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4E38B" w14:textId="77777777" w:rsidR="008D0828" w:rsidRPr="00957005" w:rsidRDefault="007E4FE9" w:rsidP="006D784B">
      <w:pPr>
        <w:rPr>
          <w:lang w:val="de-CH"/>
        </w:rPr>
      </w:pPr>
      <w:r w:rsidRPr="00957005">
        <w:rPr>
          <w:noProof/>
          <w:lang w:val="de-CH" w:eastAsia="en-GB"/>
        </w:rPr>
        <w:drawing>
          <wp:anchor distT="0" distB="0" distL="114300" distR="114300" simplePos="0" relativeHeight="251657728" behindDoc="0" locked="1" layoutInCell="1" allowOverlap="1" wp14:anchorId="09F7A2ED" wp14:editId="7C321012">
            <wp:simplePos x="0" y="0"/>
            <wp:positionH relativeFrom="column">
              <wp:posOffset>-635</wp:posOffset>
            </wp:positionH>
            <wp:positionV relativeFrom="paragraph">
              <wp:posOffset>13335</wp:posOffset>
            </wp:positionV>
            <wp:extent cx="2694940" cy="1228090"/>
            <wp:effectExtent l="0" t="0" r="0" b="0"/>
            <wp:wrapNone/>
            <wp:docPr id="60" name="Picture 2" descr="Beschreibung: Beschreibung: zhaw_lsfm_iunr_bl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schreibung: Beschreibung: zhaw_lsfm_iunr_bl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4940" cy="122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A3285" w14:textId="77777777" w:rsidR="00335D0B" w:rsidRPr="00957005" w:rsidRDefault="00335D0B" w:rsidP="006D784B">
      <w:pPr>
        <w:rPr>
          <w:lang w:val="de-CH"/>
        </w:rPr>
      </w:pPr>
    </w:p>
    <w:p w14:paraId="40210F3A" w14:textId="77777777" w:rsidR="00335D0B" w:rsidRPr="00957005" w:rsidRDefault="00335D0B" w:rsidP="006D784B">
      <w:pPr>
        <w:rPr>
          <w:lang w:val="de-CH"/>
        </w:rPr>
      </w:pPr>
    </w:p>
    <w:p w14:paraId="4F520819" w14:textId="77777777" w:rsidR="00335D0B" w:rsidRPr="00957005" w:rsidRDefault="00335D0B" w:rsidP="006D784B">
      <w:pPr>
        <w:rPr>
          <w:lang w:val="de-CH"/>
        </w:rPr>
      </w:pPr>
    </w:p>
    <w:p w14:paraId="190D93BB" w14:textId="77777777" w:rsidR="00335D0B" w:rsidRPr="00957005" w:rsidRDefault="00335D0B" w:rsidP="006D784B">
      <w:pPr>
        <w:rPr>
          <w:lang w:val="de-CH"/>
        </w:rPr>
      </w:pPr>
    </w:p>
    <w:p w14:paraId="38E92EF2" w14:textId="77777777" w:rsidR="00335D0B" w:rsidRPr="00957005" w:rsidRDefault="00335D0B" w:rsidP="006D784B">
      <w:pPr>
        <w:rPr>
          <w:lang w:val="de-CH"/>
        </w:rPr>
      </w:pPr>
    </w:p>
    <w:p w14:paraId="64BAD4BA" w14:textId="77777777" w:rsidR="00335D0B" w:rsidRPr="00957005" w:rsidRDefault="00335D0B" w:rsidP="006D784B">
      <w:pPr>
        <w:rPr>
          <w:lang w:val="de-CH"/>
        </w:rPr>
      </w:pPr>
    </w:p>
    <w:p w14:paraId="6E7FC31A" w14:textId="77777777" w:rsidR="00335D0B" w:rsidRPr="00957005" w:rsidRDefault="00335D0B" w:rsidP="006D784B">
      <w:pPr>
        <w:rPr>
          <w:lang w:val="de-CH"/>
        </w:rPr>
      </w:pPr>
    </w:p>
    <w:p w14:paraId="366CACFD" w14:textId="77777777" w:rsidR="00F945E4" w:rsidRPr="00957005" w:rsidRDefault="00F945E4" w:rsidP="006D784B">
      <w:pPr>
        <w:spacing w:before="240"/>
        <w:jc w:val="center"/>
        <w:rPr>
          <w:sz w:val="44"/>
          <w:szCs w:val="44"/>
          <w:lang w:val="de-CH"/>
        </w:rPr>
      </w:pPr>
    </w:p>
    <w:p w14:paraId="02353929" w14:textId="77777777" w:rsidR="00F945E4" w:rsidRPr="00957005" w:rsidRDefault="00F945E4" w:rsidP="006D784B">
      <w:pPr>
        <w:spacing w:before="240"/>
        <w:jc w:val="center"/>
        <w:rPr>
          <w:sz w:val="44"/>
          <w:szCs w:val="44"/>
          <w:lang w:val="de-CH"/>
        </w:rPr>
      </w:pPr>
    </w:p>
    <w:p w14:paraId="4EDE85CD" w14:textId="77777777" w:rsidR="00EE3837" w:rsidRPr="00957005" w:rsidRDefault="00EE3837" w:rsidP="006D784B">
      <w:pPr>
        <w:spacing w:before="240"/>
        <w:jc w:val="center"/>
        <w:rPr>
          <w:sz w:val="44"/>
          <w:szCs w:val="44"/>
          <w:lang w:val="de-CH"/>
        </w:rPr>
      </w:pPr>
      <w:r w:rsidRPr="00957005">
        <w:rPr>
          <w:sz w:val="44"/>
          <w:szCs w:val="44"/>
          <w:lang w:val="de-CH"/>
        </w:rPr>
        <w:t>Master Modul “Research Methods”</w:t>
      </w:r>
    </w:p>
    <w:p w14:paraId="49BFF43F" w14:textId="391C920C" w:rsidR="00EE3837" w:rsidRPr="00957005" w:rsidRDefault="00EE3837" w:rsidP="006D784B">
      <w:pPr>
        <w:spacing w:before="240"/>
        <w:jc w:val="center"/>
        <w:rPr>
          <w:b/>
          <w:sz w:val="56"/>
          <w:szCs w:val="56"/>
          <w:lang w:val="de-CH"/>
        </w:rPr>
      </w:pPr>
      <w:r w:rsidRPr="00957005">
        <w:rPr>
          <w:b/>
          <w:sz w:val="56"/>
          <w:szCs w:val="56"/>
          <w:lang w:val="de-CH"/>
        </w:rPr>
        <w:t>Statistik mit R für Umwelt</w:t>
      </w:r>
      <w:r w:rsidR="00FA6832" w:rsidRPr="00957005">
        <w:rPr>
          <w:b/>
          <w:sz w:val="56"/>
          <w:szCs w:val="56"/>
          <w:lang w:val="de-CH"/>
        </w:rPr>
        <w:t>wissenschaftler</w:t>
      </w:r>
      <w:r w:rsidR="00DF5DE8" w:rsidRPr="00957005">
        <w:rPr>
          <w:b/>
          <w:sz w:val="56"/>
          <w:szCs w:val="56"/>
          <w:lang w:val="de-CH"/>
        </w:rPr>
        <w:t>:i</w:t>
      </w:r>
      <w:r w:rsidR="007749D9" w:rsidRPr="00957005">
        <w:rPr>
          <w:b/>
          <w:sz w:val="56"/>
          <w:szCs w:val="56"/>
          <w:lang w:val="de-CH"/>
        </w:rPr>
        <w:t>nnen</w:t>
      </w:r>
    </w:p>
    <w:p w14:paraId="6409FF82" w14:textId="369E1995" w:rsidR="00EE3837" w:rsidRPr="00957005" w:rsidRDefault="00EE3837" w:rsidP="006D784B">
      <w:pPr>
        <w:spacing w:before="240"/>
        <w:jc w:val="center"/>
        <w:rPr>
          <w:sz w:val="44"/>
          <w:szCs w:val="44"/>
          <w:lang w:val="de-CH"/>
        </w:rPr>
      </w:pPr>
      <w:r w:rsidRPr="00957005">
        <w:rPr>
          <w:sz w:val="44"/>
          <w:szCs w:val="44"/>
          <w:lang w:val="de-CH"/>
        </w:rPr>
        <w:t xml:space="preserve">Skript, Version </w:t>
      </w:r>
      <w:r w:rsidR="00DF5DE8" w:rsidRPr="00957005">
        <w:rPr>
          <w:sz w:val="44"/>
          <w:szCs w:val="44"/>
          <w:lang w:val="de-CH"/>
        </w:rPr>
        <w:t>2</w:t>
      </w:r>
      <w:r w:rsidR="00DF5DE8" w:rsidRPr="00957005">
        <w:rPr>
          <w:sz w:val="44"/>
          <w:szCs w:val="44"/>
          <w:lang w:val="de-CH"/>
        </w:rPr>
        <w:t>5</w:t>
      </w:r>
    </w:p>
    <w:p w14:paraId="6E9C0A45" w14:textId="12E36178" w:rsidR="00EE3837" w:rsidRPr="00957005" w:rsidRDefault="00EE3837" w:rsidP="006D784B">
      <w:pPr>
        <w:spacing w:before="240"/>
        <w:jc w:val="center"/>
        <w:rPr>
          <w:i/>
          <w:sz w:val="32"/>
          <w:szCs w:val="32"/>
          <w:lang w:val="de-CH"/>
        </w:rPr>
      </w:pPr>
      <w:r w:rsidRPr="00957005">
        <w:rPr>
          <w:i/>
          <w:sz w:val="32"/>
          <w:szCs w:val="32"/>
          <w:lang w:val="de-CH"/>
        </w:rPr>
        <w:t xml:space="preserve">Jürgen Dengler mit Beiträgen von </w:t>
      </w:r>
      <w:r w:rsidR="00A53AF2" w:rsidRPr="00957005">
        <w:rPr>
          <w:i/>
          <w:sz w:val="32"/>
          <w:szCs w:val="32"/>
          <w:lang w:val="de-CH"/>
        </w:rPr>
        <w:t>Gian-Andrea Egeler</w:t>
      </w:r>
      <w:r w:rsidR="00DF5DE8" w:rsidRPr="00957005">
        <w:rPr>
          <w:i/>
          <w:sz w:val="32"/>
          <w:szCs w:val="32"/>
          <w:lang w:val="de-CH"/>
        </w:rPr>
        <w:t>, Daniel Hepenstrick</w:t>
      </w:r>
      <w:r w:rsidR="00A53AF2" w:rsidRPr="00957005">
        <w:rPr>
          <w:i/>
          <w:sz w:val="32"/>
          <w:szCs w:val="32"/>
          <w:lang w:val="de-CH"/>
        </w:rPr>
        <w:t xml:space="preserve"> &amp; </w:t>
      </w:r>
      <w:r w:rsidRPr="00957005">
        <w:rPr>
          <w:i/>
          <w:sz w:val="32"/>
          <w:szCs w:val="32"/>
          <w:lang w:val="de-CH"/>
        </w:rPr>
        <w:t>Stefan Widmer</w:t>
      </w:r>
    </w:p>
    <w:p w14:paraId="7342F66B" w14:textId="77777777" w:rsidR="00335D0B" w:rsidRPr="00957005" w:rsidRDefault="00335D0B" w:rsidP="006D784B">
      <w:pPr>
        <w:rPr>
          <w:lang w:val="de-CH"/>
        </w:rPr>
      </w:pPr>
    </w:p>
    <w:p w14:paraId="6AF462BA" w14:textId="77777777" w:rsidR="007125CF" w:rsidRPr="00957005" w:rsidRDefault="009F3AB3" w:rsidP="006D784B">
      <w:pPr>
        <w:rPr>
          <w:b/>
          <w:lang w:val="de-CH"/>
        </w:rPr>
      </w:pPr>
      <w:r w:rsidRPr="00957005">
        <w:rPr>
          <w:lang w:val="de-CH"/>
        </w:rPr>
        <w:br w:type="page"/>
      </w:r>
    </w:p>
    <w:p w14:paraId="3C7C5D27" w14:textId="77777777" w:rsidR="007125CF" w:rsidRPr="00957005" w:rsidRDefault="007125CF" w:rsidP="006D784B">
      <w:pPr>
        <w:rPr>
          <w:b/>
          <w:lang w:val="de-CH"/>
        </w:rPr>
      </w:pPr>
    </w:p>
    <w:p w14:paraId="0A0E6415" w14:textId="77777777" w:rsidR="007125CF" w:rsidRPr="00957005" w:rsidRDefault="007125CF" w:rsidP="006D784B">
      <w:pPr>
        <w:rPr>
          <w:b/>
          <w:lang w:val="de-CH"/>
        </w:rPr>
      </w:pPr>
    </w:p>
    <w:p w14:paraId="652234F8" w14:textId="77777777" w:rsidR="007125CF" w:rsidRPr="00957005" w:rsidRDefault="007125CF" w:rsidP="006D784B">
      <w:pPr>
        <w:rPr>
          <w:b/>
          <w:lang w:val="de-CH"/>
        </w:rPr>
      </w:pPr>
    </w:p>
    <w:p w14:paraId="6C5708E6" w14:textId="77777777" w:rsidR="007125CF" w:rsidRPr="00957005" w:rsidRDefault="007125CF" w:rsidP="006D784B">
      <w:pPr>
        <w:rPr>
          <w:b/>
          <w:lang w:val="de-CH"/>
        </w:rPr>
      </w:pPr>
    </w:p>
    <w:p w14:paraId="61FD5497" w14:textId="77777777" w:rsidR="007125CF" w:rsidRPr="00957005" w:rsidRDefault="007125CF" w:rsidP="006D784B">
      <w:pPr>
        <w:rPr>
          <w:b/>
          <w:lang w:val="de-CH"/>
        </w:rPr>
      </w:pPr>
    </w:p>
    <w:p w14:paraId="4EA31A91" w14:textId="77777777" w:rsidR="007125CF" w:rsidRPr="00957005" w:rsidRDefault="007125CF" w:rsidP="006D784B">
      <w:pPr>
        <w:rPr>
          <w:b/>
          <w:lang w:val="de-CH"/>
        </w:rPr>
      </w:pPr>
    </w:p>
    <w:p w14:paraId="623F143A" w14:textId="77777777" w:rsidR="007125CF" w:rsidRPr="00957005" w:rsidRDefault="007125CF" w:rsidP="006D784B">
      <w:pPr>
        <w:rPr>
          <w:b/>
          <w:lang w:val="de-CH"/>
        </w:rPr>
      </w:pPr>
    </w:p>
    <w:p w14:paraId="28F7CFF6" w14:textId="77777777" w:rsidR="007125CF" w:rsidRPr="00957005" w:rsidRDefault="007125CF" w:rsidP="006D784B">
      <w:pPr>
        <w:rPr>
          <w:b/>
          <w:lang w:val="de-CH"/>
        </w:rPr>
      </w:pPr>
    </w:p>
    <w:p w14:paraId="45F1D081" w14:textId="77777777" w:rsidR="007125CF" w:rsidRPr="00957005" w:rsidRDefault="007125CF" w:rsidP="006D784B">
      <w:pPr>
        <w:rPr>
          <w:b/>
          <w:lang w:val="de-CH"/>
        </w:rPr>
      </w:pPr>
    </w:p>
    <w:p w14:paraId="68D8D148" w14:textId="77777777" w:rsidR="007125CF" w:rsidRPr="00957005" w:rsidRDefault="007125CF" w:rsidP="006D784B">
      <w:pPr>
        <w:rPr>
          <w:b/>
          <w:lang w:val="de-CH"/>
        </w:rPr>
      </w:pPr>
    </w:p>
    <w:p w14:paraId="60E1B0FD" w14:textId="77777777" w:rsidR="007125CF" w:rsidRPr="00957005" w:rsidRDefault="007125CF" w:rsidP="006D784B">
      <w:pPr>
        <w:rPr>
          <w:b/>
          <w:lang w:val="de-CH"/>
        </w:rPr>
      </w:pPr>
    </w:p>
    <w:p w14:paraId="4D4FC116" w14:textId="77777777" w:rsidR="007125CF" w:rsidRPr="00957005" w:rsidRDefault="007125CF" w:rsidP="006D784B">
      <w:pPr>
        <w:rPr>
          <w:b/>
          <w:lang w:val="de-CH"/>
        </w:rPr>
      </w:pPr>
    </w:p>
    <w:p w14:paraId="07AF4768" w14:textId="77777777" w:rsidR="007125CF" w:rsidRPr="00957005" w:rsidRDefault="007125CF" w:rsidP="006D784B">
      <w:pPr>
        <w:rPr>
          <w:b/>
          <w:lang w:val="de-CH"/>
        </w:rPr>
      </w:pPr>
    </w:p>
    <w:p w14:paraId="6A530F29" w14:textId="77777777" w:rsidR="007125CF" w:rsidRPr="00957005" w:rsidRDefault="007125CF" w:rsidP="006D784B">
      <w:pPr>
        <w:rPr>
          <w:b/>
          <w:lang w:val="de-CH"/>
        </w:rPr>
      </w:pPr>
    </w:p>
    <w:p w14:paraId="0F798272" w14:textId="77777777" w:rsidR="007125CF" w:rsidRPr="00957005" w:rsidRDefault="007125CF" w:rsidP="006D784B">
      <w:pPr>
        <w:rPr>
          <w:b/>
          <w:lang w:val="de-CH"/>
        </w:rPr>
      </w:pPr>
    </w:p>
    <w:p w14:paraId="438E0E21" w14:textId="77777777" w:rsidR="007125CF" w:rsidRPr="00957005" w:rsidRDefault="007125CF" w:rsidP="006D784B">
      <w:pPr>
        <w:rPr>
          <w:b/>
          <w:lang w:val="de-CH"/>
        </w:rPr>
      </w:pPr>
    </w:p>
    <w:p w14:paraId="3BC0E31A" w14:textId="77777777" w:rsidR="007125CF" w:rsidRPr="00957005" w:rsidRDefault="007125CF" w:rsidP="006D784B">
      <w:pPr>
        <w:rPr>
          <w:b/>
          <w:lang w:val="de-CH"/>
        </w:rPr>
      </w:pPr>
    </w:p>
    <w:p w14:paraId="71D5317C" w14:textId="77777777" w:rsidR="007125CF" w:rsidRPr="00957005" w:rsidRDefault="007125CF" w:rsidP="006D784B">
      <w:pPr>
        <w:rPr>
          <w:b/>
          <w:lang w:val="de-CH"/>
        </w:rPr>
      </w:pPr>
    </w:p>
    <w:p w14:paraId="1AD86879" w14:textId="77777777" w:rsidR="007125CF" w:rsidRPr="00957005" w:rsidRDefault="007125CF" w:rsidP="006D784B">
      <w:pPr>
        <w:rPr>
          <w:b/>
          <w:lang w:val="de-CH"/>
        </w:rPr>
      </w:pPr>
    </w:p>
    <w:p w14:paraId="7B2C9856" w14:textId="77777777" w:rsidR="007125CF" w:rsidRPr="00957005" w:rsidRDefault="007125CF" w:rsidP="006D784B">
      <w:pPr>
        <w:rPr>
          <w:b/>
          <w:lang w:val="de-CH"/>
        </w:rPr>
      </w:pPr>
    </w:p>
    <w:p w14:paraId="78DD05C9" w14:textId="77777777" w:rsidR="007125CF" w:rsidRPr="00957005" w:rsidRDefault="007125CF" w:rsidP="006D784B">
      <w:pPr>
        <w:rPr>
          <w:b/>
          <w:lang w:val="de-CH"/>
        </w:rPr>
      </w:pPr>
    </w:p>
    <w:p w14:paraId="5233FB9C" w14:textId="77777777" w:rsidR="007125CF" w:rsidRPr="00957005" w:rsidRDefault="007125CF" w:rsidP="006D784B">
      <w:pPr>
        <w:rPr>
          <w:b/>
          <w:lang w:val="de-CH"/>
        </w:rPr>
      </w:pPr>
    </w:p>
    <w:p w14:paraId="2F4878CC" w14:textId="77777777" w:rsidR="00600BBA" w:rsidRPr="00957005" w:rsidRDefault="00600BBA" w:rsidP="006D784B">
      <w:pPr>
        <w:rPr>
          <w:b/>
          <w:lang w:val="de-CH"/>
        </w:rPr>
      </w:pPr>
    </w:p>
    <w:p w14:paraId="0A4EFDE2" w14:textId="77777777" w:rsidR="00600BBA" w:rsidRPr="00957005" w:rsidRDefault="00600BBA" w:rsidP="006D784B">
      <w:pPr>
        <w:rPr>
          <w:b/>
          <w:lang w:val="de-CH"/>
        </w:rPr>
      </w:pPr>
    </w:p>
    <w:p w14:paraId="136E7D6D" w14:textId="77777777" w:rsidR="00600BBA" w:rsidRPr="00957005" w:rsidRDefault="00600BBA" w:rsidP="006D784B">
      <w:pPr>
        <w:rPr>
          <w:b/>
          <w:lang w:val="de-CH"/>
        </w:rPr>
      </w:pPr>
    </w:p>
    <w:p w14:paraId="10CE8C87" w14:textId="77777777" w:rsidR="00600BBA" w:rsidRPr="00957005" w:rsidRDefault="00600BBA" w:rsidP="006D784B">
      <w:pPr>
        <w:rPr>
          <w:b/>
          <w:lang w:val="de-CH"/>
        </w:rPr>
      </w:pPr>
    </w:p>
    <w:p w14:paraId="5EF1C6EC" w14:textId="77777777" w:rsidR="00600BBA" w:rsidRPr="00957005" w:rsidRDefault="00600BBA" w:rsidP="006D784B">
      <w:pPr>
        <w:rPr>
          <w:b/>
          <w:lang w:val="de-CH"/>
        </w:rPr>
      </w:pPr>
    </w:p>
    <w:p w14:paraId="7C692831" w14:textId="77777777" w:rsidR="00600BBA" w:rsidRPr="00957005" w:rsidRDefault="00600BBA" w:rsidP="006D784B">
      <w:pPr>
        <w:rPr>
          <w:b/>
          <w:lang w:val="de-CH"/>
        </w:rPr>
      </w:pPr>
    </w:p>
    <w:p w14:paraId="5A987A4F" w14:textId="77777777" w:rsidR="00193114" w:rsidRPr="00957005" w:rsidRDefault="00193114" w:rsidP="006D784B">
      <w:pPr>
        <w:rPr>
          <w:b/>
          <w:lang w:val="de-CH"/>
        </w:rPr>
      </w:pPr>
    </w:p>
    <w:p w14:paraId="2699192B" w14:textId="77777777" w:rsidR="00193114" w:rsidRPr="00957005" w:rsidRDefault="00193114" w:rsidP="006D784B">
      <w:pPr>
        <w:rPr>
          <w:b/>
          <w:lang w:val="de-CH"/>
        </w:rPr>
      </w:pPr>
    </w:p>
    <w:p w14:paraId="5A6752BF" w14:textId="77777777" w:rsidR="00193114" w:rsidRPr="00957005" w:rsidRDefault="00193114" w:rsidP="006D784B">
      <w:pPr>
        <w:rPr>
          <w:b/>
          <w:lang w:val="de-CH"/>
        </w:rPr>
      </w:pPr>
    </w:p>
    <w:p w14:paraId="48DE5835" w14:textId="77777777" w:rsidR="00193114" w:rsidRPr="00957005" w:rsidRDefault="00193114" w:rsidP="006D784B">
      <w:pPr>
        <w:rPr>
          <w:b/>
          <w:lang w:val="de-CH"/>
        </w:rPr>
      </w:pPr>
    </w:p>
    <w:p w14:paraId="14EAB589" w14:textId="77777777" w:rsidR="00193114" w:rsidRPr="00957005" w:rsidRDefault="00193114" w:rsidP="006D784B">
      <w:pPr>
        <w:rPr>
          <w:b/>
          <w:lang w:val="de-CH"/>
        </w:rPr>
      </w:pPr>
    </w:p>
    <w:p w14:paraId="0B42F8CD" w14:textId="77777777" w:rsidR="00193114" w:rsidRPr="00957005" w:rsidRDefault="00193114" w:rsidP="006D784B">
      <w:pPr>
        <w:rPr>
          <w:b/>
          <w:lang w:val="de-CH"/>
        </w:rPr>
      </w:pPr>
    </w:p>
    <w:p w14:paraId="6937E58C" w14:textId="77777777" w:rsidR="00600BBA" w:rsidRPr="00957005" w:rsidRDefault="00600BBA" w:rsidP="006D784B">
      <w:pPr>
        <w:rPr>
          <w:b/>
          <w:lang w:val="de-CH"/>
        </w:rPr>
      </w:pPr>
    </w:p>
    <w:p w14:paraId="206E0E8B" w14:textId="77777777" w:rsidR="00335D0B" w:rsidRPr="00957005" w:rsidRDefault="00316FE2" w:rsidP="006D784B">
      <w:pPr>
        <w:spacing w:before="240"/>
        <w:jc w:val="both"/>
        <w:rPr>
          <w:b/>
          <w:lang w:val="de-CH"/>
        </w:rPr>
      </w:pPr>
      <w:r w:rsidRPr="00957005">
        <w:rPr>
          <w:b/>
          <w:lang w:val="de-CH"/>
        </w:rPr>
        <w:t>Empfohlenes Zitat:</w:t>
      </w:r>
    </w:p>
    <w:p w14:paraId="3930A671" w14:textId="67187008" w:rsidR="007125CF" w:rsidRPr="00957005" w:rsidRDefault="00202438" w:rsidP="006D784B">
      <w:pPr>
        <w:spacing w:before="120"/>
        <w:jc w:val="both"/>
        <w:rPr>
          <w:lang w:val="de-CH"/>
        </w:rPr>
      </w:pPr>
      <w:r w:rsidRPr="00957005">
        <w:rPr>
          <w:lang w:val="de-CH"/>
        </w:rPr>
        <w:t>Dengler, J.</w:t>
      </w:r>
      <w:r w:rsidR="00A53AF2" w:rsidRPr="00957005">
        <w:rPr>
          <w:lang w:val="de-CH"/>
        </w:rPr>
        <w:t>, Egeler, G.-A.</w:t>
      </w:r>
      <w:r w:rsidR="00DF5DE8" w:rsidRPr="00957005">
        <w:rPr>
          <w:lang w:val="de-CH"/>
        </w:rPr>
        <w:t>, Hepenstrick, D.</w:t>
      </w:r>
      <w:r w:rsidRPr="00957005">
        <w:rPr>
          <w:lang w:val="de-CH"/>
        </w:rPr>
        <w:t xml:space="preserve"> </w:t>
      </w:r>
      <w:r w:rsidR="00CB1FC7" w:rsidRPr="00957005">
        <w:rPr>
          <w:lang w:val="de-CH"/>
        </w:rPr>
        <w:t xml:space="preserve">&amp; </w:t>
      </w:r>
      <w:r w:rsidR="00EE3837" w:rsidRPr="00957005">
        <w:rPr>
          <w:lang w:val="de-CH"/>
        </w:rPr>
        <w:t>Widmer, S.</w:t>
      </w:r>
      <w:r w:rsidRPr="00957005">
        <w:rPr>
          <w:lang w:val="de-CH"/>
        </w:rPr>
        <w:t xml:space="preserve"> 202</w:t>
      </w:r>
      <w:r w:rsidR="00952331" w:rsidRPr="00957005">
        <w:rPr>
          <w:lang w:val="de-CH"/>
        </w:rPr>
        <w:t>2</w:t>
      </w:r>
      <w:r w:rsidRPr="00957005">
        <w:rPr>
          <w:lang w:val="de-CH"/>
        </w:rPr>
        <w:t xml:space="preserve">. </w:t>
      </w:r>
      <w:r w:rsidR="00EE3837" w:rsidRPr="00957005">
        <w:rPr>
          <w:i/>
          <w:lang w:val="de-CH"/>
        </w:rPr>
        <w:t>Statistik mit R für Umwelt</w:t>
      </w:r>
      <w:r w:rsidR="005D21C6" w:rsidRPr="00957005">
        <w:rPr>
          <w:i/>
          <w:lang w:val="de-CH"/>
        </w:rPr>
        <w:t>wissenschaftler</w:t>
      </w:r>
      <w:r w:rsidR="00DF5DE8" w:rsidRPr="00957005">
        <w:rPr>
          <w:i/>
          <w:lang w:val="de-CH"/>
        </w:rPr>
        <w:t>:i</w:t>
      </w:r>
      <w:r w:rsidR="007749D9" w:rsidRPr="00957005">
        <w:rPr>
          <w:i/>
          <w:lang w:val="de-CH"/>
        </w:rPr>
        <w:t>nnen</w:t>
      </w:r>
      <w:r w:rsidR="00316FE2" w:rsidRPr="00957005">
        <w:rPr>
          <w:i/>
          <w:lang w:val="de-CH"/>
        </w:rPr>
        <w:t xml:space="preserve">. Skript Version </w:t>
      </w:r>
      <w:r w:rsidR="00564C5C" w:rsidRPr="00957005">
        <w:rPr>
          <w:i/>
          <w:lang w:val="de-CH"/>
        </w:rPr>
        <w:t>2</w:t>
      </w:r>
      <w:r w:rsidR="00DF5DE8" w:rsidRPr="00957005">
        <w:rPr>
          <w:i/>
          <w:lang w:val="de-CH"/>
        </w:rPr>
        <w:t>5</w:t>
      </w:r>
      <w:r w:rsidR="00691072" w:rsidRPr="00957005">
        <w:rPr>
          <w:i/>
          <w:lang w:val="de-CH"/>
        </w:rPr>
        <w:t>.</w:t>
      </w:r>
      <w:r w:rsidR="00834F1F" w:rsidRPr="00957005">
        <w:rPr>
          <w:lang w:val="de-CH"/>
        </w:rPr>
        <w:t xml:space="preserve"> </w:t>
      </w:r>
      <w:r w:rsidR="003A098C" w:rsidRPr="00957005">
        <w:rPr>
          <w:lang w:val="de-CH"/>
        </w:rPr>
        <w:t>Institut für Umwelt und Natürliche Resourcen (IUNR)</w:t>
      </w:r>
      <w:r w:rsidR="007D318C" w:rsidRPr="00957005">
        <w:rPr>
          <w:lang w:val="de-CH"/>
        </w:rPr>
        <w:t xml:space="preserve">, </w:t>
      </w:r>
      <w:r w:rsidR="003A098C" w:rsidRPr="00957005">
        <w:rPr>
          <w:lang w:val="de-CH"/>
        </w:rPr>
        <w:t>ZHAW</w:t>
      </w:r>
      <w:r w:rsidR="00915DE0" w:rsidRPr="00957005">
        <w:rPr>
          <w:lang w:val="de-CH"/>
        </w:rPr>
        <w:t>,</w:t>
      </w:r>
      <w:r w:rsidR="003A098C" w:rsidRPr="00957005">
        <w:rPr>
          <w:lang w:val="de-CH"/>
        </w:rPr>
        <w:t xml:space="preserve"> </w:t>
      </w:r>
      <w:r w:rsidR="007D318C" w:rsidRPr="00957005">
        <w:rPr>
          <w:lang w:val="de-CH"/>
        </w:rPr>
        <w:t>Wädenswil, CH.</w:t>
      </w:r>
    </w:p>
    <w:p w14:paraId="6D635201" w14:textId="77777777" w:rsidR="00193114" w:rsidRPr="00957005" w:rsidRDefault="00193114" w:rsidP="006D784B">
      <w:pPr>
        <w:spacing w:before="120"/>
        <w:jc w:val="both"/>
        <w:rPr>
          <w:lang w:val="de-CH"/>
        </w:rPr>
      </w:pPr>
    </w:p>
    <w:p w14:paraId="164DDC90" w14:textId="2F8EDF5D" w:rsidR="00193114" w:rsidRPr="00957005" w:rsidRDefault="00193114" w:rsidP="006D784B">
      <w:pPr>
        <w:spacing w:before="120"/>
        <w:jc w:val="both"/>
        <w:rPr>
          <w:lang w:val="de-CH"/>
        </w:rPr>
      </w:pPr>
      <w:r w:rsidRPr="00957005">
        <w:rPr>
          <w:lang w:val="de-CH"/>
        </w:rPr>
        <w:t xml:space="preserve">Korrekturhinweise und Verbesserungsvorschläge an </w:t>
      </w:r>
      <w:r w:rsidR="00DF5DE8" w:rsidRPr="00957005">
        <w:rPr>
          <w:lang w:val="de-CH"/>
        </w:rPr>
        <w:t>juergen.dengler@zhaw.ch</w:t>
      </w:r>
      <w:r w:rsidRPr="00957005">
        <w:rPr>
          <w:lang w:val="de-CH"/>
        </w:rPr>
        <w:t xml:space="preserve"> sind willkommen</w:t>
      </w:r>
      <w:r w:rsidR="00DF5DE8" w:rsidRPr="00957005">
        <w:rPr>
          <w:lang w:val="de-CH"/>
        </w:rPr>
        <w:t>.</w:t>
      </w:r>
    </w:p>
    <w:p w14:paraId="1A6DFC85" w14:textId="77777777" w:rsidR="00862B9E" w:rsidRPr="00957005" w:rsidRDefault="00862B9E" w:rsidP="006D784B">
      <w:pPr>
        <w:rPr>
          <w:lang w:val="de-CH"/>
        </w:rPr>
        <w:sectPr w:rsidR="00862B9E" w:rsidRPr="00957005" w:rsidSect="007D318C">
          <w:headerReference w:type="even" r:id="rId9"/>
          <w:headerReference w:type="default" r:id="rId10"/>
          <w:pgSz w:w="11910" w:h="16840" w:code="9"/>
          <w:pgMar w:top="1134" w:right="1134" w:bottom="1134" w:left="1134" w:header="851" w:footer="708" w:gutter="284"/>
          <w:cols w:space="708"/>
          <w:titlePg/>
          <w:docGrid w:linePitch="360"/>
        </w:sectPr>
      </w:pPr>
    </w:p>
    <w:p w14:paraId="087D2807" w14:textId="77777777" w:rsidR="009F3AB3" w:rsidRPr="00957005" w:rsidRDefault="00316FE2" w:rsidP="006D784B">
      <w:pPr>
        <w:pStyle w:val="berschrift1"/>
        <w:rPr>
          <w:lang w:val="de-CH"/>
        </w:rPr>
      </w:pPr>
      <w:bookmarkStart w:id="0" w:name="_Toc117278729"/>
      <w:r w:rsidRPr="00957005">
        <w:rPr>
          <w:lang w:val="de-CH"/>
        </w:rPr>
        <w:lastRenderedPageBreak/>
        <w:t>Inhaltsverzeichnis</w:t>
      </w:r>
      <w:bookmarkEnd w:id="0"/>
    </w:p>
    <w:p w14:paraId="6010DAF5" w14:textId="4EDABCDF" w:rsidR="00957005" w:rsidRDefault="00C26365">
      <w:pPr>
        <w:pStyle w:val="Verzeichnis1"/>
        <w:rPr>
          <w:rFonts w:asciiTheme="minorHAnsi" w:eastAsiaTheme="minorEastAsia" w:hAnsiTheme="minorHAnsi" w:cstheme="minorBidi"/>
          <w:b w:val="0"/>
          <w:lang w:eastAsia="de-CH"/>
        </w:rPr>
      </w:pPr>
      <w:r w:rsidRPr="00957005">
        <w:fldChar w:fldCharType="begin"/>
      </w:r>
      <w:r w:rsidRPr="00957005">
        <w:instrText xml:space="preserve"> TOC \o "1-3" \h \z \u </w:instrText>
      </w:r>
      <w:r w:rsidRPr="00957005">
        <w:fldChar w:fldCharType="separate"/>
      </w:r>
      <w:hyperlink w:anchor="_Toc117278729" w:history="1">
        <w:r w:rsidR="00957005" w:rsidRPr="00354109">
          <w:rPr>
            <w:rStyle w:val="Hyperlink"/>
          </w:rPr>
          <w:t>Inhaltsverzeichnis</w:t>
        </w:r>
        <w:r w:rsidR="00957005">
          <w:rPr>
            <w:webHidden/>
          </w:rPr>
          <w:tab/>
        </w:r>
        <w:r w:rsidR="00957005">
          <w:rPr>
            <w:webHidden/>
          </w:rPr>
          <w:fldChar w:fldCharType="begin"/>
        </w:r>
        <w:r w:rsidR="00957005">
          <w:rPr>
            <w:webHidden/>
          </w:rPr>
          <w:instrText xml:space="preserve"> PAGEREF _Toc117278729 \h </w:instrText>
        </w:r>
        <w:r w:rsidR="00957005">
          <w:rPr>
            <w:webHidden/>
          </w:rPr>
        </w:r>
        <w:r w:rsidR="00957005">
          <w:rPr>
            <w:webHidden/>
          </w:rPr>
          <w:fldChar w:fldCharType="separate"/>
        </w:r>
        <w:r w:rsidR="00957005">
          <w:rPr>
            <w:webHidden/>
          </w:rPr>
          <w:t>3</w:t>
        </w:r>
        <w:r w:rsidR="00957005">
          <w:rPr>
            <w:webHidden/>
          </w:rPr>
          <w:fldChar w:fldCharType="end"/>
        </w:r>
      </w:hyperlink>
    </w:p>
    <w:p w14:paraId="01ACE46A" w14:textId="7CA1DB10" w:rsidR="00957005" w:rsidRDefault="00957005">
      <w:pPr>
        <w:pStyle w:val="Verzeichnis1"/>
        <w:rPr>
          <w:rFonts w:asciiTheme="minorHAnsi" w:eastAsiaTheme="minorEastAsia" w:hAnsiTheme="minorHAnsi" w:cstheme="minorBidi"/>
          <w:b w:val="0"/>
          <w:lang w:eastAsia="de-CH"/>
        </w:rPr>
      </w:pPr>
      <w:hyperlink w:anchor="_Toc117278730" w:history="1">
        <w:r w:rsidRPr="00354109">
          <w:rPr>
            <w:rStyle w:val="Hyperlink"/>
          </w:rPr>
          <w:t>Vorwort</w:t>
        </w:r>
        <w:r>
          <w:rPr>
            <w:webHidden/>
          </w:rPr>
          <w:tab/>
        </w:r>
        <w:r>
          <w:rPr>
            <w:webHidden/>
          </w:rPr>
          <w:fldChar w:fldCharType="begin"/>
        </w:r>
        <w:r>
          <w:rPr>
            <w:webHidden/>
          </w:rPr>
          <w:instrText xml:space="preserve"> PAGEREF _Toc117278730 \h </w:instrText>
        </w:r>
        <w:r>
          <w:rPr>
            <w:webHidden/>
          </w:rPr>
        </w:r>
        <w:r>
          <w:rPr>
            <w:webHidden/>
          </w:rPr>
          <w:fldChar w:fldCharType="separate"/>
        </w:r>
        <w:r>
          <w:rPr>
            <w:webHidden/>
          </w:rPr>
          <w:t>8</w:t>
        </w:r>
        <w:r>
          <w:rPr>
            <w:webHidden/>
          </w:rPr>
          <w:fldChar w:fldCharType="end"/>
        </w:r>
      </w:hyperlink>
    </w:p>
    <w:p w14:paraId="60C37033" w14:textId="4FC443B8" w:rsidR="00957005" w:rsidRDefault="00957005">
      <w:pPr>
        <w:pStyle w:val="Verzeichnis2"/>
        <w:rPr>
          <w:rFonts w:asciiTheme="minorHAnsi" w:eastAsiaTheme="minorEastAsia" w:hAnsiTheme="minorHAnsi" w:cstheme="minorBidi"/>
          <w:lang w:val="de-CH" w:eastAsia="de-CH"/>
        </w:rPr>
      </w:pPr>
      <w:hyperlink w:anchor="_Toc117278731" w:history="1">
        <w:r w:rsidRPr="00354109">
          <w:rPr>
            <w:rStyle w:val="Hyperlink"/>
          </w:rPr>
          <w:t>Quellen</w:t>
        </w:r>
        <w:r>
          <w:rPr>
            <w:webHidden/>
          </w:rPr>
          <w:tab/>
        </w:r>
        <w:r>
          <w:rPr>
            <w:webHidden/>
          </w:rPr>
          <w:fldChar w:fldCharType="begin"/>
        </w:r>
        <w:r>
          <w:rPr>
            <w:webHidden/>
          </w:rPr>
          <w:instrText xml:space="preserve"> PAGEREF _Toc117278731 \h </w:instrText>
        </w:r>
        <w:r>
          <w:rPr>
            <w:webHidden/>
          </w:rPr>
        </w:r>
        <w:r>
          <w:rPr>
            <w:webHidden/>
          </w:rPr>
          <w:fldChar w:fldCharType="separate"/>
        </w:r>
        <w:r>
          <w:rPr>
            <w:webHidden/>
          </w:rPr>
          <w:t>9</w:t>
        </w:r>
        <w:r>
          <w:rPr>
            <w:webHidden/>
          </w:rPr>
          <w:fldChar w:fldCharType="end"/>
        </w:r>
      </w:hyperlink>
    </w:p>
    <w:p w14:paraId="44B44F7D" w14:textId="618914E2" w:rsidR="00957005" w:rsidRDefault="00957005">
      <w:pPr>
        <w:pStyle w:val="Verzeichnis1"/>
        <w:rPr>
          <w:rFonts w:asciiTheme="minorHAnsi" w:eastAsiaTheme="minorEastAsia" w:hAnsiTheme="minorHAnsi" w:cstheme="minorBidi"/>
          <w:b w:val="0"/>
          <w:lang w:eastAsia="de-CH"/>
        </w:rPr>
      </w:pPr>
      <w:hyperlink w:anchor="_Toc117278732" w:history="1">
        <w:r w:rsidRPr="00354109">
          <w:rPr>
            <w:rStyle w:val="Hyperlink"/>
          </w:rPr>
          <w:t>Statistik 1 Grundlagen der Statistik</w:t>
        </w:r>
        <w:r>
          <w:rPr>
            <w:webHidden/>
          </w:rPr>
          <w:tab/>
        </w:r>
        <w:r>
          <w:rPr>
            <w:webHidden/>
          </w:rPr>
          <w:fldChar w:fldCharType="begin"/>
        </w:r>
        <w:r>
          <w:rPr>
            <w:webHidden/>
          </w:rPr>
          <w:instrText xml:space="preserve"> PAGEREF _Toc117278732 \h </w:instrText>
        </w:r>
        <w:r>
          <w:rPr>
            <w:webHidden/>
          </w:rPr>
        </w:r>
        <w:r>
          <w:rPr>
            <w:webHidden/>
          </w:rPr>
          <w:fldChar w:fldCharType="separate"/>
        </w:r>
        <w:r>
          <w:rPr>
            <w:webHidden/>
          </w:rPr>
          <w:t>10</w:t>
        </w:r>
        <w:r>
          <w:rPr>
            <w:webHidden/>
          </w:rPr>
          <w:fldChar w:fldCharType="end"/>
        </w:r>
      </w:hyperlink>
    </w:p>
    <w:p w14:paraId="545A3BA9" w14:textId="2FA43FB9" w:rsidR="00957005" w:rsidRDefault="00957005">
      <w:pPr>
        <w:pStyle w:val="Verzeichnis2"/>
        <w:rPr>
          <w:rFonts w:asciiTheme="minorHAnsi" w:eastAsiaTheme="minorEastAsia" w:hAnsiTheme="minorHAnsi" w:cstheme="minorBidi"/>
          <w:lang w:val="de-CH" w:eastAsia="de-CH"/>
        </w:rPr>
      </w:pPr>
      <w:hyperlink w:anchor="_Toc117278733" w:history="1">
        <w:r w:rsidRPr="00354109">
          <w:rPr>
            <w:rStyle w:val="Hyperlink"/>
          </w:rPr>
          <w:t>Lernziele</w:t>
        </w:r>
        <w:r>
          <w:rPr>
            <w:webHidden/>
          </w:rPr>
          <w:tab/>
        </w:r>
        <w:r>
          <w:rPr>
            <w:webHidden/>
          </w:rPr>
          <w:fldChar w:fldCharType="begin"/>
        </w:r>
        <w:r>
          <w:rPr>
            <w:webHidden/>
          </w:rPr>
          <w:instrText xml:space="preserve"> PAGEREF _Toc117278733 \h </w:instrText>
        </w:r>
        <w:r>
          <w:rPr>
            <w:webHidden/>
          </w:rPr>
        </w:r>
        <w:r>
          <w:rPr>
            <w:webHidden/>
          </w:rPr>
          <w:fldChar w:fldCharType="separate"/>
        </w:r>
        <w:r>
          <w:rPr>
            <w:webHidden/>
          </w:rPr>
          <w:t>10</w:t>
        </w:r>
        <w:r>
          <w:rPr>
            <w:webHidden/>
          </w:rPr>
          <w:fldChar w:fldCharType="end"/>
        </w:r>
      </w:hyperlink>
    </w:p>
    <w:p w14:paraId="24AFA6A7" w14:textId="0CBB7A59" w:rsidR="00957005" w:rsidRDefault="00957005">
      <w:pPr>
        <w:pStyle w:val="Verzeichnis2"/>
        <w:rPr>
          <w:rFonts w:asciiTheme="minorHAnsi" w:eastAsiaTheme="minorEastAsia" w:hAnsiTheme="minorHAnsi" w:cstheme="minorBidi"/>
          <w:lang w:val="de-CH" w:eastAsia="de-CH"/>
        </w:rPr>
      </w:pPr>
      <w:hyperlink w:anchor="_Toc117278734" w:history="1">
        <w:r w:rsidRPr="00354109">
          <w:rPr>
            <w:rStyle w:val="Hyperlink"/>
          </w:rPr>
          <w:t>Warum brauchen wir Statistik?</w:t>
        </w:r>
        <w:r>
          <w:rPr>
            <w:webHidden/>
          </w:rPr>
          <w:tab/>
        </w:r>
        <w:r>
          <w:rPr>
            <w:webHidden/>
          </w:rPr>
          <w:fldChar w:fldCharType="begin"/>
        </w:r>
        <w:r>
          <w:rPr>
            <w:webHidden/>
          </w:rPr>
          <w:instrText xml:space="preserve"> PAGEREF _Toc117278734 \h </w:instrText>
        </w:r>
        <w:r>
          <w:rPr>
            <w:webHidden/>
          </w:rPr>
        </w:r>
        <w:r>
          <w:rPr>
            <w:webHidden/>
          </w:rPr>
          <w:fldChar w:fldCharType="separate"/>
        </w:r>
        <w:r>
          <w:rPr>
            <w:webHidden/>
          </w:rPr>
          <w:t>10</w:t>
        </w:r>
        <w:r>
          <w:rPr>
            <w:webHidden/>
          </w:rPr>
          <w:fldChar w:fldCharType="end"/>
        </w:r>
      </w:hyperlink>
    </w:p>
    <w:p w14:paraId="0199097F" w14:textId="70DB638E" w:rsidR="00957005" w:rsidRDefault="00957005">
      <w:pPr>
        <w:pStyle w:val="Verzeichnis3"/>
        <w:rPr>
          <w:rFonts w:asciiTheme="minorHAnsi" w:eastAsiaTheme="minorEastAsia" w:hAnsiTheme="minorHAnsi" w:cstheme="minorBidi"/>
          <w:lang w:eastAsia="de-CH"/>
        </w:rPr>
      </w:pPr>
      <w:hyperlink w:anchor="_Toc117278735" w:history="1">
        <w:r w:rsidRPr="00354109">
          <w:rPr>
            <w:rStyle w:val="Hyperlink"/>
          </w:rPr>
          <w:t>Ein Beispiel</w:t>
        </w:r>
        <w:r>
          <w:rPr>
            <w:webHidden/>
          </w:rPr>
          <w:tab/>
        </w:r>
        <w:r>
          <w:rPr>
            <w:webHidden/>
          </w:rPr>
          <w:fldChar w:fldCharType="begin"/>
        </w:r>
        <w:r>
          <w:rPr>
            <w:webHidden/>
          </w:rPr>
          <w:instrText xml:space="preserve"> PAGEREF _Toc117278735 \h </w:instrText>
        </w:r>
        <w:r>
          <w:rPr>
            <w:webHidden/>
          </w:rPr>
        </w:r>
        <w:r>
          <w:rPr>
            <w:webHidden/>
          </w:rPr>
          <w:fldChar w:fldCharType="separate"/>
        </w:r>
        <w:r>
          <w:rPr>
            <w:webHidden/>
          </w:rPr>
          <w:t>10</w:t>
        </w:r>
        <w:r>
          <w:rPr>
            <w:webHidden/>
          </w:rPr>
          <w:fldChar w:fldCharType="end"/>
        </w:r>
      </w:hyperlink>
    </w:p>
    <w:p w14:paraId="670E02C9" w14:textId="28D6D156" w:rsidR="00957005" w:rsidRDefault="00957005">
      <w:pPr>
        <w:pStyle w:val="Verzeichnis3"/>
        <w:rPr>
          <w:rFonts w:asciiTheme="minorHAnsi" w:eastAsiaTheme="minorEastAsia" w:hAnsiTheme="minorHAnsi" w:cstheme="minorBidi"/>
          <w:lang w:eastAsia="de-CH"/>
        </w:rPr>
      </w:pPr>
      <w:hyperlink w:anchor="_Toc117278736" w:history="1">
        <w:r w:rsidRPr="00354109">
          <w:rPr>
            <w:rStyle w:val="Hyperlink"/>
          </w:rPr>
          <w:t>Fazit</w:t>
        </w:r>
        <w:r>
          <w:rPr>
            <w:webHidden/>
          </w:rPr>
          <w:tab/>
        </w:r>
        <w:r>
          <w:rPr>
            <w:webHidden/>
          </w:rPr>
          <w:fldChar w:fldCharType="begin"/>
        </w:r>
        <w:r>
          <w:rPr>
            <w:webHidden/>
          </w:rPr>
          <w:instrText xml:space="preserve"> PAGEREF _Toc117278736 \h </w:instrText>
        </w:r>
        <w:r>
          <w:rPr>
            <w:webHidden/>
          </w:rPr>
        </w:r>
        <w:r>
          <w:rPr>
            <w:webHidden/>
          </w:rPr>
          <w:fldChar w:fldCharType="separate"/>
        </w:r>
        <w:r>
          <w:rPr>
            <w:webHidden/>
          </w:rPr>
          <w:t>12</w:t>
        </w:r>
        <w:r>
          <w:rPr>
            <w:webHidden/>
          </w:rPr>
          <w:fldChar w:fldCharType="end"/>
        </w:r>
      </w:hyperlink>
    </w:p>
    <w:p w14:paraId="1F8DB4F6" w14:textId="5D7045B1" w:rsidR="00957005" w:rsidRDefault="00957005">
      <w:pPr>
        <w:pStyle w:val="Verzeichnis2"/>
        <w:rPr>
          <w:rFonts w:asciiTheme="minorHAnsi" w:eastAsiaTheme="minorEastAsia" w:hAnsiTheme="minorHAnsi" w:cstheme="minorBidi"/>
          <w:lang w:val="de-CH" w:eastAsia="de-CH"/>
        </w:rPr>
      </w:pPr>
      <w:hyperlink w:anchor="_Toc117278737" w:history="1">
        <w:r w:rsidRPr="00354109">
          <w:rPr>
            <w:rStyle w:val="Hyperlink"/>
          </w:rPr>
          <w:t>Warum mit R?</w:t>
        </w:r>
        <w:r>
          <w:rPr>
            <w:webHidden/>
          </w:rPr>
          <w:tab/>
        </w:r>
        <w:r>
          <w:rPr>
            <w:webHidden/>
          </w:rPr>
          <w:fldChar w:fldCharType="begin"/>
        </w:r>
        <w:r>
          <w:rPr>
            <w:webHidden/>
          </w:rPr>
          <w:instrText xml:space="preserve"> PAGEREF _Toc117278737 \h </w:instrText>
        </w:r>
        <w:r>
          <w:rPr>
            <w:webHidden/>
          </w:rPr>
        </w:r>
        <w:r>
          <w:rPr>
            <w:webHidden/>
          </w:rPr>
          <w:fldChar w:fldCharType="separate"/>
        </w:r>
        <w:r>
          <w:rPr>
            <w:webHidden/>
          </w:rPr>
          <w:t>13</w:t>
        </w:r>
        <w:r>
          <w:rPr>
            <w:webHidden/>
          </w:rPr>
          <w:fldChar w:fldCharType="end"/>
        </w:r>
      </w:hyperlink>
    </w:p>
    <w:p w14:paraId="1A63FB70" w14:textId="366E2995" w:rsidR="00957005" w:rsidRDefault="00957005">
      <w:pPr>
        <w:pStyle w:val="Verzeichnis3"/>
        <w:rPr>
          <w:rFonts w:asciiTheme="minorHAnsi" w:eastAsiaTheme="minorEastAsia" w:hAnsiTheme="minorHAnsi" w:cstheme="minorBidi"/>
          <w:lang w:eastAsia="de-CH"/>
        </w:rPr>
      </w:pPr>
      <w:hyperlink w:anchor="_Toc117278738" w:history="1">
        <w:r w:rsidRPr="00354109">
          <w:rPr>
            <w:rStyle w:val="Hyperlink"/>
          </w:rPr>
          <w:t>Was spricht dagegen?</w:t>
        </w:r>
        <w:r>
          <w:rPr>
            <w:webHidden/>
          </w:rPr>
          <w:tab/>
        </w:r>
        <w:r>
          <w:rPr>
            <w:webHidden/>
          </w:rPr>
          <w:fldChar w:fldCharType="begin"/>
        </w:r>
        <w:r>
          <w:rPr>
            <w:webHidden/>
          </w:rPr>
          <w:instrText xml:space="preserve"> PAGEREF _Toc117278738 \h </w:instrText>
        </w:r>
        <w:r>
          <w:rPr>
            <w:webHidden/>
          </w:rPr>
        </w:r>
        <w:r>
          <w:rPr>
            <w:webHidden/>
          </w:rPr>
          <w:fldChar w:fldCharType="separate"/>
        </w:r>
        <w:r>
          <w:rPr>
            <w:webHidden/>
          </w:rPr>
          <w:t>13</w:t>
        </w:r>
        <w:r>
          <w:rPr>
            <w:webHidden/>
          </w:rPr>
          <w:fldChar w:fldCharType="end"/>
        </w:r>
      </w:hyperlink>
    </w:p>
    <w:p w14:paraId="08B1C8C3" w14:textId="14B3973C" w:rsidR="00957005" w:rsidRDefault="00957005">
      <w:pPr>
        <w:pStyle w:val="Verzeichnis3"/>
        <w:rPr>
          <w:rFonts w:asciiTheme="minorHAnsi" w:eastAsiaTheme="minorEastAsia" w:hAnsiTheme="minorHAnsi" w:cstheme="minorBidi"/>
          <w:lang w:eastAsia="de-CH"/>
        </w:rPr>
      </w:pPr>
      <w:hyperlink w:anchor="_Toc117278739" w:history="1">
        <w:r w:rsidRPr="00354109">
          <w:rPr>
            <w:rStyle w:val="Hyperlink"/>
          </w:rPr>
          <w:t>Was spricht dafür?</w:t>
        </w:r>
        <w:r>
          <w:rPr>
            <w:webHidden/>
          </w:rPr>
          <w:tab/>
        </w:r>
        <w:r>
          <w:rPr>
            <w:webHidden/>
          </w:rPr>
          <w:fldChar w:fldCharType="begin"/>
        </w:r>
        <w:r>
          <w:rPr>
            <w:webHidden/>
          </w:rPr>
          <w:instrText xml:space="preserve"> PAGEREF _Toc117278739 \h </w:instrText>
        </w:r>
        <w:r>
          <w:rPr>
            <w:webHidden/>
          </w:rPr>
        </w:r>
        <w:r>
          <w:rPr>
            <w:webHidden/>
          </w:rPr>
          <w:fldChar w:fldCharType="separate"/>
        </w:r>
        <w:r>
          <w:rPr>
            <w:webHidden/>
          </w:rPr>
          <w:t>13</w:t>
        </w:r>
        <w:r>
          <w:rPr>
            <w:webHidden/>
          </w:rPr>
          <w:fldChar w:fldCharType="end"/>
        </w:r>
      </w:hyperlink>
    </w:p>
    <w:p w14:paraId="276FA8D9" w14:textId="49D439B7" w:rsidR="00957005" w:rsidRDefault="00957005">
      <w:pPr>
        <w:pStyle w:val="Verzeichnis3"/>
        <w:rPr>
          <w:rFonts w:asciiTheme="minorHAnsi" w:eastAsiaTheme="minorEastAsia" w:hAnsiTheme="minorHAnsi" w:cstheme="minorBidi"/>
          <w:lang w:eastAsia="de-CH"/>
        </w:rPr>
      </w:pPr>
      <w:hyperlink w:anchor="_Toc117278740" w:history="1">
        <w:r w:rsidRPr="00354109">
          <w:rPr>
            <w:rStyle w:val="Hyperlink"/>
          </w:rPr>
          <w:t>Fazit</w:t>
        </w:r>
        <w:r>
          <w:rPr>
            <w:webHidden/>
          </w:rPr>
          <w:tab/>
        </w:r>
        <w:r>
          <w:rPr>
            <w:webHidden/>
          </w:rPr>
          <w:fldChar w:fldCharType="begin"/>
        </w:r>
        <w:r>
          <w:rPr>
            <w:webHidden/>
          </w:rPr>
          <w:instrText xml:space="preserve"> PAGEREF _Toc117278740 \h </w:instrText>
        </w:r>
        <w:r>
          <w:rPr>
            <w:webHidden/>
          </w:rPr>
        </w:r>
        <w:r>
          <w:rPr>
            <w:webHidden/>
          </w:rPr>
          <w:fldChar w:fldCharType="separate"/>
        </w:r>
        <w:r>
          <w:rPr>
            <w:webHidden/>
          </w:rPr>
          <w:t>13</w:t>
        </w:r>
        <w:r>
          <w:rPr>
            <w:webHidden/>
          </w:rPr>
          <w:fldChar w:fldCharType="end"/>
        </w:r>
      </w:hyperlink>
    </w:p>
    <w:p w14:paraId="01AD55AB" w14:textId="3F69393F" w:rsidR="00957005" w:rsidRDefault="00957005">
      <w:pPr>
        <w:pStyle w:val="Verzeichnis2"/>
        <w:rPr>
          <w:rFonts w:asciiTheme="minorHAnsi" w:eastAsiaTheme="minorEastAsia" w:hAnsiTheme="minorHAnsi" w:cstheme="minorBidi"/>
          <w:lang w:val="de-CH" w:eastAsia="de-CH"/>
        </w:rPr>
      </w:pPr>
      <w:hyperlink w:anchor="_Toc117278741" w:history="1">
        <w:r w:rsidRPr="00354109">
          <w:rPr>
            <w:rStyle w:val="Hyperlink"/>
          </w:rPr>
          <w:t>Die Rolle von Hypothesen in der Wissenschaft</w:t>
        </w:r>
        <w:r>
          <w:rPr>
            <w:webHidden/>
          </w:rPr>
          <w:tab/>
        </w:r>
        <w:r>
          <w:rPr>
            <w:webHidden/>
          </w:rPr>
          <w:fldChar w:fldCharType="begin"/>
        </w:r>
        <w:r>
          <w:rPr>
            <w:webHidden/>
          </w:rPr>
          <w:instrText xml:space="preserve"> PAGEREF _Toc117278741 \h </w:instrText>
        </w:r>
        <w:r>
          <w:rPr>
            <w:webHidden/>
          </w:rPr>
        </w:r>
        <w:r>
          <w:rPr>
            <w:webHidden/>
          </w:rPr>
          <w:fldChar w:fldCharType="separate"/>
        </w:r>
        <w:r>
          <w:rPr>
            <w:webHidden/>
          </w:rPr>
          <w:t>14</w:t>
        </w:r>
        <w:r>
          <w:rPr>
            <w:webHidden/>
          </w:rPr>
          <w:fldChar w:fldCharType="end"/>
        </w:r>
      </w:hyperlink>
    </w:p>
    <w:p w14:paraId="71BC2383" w14:textId="36F15CF9" w:rsidR="00957005" w:rsidRDefault="00957005">
      <w:pPr>
        <w:pStyle w:val="Verzeichnis3"/>
        <w:rPr>
          <w:rFonts w:asciiTheme="minorHAnsi" w:eastAsiaTheme="minorEastAsia" w:hAnsiTheme="minorHAnsi" w:cstheme="minorBidi"/>
          <w:lang w:eastAsia="de-CH"/>
        </w:rPr>
      </w:pPr>
      <w:hyperlink w:anchor="_Toc117278742" w:history="1">
        <w:r w:rsidRPr="00354109">
          <w:rPr>
            <w:rStyle w:val="Hyperlink"/>
          </w:rPr>
          <w:t>Rekapitulation</w:t>
        </w:r>
        <w:r>
          <w:rPr>
            <w:webHidden/>
          </w:rPr>
          <w:tab/>
        </w:r>
        <w:r>
          <w:rPr>
            <w:webHidden/>
          </w:rPr>
          <w:fldChar w:fldCharType="begin"/>
        </w:r>
        <w:r>
          <w:rPr>
            <w:webHidden/>
          </w:rPr>
          <w:instrText xml:space="preserve"> PAGEREF _Toc117278742 \h </w:instrText>
        </w:r>
        <w:r>
          <w:rPr>
            <w:webHidden/>
          </w:rPr>
        </w:r>
        <w:r>
          <w:rPr>
            <w:webHidden/>
          </w:rPr>
          <w:fldChar w:fldCharType="separate"/>
        </w:r>
        <w:r>
          <w:rPr>
            <w:webHidden/>
          </w:rPr>
          <w:t>14</w:t>
        </w:r>
        <w:r>
          <w:rPr>
            <w:webHidden/>
          </w:rPr>
          <w:fldChar w:fldCharType="end"/>
        </w:r>
      </w:hyperlink>
    </w:p>
    <w:p w14:paraId="59AB40BE" w14:textId="4BFEF33C" w:rsidR="00957005" w:rsidRDefault="00957005">
      <w:pPr>
        <w:pStyle w:val="Verzeichnis3"/>
        <w:rPr>
          <w:rFonts w:asciiTheme="minorHAnsi" w:eastAsiaTheme="minorEastAsia" w:hAnsiTheme="minorHAnsi" w:cstheme="minorBidi"/>
          <w:lang w:eastAsia="de-CH"/>
        </w:rPr>
      </w:pPr>
      <w:hyperlink w:anchor="_Toc117278743" w:history="1">
        <w:r w:rsidRPr="00354109">
          <w:rPr>
            <w:rStyle w:val="Hyperlink"/>
          </w:rPr>
          <w:t>Was ist eine Hypothese?</w:t>
        </w:r>
        <w:r>
          <w:rPr>
            <w:webHidden/>
          </w:rPr>
          <w:tab/>
        </w:r>
        <w:r>
          <w:rPr>
            <w:webHidden/>
          </w:rPr>
          <w:fldChar w:fldCharType="begin"/>
        </w:r>
        <w:r>
          <w:rPr>
            <w:webHidden/>
          </w:rPr>
          <w:instrText xml:space="preserve"> PAGEREF _Toc117278743 \h </w:instrText>
        </w:r>
        <w:r>
          <w:rPr>
            <w:webHidden/>
          </w:rPr>
        </w:r>
        <w:r>
          <w:rPr>
            <w:webHidden/>
          </w:rPr>
          <w:fldChar w:fldCharType="separate"/>
        </w:r>
        <w:r>
          <w:rPr>
            <w:webHidden/>
          </w:rPr>
          <w:t>14</w:t>
        </w:r>
        <w:r>
          <w:rPr>
            <w:webHidden/>
          </w:rPr>
          <w:fldChar w:fldCharType="end"/>
        </w:r>
      </w:hyperlink>
    </w:p>
    <w:p w14:paraId="19DF9603" w14:textId="3B62C1E2" w:rsidR="00957005" w:rsidRDefault="00957005">
      <w:pPr>
        <w:pStyle w:val="Verzeichnis3"/>
        <w:rPr>
          <w:rFonts w:asciiTheme="minorHAnsi" w:eastAsiaTheme="minorEastAsia" w:hAnsiTheme="minorHAnsi" w:cstheme="minorBidi"/>
          <w:lang w:eastAsia="de-CH"/>
        </w:rPr>
      </w:pPr>
      <w:hyperlink w:anchor="_Toc117278744" w:history="1">
        <w:r w:rsidRPr="00354109">
          <w:rPr>
            <w:rStyle w:val="Hyperlink"/>
          </w:rPr>
          <w:t>Wissenschaftliches Arbeiten (in a nutshell)</w:t>
        </w:r>
        <w:r>
          <w:rPr>
            <w:webHidden/>
          </w:rPr>
          <w:tab/>
        </w:r>
        <w:r>
          <w:rPr>
            <w:webHidden/>
          </w:rPr>
          <w:fldChar w:fldCharType="begin"/>
        </w:r>
        <w:r>
          <w:rPr>
            <w:webHidden/>
          </w:rPr>
          <w:instrText xml:space="preserve"> PAGEREF _Toc117278744 \h </w:instrText>
        </w:r>
        <w:r>
          <w:rPr>
            <w:webHidden/>
          </w:rPr>
        </w:r>
        <w:r>
          <w:rPr>
            <w:webHidden/>
          </w:rPr>
          <w:fldChar w:fldCharType="separate"/>
        </w:r>
        <w:r>
          <w:rPr>
            <w:webHidden/>
          </w:rPr>
          <w:t>15</w:t>
        </w:r>
        <w:r>
          <w:rPr>
            <w:webHidden/>
          </w:rPr>
          <w:fldChar w:fldCharType="end"/>
        </w:r>
      </w:hyperlink>
    </w:p>
    <w:p w14:paraId="318AB487" w14:textId="44C43FA1" w:rsidR="00957005" w:rsidRDefault="00957005">
      <w:pPr>
        <w:pStyle w:val="Verzeichnis2"/>
        <w:rPr>
          <w:rFonts w:asciiTheme="minorHAnsi" w:eastAsiaTheme="minorEastAsia" w:hAnsiTheme="minorHAnsi" w:cstheme="minorBidi"/>
          <w:lang w:val="de-CH" w:eastAsia="de-CH"/>
        </w:rPr>
      </w:pPr>
      <w:hyperlink w:anchor="_Toc117278745" w:history="1">
        <w:r w:rsidRPr="00354109">
          <w:rPr>
            <w:rStyle w:val="Hyperlink"/>
          </w:rPr>
          <w:t>Die Rolle der Statistik beim Hypothesengenerieren und -testen</w:t>
        </w:r>
        <w:r>
          <w:rPr>
            <w:webHidden/>
          </w:rPr>
          <w:tab/>
        </w:r>
        <w:r>
          <w:rPr>
            <w:webHidden/>
          </w:rPr>
          <w:fldChar w:fldCharType="begin"/>
        </w:r>
        <w:r>
          <w:rPr>
            <w:webHidden/>
          </w:rPr>
          <w:instrText xml:space="preserve"> PAGEREF _Toc117278745 \h </w:instrText>
        </w:r>
        <w:r>
          <w:rPr>
            <w:webHidden/>
          </w:rPr>
        </w:r>
        <w:r>
          <w:rPr>
            <w:webHidden/>
          </w:rPr>
          <w:fldChar w:fldCharType="separate"/>
        </w:r>
        <w:r>
          <w:rPr>
            <w:webHidden/>
          </w:rPr>
          <w:t>16</w:t>
        </w:r>
        <w:r>
          <w:rPr>
            <w:webHidden/>
          </w:rPr>
          <w:fldChar w:fldCharType="end"/>
        </w:r>
      </w:hyperlink>
    </w:p>
    <w:p w14:paraId="313C64CD" w14:textId="3F9241B0" w:rsidR="00957005" w:rsidRDefault="00957005">
      <w:pPr>
        <w:pStyle w:val="Verzeichnis3"/>
        <w:rPr>
          <w:rFonts w:asciiTheme="minorHAnsi" w:eastAsiaTheme="minorEastAsia" w:hAnsiTheme="minorHAnsi" w:cstheme="minorBidi"/>
          <w:lang w:eastAsia="de-CH"/>
        </w:rPr>
      </w:pPr>
      <w:hyperlink w:anchor="_Toc117278746" w:history="1">
        <w:r w:rsidRPr="00354109">
          <w:rPr>
            <w:rStyle w:val="Hyperlink"/>
          </w:rPr>
          <w:t>Von der Hypothese zur Nullhypothese…</w:t>
        </w:r>
        <w:r>
          <w:rPr>
            <w:webHidden/>
          </w:rPr>
          <w:tab/>
        </w:r>
        <w:r>
          <w:rPr>
            <w:webHidden/>
          </w:rPr>
          <w:fldChar w:fldCharType="begin"/>
        </w:r>
        <w:r>
          <w:rPr>
            <w:webHidden/>
          </w:rPr>
          <w:instrText xml:space="preserve"> PAGEREF _Toc117278746 \h </w:instrText>
        </w:r>
        <w:r>
          <w:rPr>
            <w:webHidden/>
          </w:rPr>
        </w:r>
        <w:r>
          <w:rPr>
            <w:webHidden/>
          </w:rPr>
          <w:fldChar w:fldCharType="separate"/>
        </w:r>
        <w:r>
          <w:rPr>
            <w:webHidden/>
          </w:rPr>
          <w:t>16</w:t>
        </w:r>
        <w:r>
          <w:rPr>
            <w:webHidden/>
          </w:rPr>
          <w:fldChar w:fldCharType="end"/>
        </w:r>
      </w:hyperlink>
    </w:p>
    <w:p w14:paraId="74F3EA6E" w14:textId="14436A66" w:rsidR="00957005" w:rsidRDefault="00957005">
      <w:pPr>
        <w:pStyle w:val="Verzeichnis3"/>
        <w:rPr>
          <w:rFonts w:asciiTheme="minorHAnsi" w:eastAsiaTheme="minorEastAsia" w:hAnsiTheme="minorHAnsi" w:cstheme="minorBidi"/>
          <w:lang w:eastAsia="de-CH"/>
        </w:rPr>
      </w:pPr>
      <w:hyperlink w:anchor="_Toc117278747" w:history="1">
        <w:r w:rsidRPr="00354109">
          <w:rPr>
            <w:rStyle w:val="Hyperlink"/>
          </w:rPr>
          <w:t>Einschub: Wichtige Termini in der Statistik</w:t>
        </w:r>
        <w:r>
          <w:rPr>
            <w:webHidden/>
          </w:rPr>
          <w:tab/>
        </w:r>
        <w:r>
          <w:rPr>
            <w:webHidden/>
          </w:rPr>
          <w:fldChar w:fldCharType="begin"/>
        </w:r>
        <w:r>
          <w:rPr>
            <w:webHidden/>
          </w:rPr>
          <w:instrText xml:space="preserve"> PAGEREF _Toc117278747 \h </w:instrText>
        </w:r>
        <w:r>
          <w:rPr>
            <w:webHidden/>
          </w:rPr>
        </w:r>
        <w:r>
          <w:rPr>
            <w:webHidden/>
          </w:rPr>
          <w:fldChar w:fldCharType="separate"/>
        </w:r>
        <w:r>
          <w:rPr>
            <w:webHidden/>
          </w:rPr>
          <w:t>17</w:t>
        </w:r>
        <w:r>
          <w:rPr>
            <w:webHidden/>
          </w:rPr>
          <w:fldChar w:fldCharType="end"/>
        </w:r>
      </w:hyperlink>
    </w:p>
    <w:p w14:paraId="4C75759F" w14:textId="2DD5F7CB" w:rsidR="00957005" w:rsidRDefault="00957005">
      <w:pPr>
        <w:pStyle w:val="Verzeichnis3"/>
        <w:rPr>
          <w:rFonts w:asciiTheme="minorHAnsi" w:eastAsiaTheme="minorEastAsia" w:hAnsiTheme="minorHAnsi" w:cstheme="minorBidi"/>
          <w:lang w:eastAsia="de-CH"/>
        </w:rPr>
      </w:pPr>
      <w:hyperlink w:anchor="_Toc117278748" w:history="1">
        <w:r w:rsidRPr="00354109">
          <w:rPr>
            <w:rStyle w:val="Hyperlink"/>
          </w:rPr>
          <w:t>Einschub: Parameter vs. Prüfgrössen</w:t>
        </w:r>
        <w:r>
          <w:rPr>
            <w:webHidden/>
          </w:rPr>
          <w:tab/>
        </w:r>
        <w:r>
          <w:rPr>
            <w:webHidden/>
          </w:rPr>
          <w:fldChar w:fldCharType="begin"/>
        </w:r>
        <w:r>
          <w:rPr>
            <w:webHidden/>
          </w:rPr>
          <w:instrText xml:space="preserve"> PAGEREF _Toc117278748 \h </w:instrText>
        </w:r>
        <w:r>
          <w:rPr>
            <w:webHidden/>
          </w:rPr>
        </w:r>
        <w:r>
          <w:rPr>
            <w:webHidden/>
          </w:rPr>
          <w:fldChar w:fldCharType="separate"/>
        </w:r>
        <w:r>
          <w:rPr>
            <w:webHidden/>
          </w:rPr>
          <w:t>17</w:t>
        </w:r>
        <w:r>
          <w:rPr>
            <w:webHidden/>
          </w:rPr>
          <w:fldChar w:fldCharType="end"/>
        </w:r>
      </w:hyperlink>
    </w:p>
    <w:p w14:paraId="512E31BF" w14:textId="6483D922" w:rsidR="00957005" w:rsidRDefault="00957005">
      <w:pPr>
        <w:pStyle w:val="Verzeichnis3"/>
        <w:rPr>
          <w:rFonts w:asciiTheme="minorHAnsi" w:eastAsiaTheme="minorEastAsia" w:hAnsiTheme="minorHAnsi" w:cstheme="minorBidi"/>
          <w:lang w:eastAsia="de-CH"/>
        </w:rPr>
      </w:pPr>
      <w:hyperlink w:anchor="_Toc117278749" w:history="1">
        <w:r w:rsidRPr="00354109">
          <w:rPr>
            <w:rStyle w:val="Hyperlink"/>
          </w:rPr>
          <w:t>Statistische Implementierung des Hypothesentestens (am Beispiel des t-Tests)</w:t>
        </w:r>
        <w:r>
          <w:rPr>
            <w:webHidden/>
          </w:rPr>
          <w:tab/>
        </w:r>
        <w:r>
          <w:rPr>
            <w:webHidden/>
          </w:rPr>
          <w:fldChar w:fldCharType="begin"/>
        </w:r>
        <w:r>
          <w:rPr>
            <w:webHidden/>
          </w:rPr>
          <w:instrText xml:space="preserve"> PAGEREF _Toc117278749 \h </w:instrText>
        </w:r>
        <w:r>
          <w:rPr>
            <w:webHidden/>
          </w:rPr>
        </w:r>
        <w:r>
          <w:rPr>
            <w:webHidden/>
          </w:rPr>
          <w:fldChar w:fldCharType="separate"/>
        </w:r>
        <w:r>
          <w:rPr>
            <w:webHidden/>
          </w:rPr>
          <w:t>18</w:t>
        </w:r>
        <w:r>
          <w:rPr>
            <w:webHidden/>
          </w:rPr>
          <w:fldChar w:fldCharType="end"/>
        </w:r>
      </w:hyperlink>
    </w:p>
    <w:p w14:paraId="7437562F" w14:textId="418AF6F4" w:rsidR="00957005" w:rsidRDefault="00957005">
      <w:pPr>
        <w:pStyle w:val="Verzeichnis3"/>
        <w:rPr>
          <w:rFonts w:asciiTheme="minorHAnsi" w:eastAsiaTheme="minorEastAsia" w:hAnsiTheme="minorHAnsi" w:cstheme="minorBidi"/>
          <w:lang w:eastAsia="de-CH"/>
        </w:rPr>
      </w:pPr>
      <w:hyperlink w:anchor="_Toc117278750" w:history="1">
        <w:r w:rsidRPr="00354109">
          <w:rPr>
            <w:rStyle w:val="Hyperlink"/>
          </w:rPr>
          <w:t>Fehler I. und II. Art</w:t>
        </w:r>
        <w:r>
          <w:rPr>
            <w:webHidden/>
          </w:rPr>
          <w:tab/>
        </w:r>
        <w:r>
          <w:rPr>
            <w:webHidden/>
          </w:rPr>
          <w:fldChar w:fldCharType="begin"/>
        </w:r>
        <w:r>
          <w:rPr>
            <w:webHidden/>
          </w:rPr>
          <w:instrText xml:space="preserve"> PAGEREF _Toc117278750 \h </w:instrText>
        </w:r>
        <w:r>
          <w:rPr>
            <w:webHidden/>
          </w:rPr>
        </w:r>
        <w:r>
          <w:rPr>
            <w:webHidden/>
          </w:rPr>
          <w:fldChar w:fldCharType="separate"/>
        </w:r>
        <w:r>
          <w:rPr>
            <w:webHidden/>
          </w:rPr>
          <w:t>19</w:t>
        </w:r>
        <w:r>
          <w:rPr>
            <w:webHidden/>
          </w:rPr>
          <w:fldChar w:fldCharType="end"/>
        </w:r>
      </w:hyperlink>
    </w:p>
    <w:p w14:paraId="09F23533" w14:textId="3420A4BD" w:rsidR="00957005" w:rsidRDefault="00957005">
      <w:pPr>
        <w:pStyle w:val="Verzeichnis3"/>
        <w:rPr>
          <w:rFonts w:asciiTheme="minorHAnsi" w:eastAsiaTheme="minorEastAsia" w:hAnsiTheme="minorHAnsi" w:cstheme="minorBidi"/>
          <w:lang w:eastAsia="de-CH"/>
        </w:rPr>
      </w:pPr>
      <w:hyperlink w:anchor="_Toc117278751" w:history="1">
        <w:r w:rsidRPr="00354109">
          <w:rPr>
            <w:rStyle w:val="Hyperlink"/>
          </w:rPr>
          <w:t>p-Werte und Signifikanzniveaus</w:t>
        </w:r>
        <w:r>
          <w:rPr>
            <w:webHidden/>
          </w:rPr>
          <w:tab/>
        </w:r>
        <w:r>
          <w:rPr>
            <w:webHidden/>
          </w:rPr>
          <w:fldChar w:fldCharType="begin"/>
        </w:r>
        <w:r>
          <w:rPr>
            <w:webHidden/>
          </w:rPr>
          <w:instrText xml:space="preserve"> PAGEREF _Toc117278751 \h </w:instrText>
        </w:r>
        <w:r>
          <w:rPr>
            <w:webHidden/>
          </w:rPr>
        </w:r>
        <w:r>
          <w:rPr>
            <w:webHidden/>
          </w:rPr>
          <w:fldChar w:fldCharType="separate"/>
        </w:r>
        <w:r>
          <w:rPr>
            <w:webHidden/>
          </w:rPr>
          <w:t>20</w:t>
        </w:r>
        <w:r>
          <w:rPr>
            <w:webHidden/>
          </w:rPr>
          <w:fldChar w:fldCharType="end"/>
        </w:r>
      </w:hyperlink>
    </w:p>
    <w:p w14:paraId="2BEF9D33" w14:textId="23F7CE13" w:rsidR="00957005" w:rsidRDefault="00957005">
      <w:pPr>
        <w:pStyle w:val="Verzeichnis2"/>
        <w:rPr>
          <w:rFonts w:asciiTheme="minorHAnsi" w:eastAsiaTheme="minorEastAsia" w:hAnsiTheme="minorHAnsi" w:cstheme="minorBidi"/>
          <w:lang w:val="de-CH" w:eastAsia="de-CH"/>
        </w:rPr>
      </w:pPr>
      <w:hyperlink w:anchor="_Toc117278752" w:history="1">
        <w:r w:rsidRPr="00354109">
          <w:rPr>
            <w:rStyle w:val="Hyperlink"/>
          </w:rPr>
          <w:t>t-Test (für eine metrische Variable im Vergleich von zwei Gruppen)</w:t>
        </w:r>
        <w:r>
          <w:rPr>
            <w:webHidden/>
          </w:rPr>
          <w:tab/>
        </w:r>
        <w:r>
          <w:rPr>
            <w:webHidden/>
          </w:rPr>
          <w:fldChar w:fldCharType="begin"/>
        </w:r>
        <w:r>
          <w:rPr>
            <w:webHidden/>
          </w:rPr>
          <w:instrText xml:space="preserve"> PAGEREF _Toc117278752 \h </w:instrText>
        </w:r>
        <w:r>
          <w:rPr>
            <w:webHidden/>
          </w:rPr>
        </w:r>
        <w:r>
          <w:rPr>
            <w:webHidden/>
          </w:rPr>
          <w:fldChar w:fldCharType="separate"/>
        </w:r>
        <w:r>
          <w:rPr>
            <w:webHidden/>
          </w:rPr>
          <w:t>21</w:t>
        </w:r>
        <w:r>
          <w:rPr>
            <w:webHidden/>
          </w:rPr>
          <w:fldChar w:fldCharType="end"/>
        </w:r>
      </w:hyperlink>
    </w:p>
    <w:p w14:paraId="226E85CC" w14:textId="67E17BBF" w:rsidR="00957005" w:rsidRDefault="00957005">
      <w:pPr>
        <w:pStyle w:val="Verzeichnis3"/>
        <w:rPr>
          <w:rFonts w:asciiTheme="minorHAnsi" w:eastAsiaTheme="minorEastAsia" w:hAnsiTheme="minorHAnsi" w:cstheme="minorBidi"/>
          <w:lang w:eastAsia="de-CH"/>
        </w:rPr>
      </w:pPr>
      <w:hyperlink w:anchor="_Toc117278753" w:history="1">
        <w:r w:rsidRPr="00354109">
          <w:rPr>
            <w:rStyle w:val="Hyperlink"/>
          </w:rPr>
          <w:t>Students und Welch t-Test</w:t>
        </w:r>
        <w:r>
          <w:rPr>
            <w:webHidden/>
          </w:rPr>
          <w:tab/>
        </w:r>
        <w:r>
          <w:rPr>
            <w:webHidden/>
          </w:rPr>
          <w:fldChar w:fldCharType="begin"/>
        </w:r>
        <w:r>
          <w:rPr>
            <w:webHidden/>
          </w:rPr>
          <w:instrText xml:space="preserve"> PAGEREF _Toc117278753 \h </w:instrText>
        </w:r>
        <w:r>
          <w:rPr>
            <w:webHidden/>
          </w:rPr>
        </w:r>
        <w:r>
          <w:rPr>
            <w:webHidden/>
          </w:rPr>
          <w:fldChar w:fldCharType="separate"/>
        </w:r>
        <w:r>
          <w:rPr>
            <w:webHidden/>
          </w:rPr>
          <w:t>22</w:t>
        </w:r>
        <w:r>
          <w:rPr>
            <w:webHidden/>
          </w:rPr>
          <w:fldChar w:fldCharType="end"/>
        </w:r>
      </w:hyperlink>
    </w:p>
    <w:p w14:paraId="050F958A" w14:textId="12E59AFF" w:rsidR="00957005" w:rsidRDefault="00957005">
      <w:pPr>
        <w:pStyle w:val="Verzeichnis3"/>
        <w:rPr>
          <w:rFonts w:asciiTheme="minorHAnsi" w:eastAsiaTheme="minorEastAsia" w:hAnsiTheme="minorHAnsi" w:cstheme="minorBidi"/>
          <w:lang w:eastAsia="de-CH"/>
        </w:rPr>
      </w:pPr>
      <w:hyperlink w:anchor="_Toc117278754" w:history="1">
        <w:r w:rsidRPr="00354109">
          <w:rPr>
            <w:rStyle w:val="Hyperlink"/>
          </w:rPr>
          <w:t>Ein- und zweiseitiger t-Test</w:t>
        </w:r>
        <w:r>
          <w:rPr>
            <w:webHidden/>
          </w:rPr>
          <w:tab/>
        </w:r>
        <w:r>
          <w:rPr>
            <w:webHidden/>
          </w:rPr>
          <w:fldChar w:fldCharType="begin"/>
        </w:r>
        <w:r>
          <w:rPr>
            <w:webHidden/>
          </w:rPr>
          <w:instrText xml:space="preserve"> PAGEREF _Toc117278754 \h </w:instrText>
        </w:r>
        <w:r>
          <w:rPr>
            <w:webHidden/>
          </w:rPr>
        </w:r>
        <w:r>
          <w:rPr>
            <w:webHidden/>
          </w:rPr>
          <w:fldChar w:fldCharType="separate"/>
        </w:r>
        <w:r>
          <w:rPr>
            <w:webHidden/>
          </w:rPr>
          <w:t>22</w:t>
        </w:r>
        <w:r>
          <w:rPr>
            <w:webHidden/>
          </w:rPr>
          <w:fldChar w:fldCharType="end"/>
        </w:r>
      </w:hyperlink>
    </w:p>
    <w:p w14:paraId="41E88BFA" w14:textId="12CF58DE" w:rsidR="00957005" w:rsidRDefault="00957005">
      <w:pPr>
        <w:pStyle w:val="Verzeichnis3"/>
        <w:rPr>
          <w:rFonts w:asciiTheme="minorHAnsi" w:eastAsiaTheme="minorEastAsia" w:hAnsiTheme="minorHAnsi" w:cstheme="minorBidi"/>
          <w:lang w:eastAsia="de-CH"/>
        </w:rPr>
      </w:pPr>
      <w:hyperlink w:anchor="_Toc117278755" w:history="1">
        <w:r w:rsidRPr="00354109">
          <w:rPr>
            <w:rStyle w:val="Hyperlink"/>
          </w:rPr>
          <w:t>Gepaarter und ungepaarter t-Test</w:t>
        </w:r>
        <w:r>
          <w:rPr>
            <w:webHidden/>
          </w:rPr>
          <w:tab/>
        </w:r>
        <w:r>
          <w:rPr>
            <w:webHidden/>
          </w:rPr>
          <w:fldChar w:fldCharType="begin"/>
        </w:r>
        <w:r>
          <w:rPr>
            <w:webHidden/>
          </w:rPr>
          <w:instrText xml:space="preserve"> PAGEREF _Toc117278755 \h </w:instrText>
        </w:r>
        <w:r>
          <w:rPr>
            <w:webHidden/>
          </w:rPr>
        </w:r>
        <w:r>
          <w:rPr>
            <w:webHidden/>
          </w:rPr>
          <w:fldChar w:fldCharType="separate"/>
        </w:r>
        <w:r>
          <w:rPr>
            <w:webHidden/>
          </w:rPr>
          <w:t>23</w:t>
        </w:r>
        <w:r>
          <w:rPr>
            <w:webHidden/>
          </w:rPr>
          <w:fldChar w:fldCharType="end"/>
        </w:r>
      </w:hyperlink>
    </w:p>
    <w:p w14:paraId="114EBC2E" w14:textId="56A2C2AC" w:rsidR="00957005" w:rsidRDefault="00957005">
      <w:pPr>
        <w:pStyle w:val="Verzeichnis2"/>
        <w:rPr>
          <w:rFonts w:asciiTheme="minorHAnsi" w:eastAsiaTheme="minorEastAsia" w:hAnsiTheme="minorHAnsi" w:cstheme="minorBidi"/>
          <w:lang w:val="de-CH" w:eastAsia="de-CH"/>
        </w:rPr>
      </w:pPr>
      <w:hyperlink w:anchor="_Toc117278756" w:history="1">
        <w:r w:rsidRPr="00354109">
          <w:rPr>
            <w:rStyle w:val="Hyperlink"/>
          </w:rPr>
          <w:t>Binomial-Test (für die Häufigkeitsverteilung einer binomialen Variablen)</w:t>
        </w:r>
        <w:r>
          <w:rPr>
            <w:webHidden/>
          </w:rPr>
          <w:tab/>
        </w:r>
        <w:r>
          <w:rPr>
            <w:webHidden/>
          </w:rPr>
          <w:fldChar w:fldCharType="begin"/>
        </w:r>
        <w:r>
          <w:rPr>
            <w:webHidden/>
          </w:rPr>
          <w:instrText xml:space="preserve"> PAGEREF _Toc117278756 \h </w:instrText>
        </w:r>
        <w:r>
          <w:rPr>
            <w:webHidden/>
          </w:rPr>
        </w:r>
        <w:r>
          <w:rPr>
            <w:webHidden/>
          </w:rPr>
          <w:fldChar w:fldCharType="separate"/>
        </w:r>
        <w:r>
          <w:rPr>
            <w:webHidden/>
          </w:rPr>
          <w:t>23</w:t>
        </w:r>
        <w:r>
          <w:rPr>
            <w:webHidden/>
          </w:rPr>
          <w:fldChar w:fldCharType="end"/>
        </w:r>
      </w:hyperlink>
    </w:p>
    <w:p w14:paraId="1495F9B2" w14:textId="57027ABE" w:rsidR="00957005" w:rsidRDefault="00957005">
      <w:pPr>
        <w:pStyle w:val="Verzeichnis2"/>
        <w:rPr>
          <w:rFonts w:asciiTheme="minorHAnsi" w:eastAsiaTheme="minorEastAsia" w:hAnsiTheme="minorHAnsi" w:cstheme="minorBidi"/>
          <w:lang w:val="de-CH" w:eastAsia="de-CH"/>
        </w:rPr>
      </w:pPr>
      <w:hyperlink w:anchor="_Toc117278757" w:history="1">
        <w:r w:rsidRPr="00354109">
          <w:rPr>
            <w:rStyle w:val="Hyperlink"/>
          </w:rPr>
          <w:t>Chi-Quadrat- bzw. Fishers Test (für die Assoziation zweier binomialer Variablen)</w:t>
        </w:r>
        <w:r>
          <w:rPr>
            <w:webHidden/>
          </w:rPr>
          <w:tab/>
        </w:r>
        <w:r>
          <w:rPr>
            <w:webHidden/>
          </w:rPr>
          <w:fldChar w:fldCharType="begin"/>
        </w:r>
        <w:r>
          <w:rPr>
            <w:webHidden/>
          </w:rPr>
          <w:instrText xml:space="preserve"> PAGEREF _Toc117278757 \h </w:instrText>
        </w:r>
        <w:r>
          <w:rPr>
            <w:webHidden/>
          </w:rPr>
        </w:r>
        <w:r>
          <w:rPr>
            <w:webHidden/>
          </w:rPr>
          <w:fldChar w:fldCharType="separate"/>
        </w:r>
        <w:r>
          <w:rPr>
            <w:webHidden/>
          </w:rPr>
          <w:t>24</w:t>
        </w:r>
        <w:r>
          <w:rPr>
            <w:webHidden/>
          </w:rPr>
          <w:fldChar w:fldCharType="end"/>
        </w:r>
      </w:hyperlink>
    </w:p>
    <w:p w14:paraId="5898D1FE" w14:textId="36692758" w:rsidR="00957005" w:rsidRDefault="00957005">
      <w:pPr>
        <w:pStyle w:val="Verzeichnis3"/>
        <w:rPr>
          <w:rFonts w:asciiTheme="minorHAnsi" w:eastAsiaTheme="minorEastAsia" w:hAnsiTheme="minorHAnsi" w:cstheme="minorBidi"/>
          <w:lang w:eastAsia="de-CH"/>
        </w:rPr>
      </w:pPr>
      <w:hyperlink w:anchor="_Toc117278758" w:history="1">
        <w:r w:rsidRPr="00354109">
          <w:rPr>
            <w:rStyle w:val="Hyperlink"/>
          </w:rPr>
          <w:t>Chi-Quadrat-Test</w:t>
        </w:r>
        <w:r>
          <w:rPr>
            <w:webHidden/>
          </w:rPr>
          <w:tab/>
        </w:r>
        <w:r>
          <w:rPr>
            <w:webHidden/>
          </w:rPr>
          <w:fldChar w:fldCharType="begin"/>
        </w:r>
        <w:r>
          <w:rPr>
            <w:webHidden/>
          </w:rPr>
          <w:instrText xml:space="preserve"> PAGEREF _Toc117278758 \h </w:instrText>
        </w:r>
        <w:r>
          <w:rPr>
            <w:webHidden/>
          </w:rPr>
        </w:r>
        <w:r>
          <w:rPr>
            <w:webHidden/>
          </w:rPr>
          <w:fldChar w:fldCharType="separate"/>
        </w:r>
        <w:r>
          <w:rPr>
            <w:webHidden/>
          </w:rPr>
          <w:t>25</w:t>
        </w:r>
        <w:r>
          <w:rPr>
            <w:webHidden/>
          </w:rPr>
          <w:fldChar w:fldCharType="end"/>
        </w:r>
      </w:hyperlink>
    </w:p>
    <w:p w14:paraId="79BCDD2E" w14:textId="0757DC7F" w:rsidR="00957005" w:rsidRDefault="00957005">
      <w:pPr>
        <w:pStyle w:val="Verzeichnis3"/>
        <w:rPr>
          <w:rFonts w:asciiTheme="minorHAnsi" w:eastAsiaTheme="minorEastAsia" w:hAnsiTheme="minorHAnsi" w:cstheme="minorBidi"/>
          <w:lang w:eastAsia="de-CH"/>
        </w:rPr>
      </w:pPr>
      <w:hyperlink w:anchor="_Toc117278759" w:history="1">
        <w:r w:rsidRPr="00354109">
          <w:rPr>
            <w:rStyle w:val="Hyperlink"/>
          </w:rPr>
          <w:t>Fishers exakter Test</w:t>
        </w:r>
        <w:r>
          <w:rPr>
            <w:webHidden/>
          </w:rPr>
          <w:tab/>
        </w:r>
        <w:r>
          <w:rPr>
            <w:webHidden/>
          </w:rPr>
          <w:fldChar w:fldCharType="begin"/>
        </w:r>
        <w:r>
          <w:rPr>
            <w:webHidden/>
          </w:rPr>
          <w:instrText xml:space="preserve"> PAGEREF _Toc117278759 \h </w:instrText>
        </w:r>
        <w:r>
          <w:rPr>
            <w:webHidden/>
          </w:rPr>
        </w:r>
        <w:r>
          <w:rPr>
            <w:webHidden/>
          </w:rPr>
          <w:fldChar w:fldCharType="separate"/>
        </w:r>
        <w:r>
          <w:rPr>
            <w:webHidden/>
          </w:rPr>
          <w:t>27</w:t>
        </w:r>
        <w:r>
          <w:rPr>
            <w:webHidden/>
          </w:rPr>
          <w:fldChar w:fldCharType="end"/>
        </w:r>
      </w:hyperlink>
    </w:p>
    <w:p w14:paraId="5D7E1ABB" w14:textId="0C9BBF9A" w:rsidR="00957005" w:rsidRDefault="00957005">
      <w:pPr>
        <w:pStyle w:val="Verzeichnis2"/>
        <w:rPr>
          <w:rFonts w:asciiTheme="minorHAnsi" w:eastAsiaTheme="minorEastAsia" w:hAnsiTheme="minorHAnsi" w:cstheme="minorBidi"/>
          <w:lang w:val="de-CH" w:eastAsia="de-CH"/>
        </w:rPr>
      </w:pPr>
      <w:hyperlink w:anchor="_Toc117278760" w:history="1">
        <w:r w:rsidRPr="00354109">
          <w:rPr>
            <w:rStyle w:val="Hyperlink"/>
          </w:rPr>
          <w:t>Wie berichte ich statistische Ergebnisse?</w:t>
        </w:r>
        <w:r>
          <w:rPr>
            <w:webHidden/>
          </w:rPr>
          <w:tab/>
        </w:r>
        <w:r>
          <w:rPr>
            <w:webHidden/>
          </w:rPr>
          <w:fldChar w:fldCharType="begin"/>
        </w:r>
        <w:r>
          <w:rPr>
            <w:webHidden/>
          </w:rPr>
          <w:instrText xml:space="preserve"> PAGEREF _Toc117278760 \h </w:instrText>
        </w:r>
        <w:r>
          <w:rPr>
            <w:webHidden/>
          </w:rPr>
        </w:r>
        <w:r>
          <w:rPr>
            <w:webHidden/>
          </w:rPr>
          <w:fldChar w:fldCharType="separate"/>
        </w:r>
        <w:r>
          <w:rPr>
            <w:webHidden/>
          </w:rPr>
          <w:t>28</w:t>
        </w:r>
        <w:r>
          <w:rPr>
            <w:webHidden/>
          </w:rPr>
          <w:fldChar w:fldCharType="end"/>
        </w:r>
      </w:hyperlink>
    </w:p>
    <w:p w14:paraId="49D45CDD" w14:textId="1856CF8D" w:rsidR="00957005" w:rsidRDefault="00957005">
      <w:pPr>
        <w:pStyle w:val="Verzeichnis3"/>
        <w:rPr>
          <w:rFonts w:asciiTheme="minorHAnsi" w:eastAsiaTheme="minorEastAsia" w:hAnsiTheme="minorHAnsi" w:cstheme="minorBidi"/>
          <w:lang w:eastAsia="de-CH"/>
        </w:rPr>
      </w:pPr>
      <w:hyperlink w:anchor="_Toc117278761" w:history="1">
        <w:r w:rsidRPr="00354109">
          <w:rPr>
            <w:rStyle w:val="Hyperlink"/>
          </w:rPr>
          <w:t>Welche relevanten Informationen benötige ich und wo finde ich sie?</w:t>
        </w:r>
        <w:r>
          <w:rPr>
            <w:webHidden/>
          </w:rPr>
          <w:tab/>
        </w:r>
        <w:r>
          <w:rPr>
            <w:webHidden/>
          </w:rPr>
          <w:fldChar w:fldCharType="begin"/>
        </w:r>
        <w:r>
          <w:rPr>
            <w:webHidden/>
          </w:rPr>
          <w:instrText xml:space="preserve"> PAGEREF _Toc117278761 \h </w:instrText>
        </w:r>
        <w:r>
          <w:rPr>
            <w:webHidden/>
          </w:rPr>
        </w:r>
        <w:r>
          <w:rPr>
            <w:webHidden/>
          </w:rPr>
          <w:fldChar w:fldCharType="separate"/>
        </w:r>
        <w:r>
          <w:rPr>
            <w:webHidden/>
          </w:rPr>
          <w:t>28</w:t>
        </w:r>
        <w:r>
          <w:rPr>
            <w:webHidden/>
          </w:rPr>
          <w:fldChar w:fldCharType="end"/>
        </w:r>
      </w:hyperlink>
    </w:p>
    <w:p w14:paraId="72FB5775" w14:textId="7F654755" w:rsidR="00957005" w:rsidRDefault="00957005">
      <w:pPr>
        <w:pStyle w:val="Verzeichnis3"/>
        <w:rPr>
          <w:rFonts w:asciiTheme="minorHAnsi" w:eastAsiaTheme="minorEastAsia" w:hAnsiTheme="minorHAnsi" w:cstheme="minorBidi"/>
          <w:lang w:eastAsia="de-CH"/>
        </w:rPr>
      </w:pPr>
      <w:hyperlink w:anchor="_Toc117278762" w:history="1">
        <w:r w:rsidRPr="00354109">
          <w:rPr>
            <w:rStyle w:val="Hyperlink"/>
          </w:rPr>
          <w:t>Text, Tabelle oder Abbildung?</w:t>
        </w:r>
        <w:r>
          <w:rPr>
            <w:webHidden/>
          </w:rPr>
          <w:tab/>
        </w:r>
        <w:r>
          <w:rPr>
            <w:webHidden/>
          </w:rPr>
          <w:fldChar w:fldCharType="begin"/>
        </w:r>
        <w:r>
          <w:rPr>
            <w:webHidden/>
          </w:rPr>
          <w:instrText xml:space="preserve"> PAGEREF _Toc117278762 \h </w:instrText>
        </w:r>
        <w:r>
          <w:rPr>
            <w:webHidden/>
          </w:rPr>
        </w:r>
        <w:r>
          <w:rPr>
            <w:webHidden/>
          </w:rPr>
          <w:fldChar w:fldCharType="separate"/>
        </w:r>
        <w:r>
          <w:rPr>
            <w:webHidden/>
          </w:rPr>
          <w:t>29</w:t>
        </w:r>
        <w:r>
          <w:rPr>
            <w:webHidden/>
          </w:rPr>
          <w:fldChar w:fldCharType="end"/>
        </w:r>
      </w:hyperlink>
    </w:p>
    <w:p w14:paraId="2F572727" w14:textId="5F2D3D00" w:rsidR="00957005" w:rsidRDefault="00957005">
      <w:pPr>
        <w:pStyle w:val="Verzeichnis3"/>
        <w:rPr>
          <w:rFonts w:asciiTheme="minorHAnsi" w:eastAsiaTheme="minorEastAsia" w:hAnsiTheme="minorHAnsi" w:cstheme="minorBidi"/>
          <w:lang w:eastAsia="de-CH"/>
        </w:rPr>
      </w:pPr>
      <w:hyperlink w:anchor="_Toc117278763" w:history="1">
        <w:r w:rsidRPr="00354109">
          <w:rPr>
            <w:rStyle w:val="Hyperlink"/>
          </w:rPr>
          <w:t>Abbildungen in wissenschaftlichen Arbeiten</w:t>
        </w:r>
        <w:r>
          <w:rPr>
            <w:webHidden/>
          </w:rPr>
          <w:tab/>
        </w:r>
        <w:r>
          <w:rPr>
            <w:webHidden/>
          </w:rPr>
          <w:fldChar w:fldCharType="begin"/>
        </w:r>
        <w:r>
          <w:rPr>
            <w:webHidden/>
          </w:rPr>
          <w:instrText xml:space="preserve"> PAGEREF _Toc117278763 \h </w:instrText>
        </w:r>
        <w:r>
          <w:rPr>
            <w:webHidden/>
          </w:rPr>
        </w:r>
        <w:r>
          <w:rPr>
            <w:webHidden/>
          </w:rPr>
          <w:fldChar w:fldCharType="separate"/>
        </w:r>
        <w:r>
          <w:rPr>
            <w:webHidden/>
          </w:rPr>
          <w:t>29</w:t>
        </w:r>
        <w:r>
          <w:rPr>
            <w:webHidden/>
          </w:rPr>
          <w:fldChar w:fldCharType="end"/>
        </w:r>
      </w:hyperlink>
    </w:p>
    <w:p w14:paraId="3D85E28D" w14:textId="4A57579C" w:rsidR="00957005" w:rsidRDefault="00957005">
      <w:pPr>
        <w:pStyle w:val="Verzeichnis3"/>
        <w:rPr>
          <w:rFonts w:asciiTheme="minorHAnsi" w:eastAsiaTheme="minorEastAsia" w:hAnsiTheme="minorHAnsi" w:cstheme="minorBidi"/>
          <w:lang w:eastAsia="de-CH"/>
        </w:rPr>
      </w:pPr>
      <w:hyperlink w:anchor="_Toc117278764" w:history="1">
        <w:r w:rsidRPr="00354109">
          <w:rPr>
            <w:rStyle w:val="Hyperlink"/>
          </w:rPr>
          <w:t>Abbildungen mit „base R“ oder mit ggplot2?</w:t>
        </w:r>
        <w:r>
          <w:rPr>
            <w:webHidden/>
          </w:rPr>
          <w:tab/>
        </w:r>
        <w:r>
          <w:rPr>
            <w:webHidden/>
          </w:rPr>
          <w:fldChar w:fldCharType="begin"/>
        </w:r>
        <w:r>
          <w:rPr>
            <w:webHidden/>
          </w:rPr>
          <w:instrText xml:space="preserve"> PAGEREF _Toc117278764 \h </w:instrText>
        </w:r>
        <w:r>
          <w:rPr>
            <w:webHidden/>
          </w:rPr>
        </w:r>
        <w:r>
          <w:rPr>
            <w:webHidden/>
          </w:rPr>
          <w:fldChar w:fldCharType="separate"/>
        </w:r>
        <w:r>
          <w:rPr>
            <w:webHidden/>
          </w:rPr>
          <w:t>29</w:t>
        </w:r>
        <w:r>
          <w:rPr>
            <w:webHidden/>
          </w:rPr>
          <w:fldChar w:fldCharType="end"/>
        </w:r>
      </w:hyperlink>
    </w:p>
    <w:p w14:paraId="54511DD4" w14:textId="00DA9D6E" w:rsidR="00957005" w:rsidRDefault="00957005">
      <w:pPr>
        <w:pStyle w:val="Verzeichnis2"/>
        <w:rPr>
          <w:rFonts w:asciiTheme="minorHAnsi" w:eastAsiaTheme="minorEastAsia" w:hAnsiTheme="minorHAnsi" w:cstheme="minorBidi"/>
          <w:lang w:val="de-CH" w:eastAsia="de-CH"/>
        </w:rPr>
      </w:pPr>
      <w:hyperlink w:anchor="_Toc117278765" w:history="1">
        <w:r w:rsidRPr="00354109">
          <w:rPr>
            <w:rStyle w:val="Hyperlink"/>
          </w:rPr>
          <w:t>Zusammenfassung</w:t>
        </w:r>
        <w:r>
          <w:rPr>
            <w:webHidden/>
          </w:rPr>
          <w:tab/>
        </w:r>
        <w:r>
          <w:rPr>
            <w:webHidden/>
          </w:rPr>
          <w:fldChar w:fldCharType="begin"/>
        </w:r>
        <w:r>
          <w:rPr>
            <w:webHidden/>
          </w:rPr>
          <w:instrText xml:space="preserve"> PAGEREF _Toc117278765 \h </w:instrText>
        </w:r>
        <w:r>
          <w:rPr>
            <w:webHidden/>
          </w:rPr>
        </w:r>
        <w:r>
          <w:rPr>
            <w:webHidden/>
          </w:rPr>
          <w:fldChar w:fldCharType="separate"/>
        </w:r>
        <w:r>
          <w:rPr>
            <w:webHidden/>
          </w:rPr>
          <w:t>31</w:t>
        </w:r>
        <w:r>
          <w:rPr>
            <w:webHidden/>
          </w:rPr>
          <w:fldChar w:fldCharType="end"/>
        </w:r>
      </w:hyperlink>
    </w:p>
    <w:p w14:paraId="46F2295A" w14:textId="2904EBCD" w:rsidR="00957005" w:rsidRDefault="00957005">
      <w:pPr>
        <w:pStyle w:val="Verzeichnis2"/>
        <w:rPr>
          <w:rFonts w:asciiTheme="minorHAnsi" w:eastAsiaTheme="minorEastAsia" w:hAnsiTheme="minorHAnsi" w:cstheme="minorBidi"/>
          <w:lang w:val="de-CH" w:eastAsia="de-CH"/>
        </w:rPr>
      </w:pPr>
      <w:hyperlink w:anchor="_Toc117278766" w:history="1">
        <w:r w:rsidRPr="00354109">
          <w:rPr>
            <w:rStyle w:val="Hyperlink"/>
          </w:rPr>
          <w:t>Weiterführende Literatur</w:t>
        </w:r>
        <w:r>
          <w:rPr>
            <w:webHidden/>
          </w:rPr>
          <w:tab/>
        </w:r>
        <w:r>
          <w:rPr>
            <w:webHidden/>
          </w:rPr>
          <w:fldChar w:fldCharType="begin"/>
        </w:r>
        <w:r>
          <w:rPr>
            <w:webHidden/>
          </w:rPr>
          <w:instrText xml:space="preserve"> PAGEREF _Toc117278766 \h </w:instrText>
        </w:r>
        <w:r>
          <w:rPr>
            <w:webHidden/>
          </w:rPr>
        </w:r>
        <w:r>
          <w:rPr>
            <w:webHidden/>
          </w:rPr>
          <w:fldChar w:fldCharType="separate"/>
        </w:r>
        <w:r>
          <w:rPr>
            <w:webHidden/>
          </w:rPr>
          <w:t>32</w:t>
        </w:r>
        <w:r>
          <w:rPr>
            <w:webHidden/>
          </w:rPr>
          <w:fldChar w:fldCharType="end"/>
        </w:r>
      </w:hyperlink>
    </w:p>
    <w:p w14:paraId="53294BA5" w14:textId="787FEDF2" w:rsidR="00957005" w:rsidRDefault="00957005">
      <w:pPr>
        <w:pStyle w:val="Verzeichnis1"/>
        <w:rPr>
          <w:rFonts w:asciiTheme="minorHAnsi" w:eastAsiaTheme="minorEastAsia" w:hAnsiTheme="minorHAnsi" w:cstheme="minorBidi"/>
          <w:b w:val="0"/>
          <w:lang w:eastAsia="de-CH"/>
        </w:rPr>
      </w:pPr>
      <w:hyperlink w:anchor="_Toc117278767" w:history="1">
        <w:r w:rsidRPr="00354109">
          <w:rPr>
            <w:rStyle w:val="Hyperlink"/>
          </w:rPr>
          <w:t>Statistik 2: Einführung in lineare Modelle</w:t>
        </w:r>
        <w:r>
          <w:rPr>
            <w:webHidden/>
          </w:rPr>
          <w:tab/>
        </w:r>
        <w:r>
          <w:rPr>
            <w:webHidden/>
          </w:rPr>
          <w:fldChar w:fldCharType="begin"/>
        </w:r>
        <w:r>
          <w:rPr>
            <w:webHidden/>
          </w:rPr>
          <w:instrText xml:space="preserve"> PAGEREF _Toc117278767 \h </w:instrText>
        </w:r>
        <w:r>
          <w:rPr>
            <w:webHidden/>
          </w:rPr>
        </w:r>
        <w:r>
          <w:rPr>
            <w:webHidden/>
          </w:rPr>
          <w:fldChar w:fldCharType="separate"/>
        </w:r>
        <w:r>
          <w:rPr>
            <w:webHidden/>
          </w:rPr>
          <w:t>33</w:t>
        </w:r>
        <w:r>
          <w:rPr>
            <w:webHidden/>
          </w:rPr>
          <w:fldChar w:fldCharType="end"/>
        </w:r>
      </w:hyperlink>
    </w:p>
    <w:p w14:paraId="7247CCA2" w14:textId="70C9829B" w:rsidR="00957005" w:rsidRDefault="00957005">
      <w:pPr>
        <w:pStyle w:val="Verzeichnis2"/>
        <w:rPr>
          <w:rFonts w:asciiTheme="minorHAnsi" w:eastAsiaTheme="minorEastAsia" w:hAnsiTheme="minorHAnsi" w:cstheme="minorBidi"/>
          <w:lang w:val="de-CH" w:eastAsia="de-CH"/>
        </w:rPr>
      </w:pPr>
      <w:hyperlink w:anchor="_Toc117278768" w:history="1">
        <w:r w:rsidRPr="00354109">
          <w:rPr>
            <w:rStyle w:val="Hyperlink"/>
          </w:rPr>
          <w:t>Lernziele</w:t>
        </w:r>
        <w:r>
          <w:rPr>
            <w:webHidden/>
          </w:rPr>
          <w:tab/>
        </w:r>
        <w:r>
          <w:rPr>
            <w:webHidden/>
          </w:rPr>
          <w:fldChar w:fldCharType="begin"/>
        </w:r>
        <w:r>
          <w:rPr>
            <w:webHidden/>
          </w:rPr>
          <w:instrText xml:space="preserve"> PAGEREF _Toc117278768 \h </w:instrText>
        </w:r>
        <w:r>
          <w:rPr>
            <w:webHidden/>
          </w:rPr>
        </w:r>
        <w:r>
          <w:rPr>
            <w:webHidden/>
          </w:rPr>
          <w:fldChar w:fldCharType="separate"/>
        </w:r>
        <w:r>
          <w:rPr>
            <w:webHidden/>
          </w:rPr>
          <w:t>33</w:t>
        </w:r>
        <w:r>
          <w:rPr>
            <w:webHidden/>
          </w:rPr>
          <w:fldChar w:fldCharType="end"/>
        </w:r>
      </w:hyperlink>
    </w:p>
    <w:p w14:paraId="47825EEF" w14:textId="7067BF16" w:rsidR="00957005" w:rsidRDefault="00957005">
      <w:pPr>
        <w:pStyle w:val="Verzeichnis2"/>
        <w:rPr>
          <w:rFonts w:asciiTheme="minorHAnsi" w:eastAsiaTheme="minorEastAsia" w:hAnsiTheme="minorHAnsi" w:cstheme="minorBidi"/>
          <w:lang w:val="de-CH" w:eastAsia="de-CH"/>
        </w:rPr>
      </w:pPr>
      <w:hyperlink w:anchor="_Toc117278769" w:history="1">
        <w:r w:rsidRPr="00354109">
          <w:rPr>
            <w:rStyle w:val="Hyperlink"/>
          </w:rPr>
          <w:t>Varianzanalyse (ANOVA): Einstieg</w:t>
        </w:r>
        <w:r>
          <w:rPr>
            <w:webHidden/>
          </w:rPr>
          <w:tab/>
        </w:r>
        <w:r>
          <w:rPr>
            <w:webHidden/>
          </w:rPr>
          <w:fldChar w:fldCharType="begin"/>
        </w:r>
        <w:r>
          <w:rPr>
            <w:webHidden/>
          </w:rPr>
          <w:instrText xml:space="preserve"> PAGEREF _Toc117278769 \h </w:instrText>
        </w:r>
        <w:r>
          <w:rPr>
            <w:webHidden/>
          </w:rPr>
        </w:r>
        <w:r>
          <w:rPr>
            <w:webHidden/>
          </w:rPr>
          <w:fldChar w:fldCharType="separate"/>
        </w:r>
        <w:r>
          <w:rPr>
            <w:webHidden/>
          </w:rPr>
          <w:t>33</w:t>
        </w:r>
        <w:r>
          <w:rPr>
            <w:webHidden/>
          </w:rPr>
          <w:fldChar w:fldCharType="end"/>
        </w:r>
      </w:hyperlink>
    </w:p>
    <w:p w14:paraId="6F80C8DE" w14:textId="7A7490EF" w:rsidR="00957005" w:rsidRDefault="00957005">
      <w:pPr>
        <w:pStyle w:val="Verzeichnis3"/>
        <w:rPr>
          <w:rFonts w:asciiTheme="minorHAnsi" w:eastAsiaTheme="minorEastAsia" w:hAnsiTheme="minorHAnsi" w:cstheme="minorBidi"/>
          <w:lang w:eastAsia="de-CH"/>
        </w:rPr>
      </w:pPr>
      <w:hyperlink w:anchor="_Toc117278770" w:history="1">
        <w:r w:rsidRPr="00354109">
          <w:rPr>
            <w:rStyle w:val="Hyperlink"/>
          </w:rPr>
          <w:t>Einfaktorielle Varianzanalyse (One-Way ANOVA)</w:t>
        </w:r>
        <w:r>
          <w:rPr>
            <w:webHidden/>
          </w:rPr>
          <w:tab/>
        </w:r>
        <w:r>
          <w:rPr>
            <w:webHidden/>
          </w:rPr>
          <w:fldChar w:fldCharType="begin"/>
        </w:r>
        <w:r>
          <w:rPr>
            <w:webHidden/>
          </w:rPr>
          <w:instrText xml:space="preserve"> PAGEREF _Toc117278770 \h </w:instrText>
        </w:r>
        <w:r>
          <w:rPr>
            <w:webHidden/>
          </w:rPr>
        </w:r>
        <w:r>
          <w:rPr>
            <w:webHidden/>
          </w:rPr>
          <w:fldChar w:fldCharType="separate"/>
        </w:r>
        <w:r>
          <w:rPr>
            <w:webHidden/>
          </w:rPr>
          <w:t>33</w:t>
        </w:r>
        <w:r>
          <w:rPr>
            <w:webHidden/>
          </w:rPr>
          <w:fldChar w:fldCharType="end"/>
        </w:r>
      </w:hyperlink>
    </w:p>
    <w:p w14:paraId="3AA6E8E1" w14:textId="251B48F7" w:rsidR="00957005" w:rsidRDefault="00957005">
      <w:pPr>
        <w:pStyle w:val="Verzeichnis3"/>
        <w:rPr>
          <w:rFonts w:asciiTheme="minorHAnsi" w:eastAsiaTheme="minorEastAsia" w:hAnsiTheme="minorHAnsi" w:cstheme="minorBidi"/>
          <w:lang w:eastAsia="de-CH"/>
        </w:rPr>
      </w:pPr>
      <w:hyperlink w:anchor="_Toc117278771" w:history="1">
        <w:r w:rsidRPr="00354109">
          <w:rPr>
            <w:rStyle w:val="Hyperlink"/>
          </w:rPr>
          <w:t>Post-hoc-Test (Tukey)</w:t>
        </w:r>
        <w:r>
          <w:rPr>
            <w:webHidden/>
          </w:rPr>
          <w:tab/>
        </w:r>
        <w:r>
          <w:rPr>
            <w:webHidden/>
          </w:rPr>
          <w:fldChar w:fldCharType="begin"/>
        </w:r>
        <w:r>
          <w:rPr>
            <w:webHidden/>
          </w:rPr>
          <w:instrText xml:space="preserve"> PAGEREF _Toc117278771 \h </w:instrText>
        </w:r>
        <w:r>
          <w:rPr>
            <w:webHidden/>
          </w:rPr>
        </w:r>
        <w:r>
          <w:rPr>
            <w:webHidden/>
          </w:rPr>
          <w:fldChar w:fldCharType="separate"/>
        </w:r>
        <w:r>
          <w:rPr>
            <w:webHidden/>
          </w:rPr>
          <w:t>37</w:t>
        </w:r>
        <w:r>
          <w:rPr>
            <w:webHidden/>
          </w:rPr>
          <w:fldChar w:fldCharType="end"/>
        </w:r>
      </w:hyperlink>
    </w:p>
    <w:p w14:paraId="3040DFDF" w14:textId="13078078" w:rsidR="00957005" w:rsidRDefault="00957005">
      <w:pPr>
        <w:pStyle w:val="Verzeichnis2"/>
        <w:rPr>
          <w:rFonts w:asciiTheme="minorHAnsi" w:eastAsiaTheme="minorEastAsia" w:hAnsiTheme="minorHAnsi" w:cstheme="minorBidi"/>
          <w:lang w:val="de-CH" w:eastAsia="de-CH"/>
        </w:rPr>
      </w:pPr>
      <w:hyperlink w:anchor="_Toc117278772" w:history="1">
        <w:r w:rsidRPr="00354109">
          <w:rPr>
            <w:rStyle w:val="Hyperlink"/>
          </w:rPr>
          <w:t>Voraussetzung statistischer Verfahren</w:t>
        </w:r>
        <w:r>
          <w:rPr>
            <w:webHidden/>
          </w:rPr>
          <w:tab/>
        </w:r>
        <w:r>
          <w:rPr>
            <w:webHidden/>
          </w:rPr>
          <w:fldChar w:fldCharType="begin"/>
        </w:r>
        <w:r>
          <w:rPr>
            <w:webHidden/>
          </w:rPr>
          <w:instrText xml:space="preserve"> PAGEREF _Toc117278772 \h </w:instrText>
        </w:r>
        <w:r>
          <w:rPr>
            <w:webHidden/>
          </w:rPr>
        </w:r>
        <w:r>
          <w:rPr>
            <w:webHidden/>
          </w:rPr>
          <w:fldChar w:fldCharType="separate"/>
        </w:r>
        <w:r>
          <w:rPr>
            <w:webHidden/>
          </w:rPr>
          <w:t>39</w:t>
        </w:r>
        <w:r>
          <w:rPr>
            <w:webHidden/>
          </w:rPr>
          <w:fldChar w:fldCharType="end"/>
        </w:r>
      </w:hyperlink>
    </w:p>
    <w:p w14:paraId="43D94993" w14:textId="75072742" w:rsidR="00957005" w:rsidRDefault="00957005">
      <w:pPr>
        <w:pStyle w:val="Verzeichnis3"/>
        <w:rPr>
          <w:rFonts w:asciiTheme="minorHAnsi" w:eastAsiaTheme="minorEastAsia" w:hAnsiTheme="minorHAnsi" w:cstheme="minorBidi"/>
          <w:lang w:eastAsia="de-CH"/>
        </w:rPr>
      </w:pPr>
      <w:hyperlink w:anchor="_Toc117278773" w:history="1">
        <w:r w:rsidRPr="00354109">
          <w:rPr>
            <w:rStyle w:val="Hyperlink"/>
          </w:rPr>
          <w:t>Parametrische vs. nicht-parametrische Verfahren</w:t>
        </w:r>
        <w:r>
          <w:rPr>
            <w:webHidden/>
          </w:rPr>
          <w:tab/>
        </w:r>
        <w:r>
          <w:rPr>
            <w:webHidden/>
          </w:rPr>
          <w:fldChar w:fldCharType="begin"/>
        </w:r>
        <w:r>
          <w:rPr>
            <w:webHidden/>
          </w:rPr>
          <w:instrText xml:space="preserve"> PAGEREF _Toc117278773 \h </w:instrText>
        </w:r>
        <w:r>
          <w:rPr>
            <w:webHidden/>
          </w:rPr>
        </w:r>
        <w:r>
          <w:rPr>
            <w:webHidden/>
          </w:rPr>
          <w:fldChar w:fldCharType="separate"/>
        </w:r>
        <w:r>
          <w:rPr>
            <w:webHidden/>
          </w:rPr>
          <w:t>39</w:t>
        </w:r>
        <w:r>
          <w:rPr>
            <w:webHidden/>
          </w:rPr>
          <w:fldChar w:fldCharType="end"/>
        </w:r>
      </w:hyperlink>
    </w:p>
    <w:p w14:paraId="01E864E6" w14:textId="2A34F46E" w:rsidR="00957005" w:rsidRDefault="00957005">
      <w:pPr>
        <w:pStyle w:val="Verzeichnis3"/>
        <w:rPr>
          <w:rFonts w:asciiTheme="minorHAnsi" w:eastAsiaTheme="minorEastAsia" w:hAnsiTheme="minorHAnsi" w:cstheme="minorBidi"/>
          <w:lang w:eastAsia="de-CH"/>
        </w:rPr>
      </w:pPr>
      <w:hyperlink w:anchor="_Toc117278774" w:history="1">
        <w:r w:rsidRPr="00354109">
          <w:rPr>
            <w:rStyle w:val="Hyperlink"/>
          </w:rPr>
          <w:t>Wie testet man die Voraussetzungen? (klassischer Weg)</w:t>
        </w:r>
        <w:r>
          <w:rPr>
            <w:webHidden/>
          </w:rPr>
          <w:tab/>
        </w:r>
        <w:r>
          <w:rPr>
            <w:webHidden/>
          </w:rPr>
          <w:fldChar w:fldCharType="begin"/>
        </w:r>
        <w:r>
          <w:rPr>
            <w:webHidden/>
          </w:rPr>
          <w:instrText xml:space="preserve"> PAGEREF _Toc117278774 \h </w:instrText>
        </w:r>
        <w:r>
          <w:rPr>
            <w:webHidden/>
          </w:rPr>
        </w:r>
        <w:r>
          <w:rPr>
            <w:webHidden/>
          </w:rPr>
          <w:fldChar w:fldCharType="separate"/>
        </w:r>
        <w:r>
          <w:rPr>
            <w:webHidden/>
          </w:rPr>
          <w:t>40</w:t>
        </w:r>
        <w:r>
          <w:rPr>
            <w:webHidden/>
          </w:rPr>
          <w:fldChar w:fldCharType="end"/>
        </w:r>
      </w:hyperlink>
    </w:p>
    <w:p w14:paraId="4B736C86" w14:textId="0688DD79" w:rsidR="00957005" w:rsidRDefault="00957005">
      <w:pPr>
        <w:pStyle w:val="Verzeichnis3"/>
        <w:rPr>
          <w:rFonts w:asciiTheme="minorHAnsi" w:eastAsiaTheme="minorEastAsia" w:hAnsiTheme="minorHAnsi" w:cstheme="minorBidi"/>
          <w:lang w:eastAsia="de-CH"/>
        </w:rPr>
      </w:pPr>
      <w:hyperlink w:anchor="_Toc117278775" w:history="1">
        <w:r w:rsidRPr="00354109">
          <w:rPr>
            <w:rStyle w:val="Hyperlink"/>
          </w:rPr>
          <w:t>Wie testet man die Voraussetzungen? (empfohlener Weg)</w:t>
        </w:r>
        <w:r>
          <w:rPr>
            <w:webHidden/>
          </w:rPr>
          <w:tab/>
        </w:r>
        <w:r>
          <w:rPr>
            <w:webHidden/>
          </w:rPr>
          <w:fldChar w:fldCharType="begin"/>
        </w:r>
        <w:r>
          <w:rPr>
            <w:webHidden/>
          </w:rPr>
          <w:instrText xml:space="preserve"> PAGEREF _Toc117278775 \h </w:instrText>
        </w:r>
        <w:r>
          <w:rPr>
            <w:webHidden/>
          </w:rPr>
        </w:r>
        <w:r>
          <w:rPr>
            <w:webHidden/>
          </w:rPr>
          <w:fldChar w:fldCharType="separate"/>
        </w:r>
        <w:r>
          <w:rPr>
            <w:webHidden/>
          </w:rPr>
          <w:t>41</w:t>
        </w:r>
        <w:r>
          <w:rPr>
            <w:webHidden/>
          </w:rPr>
          <w:fldChar w:fldCharType="end"/>
        </w:r>
      </w:hyperlink>
    </w:p>
    <w:p w14:paraId="26172787" w14:textId="5E45CC93" w:rsidR="00957005" w:rsidRDefault="00957005">
      <w:pPr>
        <w:pStyle w:val="Verzeichnis3"/>
        <w:rPr>
          <w:rFonts w:asciiTheme="minorHAnsi" w:eastAsiaTheme="minorEastAsia" w:hAnsiTheme="minorHAnsi" w:cstheme="minorBidi"/>
          <w:lang w:eastAsia="de-CH"/>
        </w:rPr>
      </w:pPr>
      <w:hyperlink w:anchor="_Toc117278776" w:history="1">
        <w:r w:rsidRPr="00354109">
          <w:rPr>
            <w:rStyle w:val="Hyperlink"/>
          </w:rPr>
          <w:t>Was tun, wenn die Voraussetzungen verletzt sind? (nicht-parametrische Verfahren)</w:t>
        </w:r>
        <w:r>
          <w:rPr>
            <w:webHidden/>
          </w:rPr>
          <w:tab/>
        </w:r>
        <w:r>
          <w:rPr>
            <w:webHidden/>
          </w:rPr>
          <w:fldChar w:fldCharType="begin"/>
        </w:r>
        <w:r>
          <w:rPr>
            <w:webHidden/>
          </w:rPr>
          <w:instrText xml:space="preserve"> PAGEREF _Toc117278776 \h </w:instrText>
        </w:r>
        <w:r>
          <w:rPr>
            <w:webHidden/>
          </w:rPr>
        </w:r>
        <w:r>
          <w:rPr>
            <w:webHidden/>
          </w:rPr>
          <w:fldChar w:fldCharType="separate"/>
        </w:r>
        <w:r>
          <w:rPr>
            <w:webHidden/>
          </w:rPr>
          <w:t>42</w:t>
        </w:r>
        <w:r>
          <w:rPr>
            <w:webHidden/>
          </w:rPr>
          <w:fldChar w:fldCharType="end"/>
        </w:r>
      </w:hyperlink>
    </w:p>
    <w:p w14:paraId="61541E2A" w14:textId="7D3C97DB" w:rsidR="00957005" w:rsidRDefault="00957005">
      <w:pPr>
        <w:pStyle w:val="Verzeichnis3"/>
        <w:rPr>
          <w:rFonts w:asciiTheme="minorHAnsi" w:eastAsiaTheme="minorEastAsia" w:hAnsiTheme="minorHAnsi" w:cstheme="minorBidi"/>
          <w:lang w:eastAsia="de-CH"/>
        </w:rPr>
      </w:pPr>
      <w:hyperlink w:anchor="_Toc117278777" w:history="1">
        <w:r w:rsidRPr="00354109">
          <w:rPr>
            <w:rStyle w:val="Hyperlink"/>
          </w:rPr>
          <w:t>Was tun, wenn die Voraussetzungen verletzt sind? (Transformationen)</w:t>
        </w:r>
        <w:r>
          <w:rPr>
            <w:webHidden/>
          </w:rPr>
          <w:tab/>
        </w:r>
        <w:r>
          <w:rPr>
            <w:webHidden/>
          </w:rPr>
          <w:fldChar w:fldCharType="begin"/>
        </w:r>
        <w:r>
          <w:rPr>
            <w:webHidden/>
          </w:rPr>
          <w:instrText xml:space="preserve"> PAGEREF _Toc117278777 \h </w:instrText>
        </w:r>
        <w:r>
          <w:rPr>
            <w:webHidden/>
          </w:rPr>
        </w:r>
        <w:r>
          <w:rPr>
            <w:webHidden/>
          </w:rPr>
          <w:fldChar w:fldCharType="separate"/>
        </w:r>
        <w:r>
          <w:rPr>
            <w:webHidden/>
          </w:rPr>
          <w:t>43</w:t>
        </w:r>
        <w:r>
          <w:rPr>
            <w:webHidden/>
          </w:rPr>
          <w:fldChar w:fldCharType="end"/>
        </w:r>
      </w:hyperlink>
    </w:p>
    <w:p w14:paraId="73160CF8" w14:textId="558278F8" w:rsidR="00957005" w:rsidRDefault="00957005">
      <w:pPr>
        <w:pStyle w:val="Verzeichnis2"/>
        <w:rPr>
          <w:rFonts w:asciiTheme="minorHAnsi" w:eastAsiaTheme="minorEastAsia" w:hAnsiTheme="minorHAnsi" w:cstheme="minorBidi"/>
          <w:lang w:val="de-CH" w:eastAsia="de-CH"/>
        </w:rPr>
      </w:pPr>
      <w:hyperlink w:anchor="_Toc117278778" w:history="1">
        <w:r w:rsidRPr="00354109">
          <w:rPr>
            <w:rStyle w:val="Hyperlink"/>
          </w:rPr>
          <w:t>Mehrfaktorielle ANOVA</w:t>
        </w:r>
        <w:r>
          <w:rPr>
            <w:webHidden/>
          </w:rPr>
          <w:tab/>
        </w:r>
        <w:r>
          <w:rPr>
            <w:webHidden/>
          </w:rPr>
          <w:fldChar w:fldCharType="begin"/>
        </w:r>
        <w:r>
          <w:rPr>
            <w:webHidden/>
          </w:rPr>
          <w:instrText xml:space="preserve"> PAGEREF _Toc117278778 \h </w:instrText>
        </w:r>
        <w:r>
          <w:rPr>
            <w:webHidden/>
          </w:rPr>
        </w:r>
        <w:r>
          <w:rPr>
            <w:webHidden/>
          </w:rPr>
          <w:fldChar w:fldCharType="separate"/>
        </w:r>
        <w:r>
          <w:rPr>
            <w:webHidden/>
          </w:rPr>
          <w:t>46</w:t>
        </w:r>
        <w:r>
          <w:rPr>
            <w:webHidden/>
          </w:rPr>
          <w:fldChar w:fldCharType="end"/>
        </w:r>
      </w:hyperlink>
    </w:p>
    <w:p w14:paraId="2FFC6C86" w14:textId="6C697C88" w:rsidR="00957005" w:rsidRDefault="00957005">
      <w:pPr>
        <w:pStyle w:val="Verzeichnis2"/>
        <w:rPr>
          <w:rFonts w:asciiTheme="minorHAnsi" w:eastAsiaTheme="minorEastAsia" w:hAnsiTheme="minorHAnsi" w:cstheme="minorBidi"/>
          <w:lang w:val="de-CH" w:eastAsia="de-CH"/>
        </w:rPr>
      </w:pPr>
      <w:hyperlink w:anchor="_Toc117278779" w:history="1">
        <w:r w:rsidRPr="00354109">
          <w:rPr>
            <w:rStyle w:val="Hyperlink"/>
          </w:rPr>
          <w:t>Korrelationen</w:t>
        </w:r>
        <w:r>
          <w:rPr>
            <w:webHidden/>
          </w:rPr>
          <w:tab/>
        </w:r>
        <w:r>
          <w:rPr>
            <w:webHidden/>
          </w:rPr>
          <w:fldChar w:fldCharType="begin"/>
        </w:r>
        <w:r>
          <w:rPr>
            <w:webHidden/>
          </w:rPr>
          <w:instrText xml:space="preserve"> PAGEREF _Toc117278779 \h </w:instrText>
        </w:r>
        <w:r>
          <w:rPr>
            <w:webHidden/>
          </w:rPr>
        </w:r>
        <w:r>
          <w:rPr>
            <w:webHidden/>
          </w:rPr>
          <w:fldChar w:fldCharType="separate"/>
        </w:r>
        <w:r>
          <w:rPr>
            <w:webHidden/>
          </w:rPr>
          <w:t>48</w:t>
        </w:r>
        <w:r>
          <w:rPr>
            <w:webHidden/>
          </w:rPr>
          <w:fldChar w:fldCharType="end"/>
        </w:r>
      </w:hyperlink>
    </w:p>
    <w:p w14:paraId="01DC0FD9" w14:textId="2385FF69" w:rsidR="00957005" w:rsidRDefault="00957005">
      <w:pPr>
        <w:pStyle w:val="Verzeichnis2"/>
        <w:rPr>
          <w:rFonts w:asciiTheme="minorHAnsi" w:eastAsiaTheme="minorEastAsia" w:hAnsiTheme="minorHAnsi" w:cstheme="minorBidi"/>
          <w:lang w:val="de-CH" w:eastAsia="de-CH"/>
        </w:rPr>
      </w:pPr>
      <w:hyperlink w:anchor="_Toc117278780" w:history="1">
        <w:r w:rsidRPr="00354109">
          <w:rPr>
            <w:rStyle w:val="Hyperlink"/>
          </w:rPr>
          <w:t>Einfache lineare Regressionen</w:t>
        </w:r>
        <w:r>
          <w:rPr>
            <w:webHidden/>
          </w:rPr>
          <w:tab/>
        </w:r>
        <w:r>
          <w:rPr>
            <w:webHidden/>
          </w:rPr>
          <w:fldChar w:fldCharType="begin"/>
        </w:r>
        <w:r>
          <w:rPr>
            <w:webHidden/>
          </w:rPr>
          <w:instrText xml:space="preserve"> PAGEREF _Toc117278780 \h </w:instrText>
        </w:r>
        <w:r>
          <w:rPr>
            <w:webHidden/>
          </w:rPr>
        </w:r>
        <w:r>
          <w:rPr>
            <w:webHidden/>
          </w:rPr>
          <w:fldChar w:fldCharType="separate"/>
        </w:r>
        <w:r>
          <w:rPr>
            <w:webHidden/>
          </w:rPr>
          <w:t>50</w:t>
        </w:r>
        <w:r>
          <w:rPr>
            <w:webHidden/>
          </w:rPr>
          <w:fldChar w:fldCharType="end"/>
        </w:r>
      </w:hyperlink>
    </w:p>
    <w:p w14:paraId="7258B007" w14:textId="6EC56392" w:rsidR="00957005" w:rsidRDefault="00957005">
      <w:pPr>
        <w:pStyle w:val="Verzeichnis3"/>
        <w:rPr>
          <w:rFonts w:asciiTheme="minorHAnsi" w:eastAsiaTheme="minorEastAsia" w:hAnsiTheme="minorHAnsi" w:cstheme="minorBidi"/>
          <w:lang w:eastAsia="de-CH"/>
        </w:rPr>
      </w:pPr>
      <w:hyperlink w:anchor="_Toc117278781" w:history="1">
        <w:r w:rsidRPr="00354109">
          <w:rPr>
            <w:rStyle w:val="Hyperlink"/>
          </w:rPr>
          <w:t>Idee</w:t>
        </w:r>
        <w:r>
          <w:rPr>
            <w:webHidden/>
          </w:rPr>
          <w:tab/>
        </w:r>
        <w:r>
          <w:rPr>
            <w:webHidden/>
          </w:rPr>
          <w:fldChar w:fldCharType="begin"/>
        </w:r>
        <w:r>
          <w:rPr>
            <w:webHidden/>
          </w:rPr>
          <w:instrText xml:space="preserve"> PAGEREF _Toc117278781 \h </w:instrText>
        </w:r>
        <w:r>
          <w:rPr>
            <w:webHidden/>
          </w:rPr>
        </w:r>
        <w:r>
          <w:rPr>
            <w:webHidden/>
          </w:rPr>
          <w:fldChar w:fldCharType="separate"/>
        </w:r>
        <w:r>
          <w:rPr>
            <w:webHidden/>
          </w:rPr>
          <w:t>50</w:t>
        </w:r>
        <w:r>
          <w:rPr>
            <w:webHidden/>
          </w:rPr>
          <w:fldChar w:fldCharType="end"/>
        </w:r>
      </w:hyperlink>
    </w:p>
    <w:p w14:paraId="4F65DF3A" w14:textId="5A3FE282" w:rsidR="00957005" w:rsidRDefault="00957005">
      <w:pPr>
        <w:pStyle w:val="Verzeichnis3"/>
        <w:rPr>
          <w:rFonts w:asciiTheme="minorHAnsi" w:eastAsiaTheme="minorEastAsia" w:hAnsiTheme="minorHAnsi" w:cstheme="minorBidi"/>
          <w:lang w:eastAsia="de-CH"/>
        </w:rPr>
      </w:pPr>
      <w:hyperlink w:anchor="_Toc117278782" w:history="1">
        <w:r w:rsidRPr="00354109">
          <w:rPr>
            <w:rStyle w:val="Hyperlink"/>
          </w:rPr>
          <w:t>Statistische Umsetzung</w:t>
        </w:r>
        <w:r>
          <w:rPr>
            <w:webHidden/>
          </w:rPr>
          <w:tab/>
        </w:r>
        <w:r>
          <w:rPr>
            <w:webHidden/>
          </w:rPr>
          <w:fldChar w:fldCharType="begin"/>
        </w:r>
        <w:r>
          <w:rPr>
            <w:webHidden/>
          </w:rPr>
          <w:instrText xml:space="preserve"> PAGEREF _Toc117278782 \h </w:instrText>
        </w:r>
        <w:r>
          <w:rPr>
            <w:webHidden/>
          </w:rPr>
        </w:r>
        <w:r>
          <w:rPr>
            <w:webHidden/>
          </w:rPr>
          <w:fldChar w:fldCharType="separate"/>
        </w:r>
        <w:r>
          <w:rPr>
            <w:webHidden/>
          </w:rPr>
          <w:t>51</w:t>
        </w:r>
        <w:r>
          <w:rPr>
            <w:webHidden/>
          </w:rPr>
          <w:fldChar w:fldCharType="end"/>
        </w:r>
      </w:hyperlink>
    </w:p>
    <w:p w14:paraId="12318705" w14:textId="30D4B6E7" w:rsidR="00957005" w:rsidRDefault="00957005">
      <w:pPr>
        <w:pStyle w:val="Verzeichnis3"/>
        <w:rPr>
          <w:rFonts w:asciiTheme="minorHAnsi" w:eastAsiaTheme="minorEastAsia" w:hAnsiTheme="minorHAnsi" w:cstheme="minorBidi"/>
          <w:lang w:eastAsia="de-CH"/>
        </w:rPr>
      </w:pPr>
      <w:hyperlink w:anchor="_Toc117278783" w:history="1">
        <w:r w:rsidRPr="00354109">
          <w:rPr>
            <w:rStyle w:val="Hyperlink"/>
          </w:rPr>
          <w:t>Implementierung in R</w:t>
        </w:r>
        <w:r>
          <w:rPr>
            <w:webHidden/>
          </w:rPr>
          <w:tab/>
        </w:r>
        <w:r>
          <w:rPr>
            <w:webHidden/>
          </w:rPr>
          <w:fldChar w:fldCharType="begin"/>
        </w:r>
        <w:r>
          <w:rPr>
            <w:webHidden/>
          </w:rPr>
          <w:instrText xml:space="preserve"> PAGEREF _Toc117278783 \h </w:instrText>
        </w:r>
        <w:r>
          <w:rPr>
            <w:webHidden/>
          </w:rPr>
        </w:r>
        <w:r>
          <w:rPr>
            <w:webHidden/>
          </w:rPr>
          <w:fldChar w:fldCharType="separate"/>
        </w:r>
        <w:r>
          <w:rPr>
            <w:webHidden/>
          </w:rPr>
          <w:t>52</w:t>
        </w:r>
        <w:r>
          <w:rPr>
            <w:webHidden/>
          </w:rPr>
          <w:fldChar w:fldCharType="end"/>
        </w:r>
      </w:hyperlink>
    </w:p>
    <w:p w14:paraId="11158138" w14:textId="172D9F0E" w:rsidR="00957005" w:rsidRDefault="00957005">
      <w:pPr>
        <w:pStyle w:val="Verzeichnis3"/>
        <w:rPr>
          <w:rFonts w:asciiTheme="minorHAnsi" w:eastAsiaTheme="minorEastAsia" w:hAnsiTheme="minorHAnsi" w:cstheme="minorBidi"/>
          <w:lang w:eastAsia="de-CH"/>
        </w:rPr>
      </w:pPr>
      <w:hyperlink w:anchor="_Toc117278784" w:history="1">
        <w:r w:rsidRPr="00354109">
          <w:rPr>
            <w:rStyle w:val="Hyperlink"/>
          </w:rPr>
          <w:t>Voraussetzungen</w:t>
        </w:r>
        <w:r>
          <w:rPr>
            <w:webHidden/>
          </w:rPr>
          <w:tab/>
        </w:r>
        <w:r>
          <w:rPr>
            <w:webHidden/>
          </w:rPr>
          <w:fldChar w:fldCharType="begin"/>
        </w:r>
        <w:r>
          <w:rPr>
            <w:webHidden/>
          </w:rPr>
          <w:instrText xml:space="preserve"> PAGEREF _Toc117278784 \h </w:instrText>
        </w:r>
        <w:r>
          <w:rPr>
            <w:webHidden/>
          </w:rPr>
        </w:r>
        <w:r>
          <w:rPr>
            <w:webHidden/>
          </w:rPr>
          <w:fldChar w:fldCharType="separate"/>
        </w:r>
        <w:r>
          <w:rPr>
            <w:webHidden/>
          </w:rPr>
          <w:t>53</w:t>
        </w:r>
        <w:r>
          <w:rPr>
            <w:webHidden/>
          </w:rPr>
          <w:fldChar w:fldCharType="end"/>
        </w:r>
      </w:hyperlink>
    </w:p>
    <w:p w14:paraId="010AEFE1" w14:textId="0425011A" w:rsidR="00957005" w:rsidRDefault="00957005">
      <w:pPr>
        <w:pStyle w:val="Verzeichnis3"/>
        <w:rPr>
          <w:rFonts w:asciiTheme="minorHAnsi" w:eastAsiaTheme="minorEastAsia" w:hAnsiTheme="minorHAnsi" w:cstheme="minorBidi"/>
          <w:lang w:eastAsia="de-CH"/>
        </w:rPr>
      </w:pPr>
      <w:hyperlink w:anchor="_Toc117278785" w:history="1">
        <w:r w:rsidRPr="00354109">
          <w:rPr>
            <w:rStyle w:val="Hyperlink"/>
          </w:rPr>
          <w:t>Alternativen zur Methode der kleinsten Quadrate (OLS)</w:t>
        </w:r>
        <w:r>
          <w:rPr>
            <w:webHidden/>
          </w:rPr>
          <w:tab/>
        </w:r>
        <w:r>
          <w:rPr>
            <w:webHidden/>
          </w:rPr>
          <w:fldChar w:fldCharType="begin"/>
        </w:r>
        <w:r>
          <w:rPr>
            <w:webHidden/>
          </w:rPr>
          <w:instrText xml:space="preserve"> PAGEREF _Toc117278785 \h </w:instrText>
        </w:r>
        <w:r>
          <w:rPr>
            <w:webHidden/>
          </w:rPr>
        </w:r>
        <w:r>
          <w:rPr>
            <w:webHidden/>
          </w:rPr>
          <w:fldChar w:fldCharType="separate"/>
        </w:r>
        <w:r>
          <w:rPr>
            <w:webHidden/>
          </w:rPr>
          <w:t>54</w:t>
        </w:r>
        <w:r>
          <w:rPr>
            <w:webHidden/>
          </w:rPr>
          <w:fldChar w:fldCharType="end"/>
        </w:r>
      </w:hyperlink>
    </w:p>
    <w:p w14:paraId="1BA13680" w14:textId="717CA765" w:rsidR="00957005" w:rsidRDefault="00957005">
      <w:pPr>
        <w:pStyle w:val="Verzeichnis2"/>
        <w:rPr>
          <w:rFonts w:asciiTheme="minorHAnsi" w:eastAsiaTheme="minorEastAsia" w:hAnsiTheme="minorHAnsi" w:cstheme="minorBidi"/>
          <w:lang w:val="de-CH" w:eastAsia="de-CH"/>
        </w:rPr>
      </w:pPr>
      <w:hyperlink w:anchor="_Toc117278786" w:history="1">
        <w:r w:rsidRPr="00354109">
          <w:rPr>
            <w:rStyle w:val="Hyperlink"/>
          </w:rPr>
          <w:t>Lineare Modelle allgemein</w:t>
        </w:r>
        <w:r>
          <w:rPr>
            <w:webHidden/>
          </w:rPr>
          <w:tab/>
        </w:r>
        <w:r>
          <w:rPr>
            <w:webHidden/>
          </w:rPr>
          <w:fldChar w:fldCharType="begin"/>
        </w:r>
        <w:r>
          <w:rPr>
            <w:webHidden/>
          </w:rPr>
          <w:instrText xml:space="preserve"> PAGEREF _Toc117278786 \h </w:instrText>
        </w:r>
        <w:r>
          <w:rPr>
            <w:webHidden/>
          </w:rPr>
        </w:r>
        <w:r>
          <w:rPr>
            <w:webHidden/>
          </w:rPr>
          <w:fldChar w:fldCharType="separate"/>
        </w:r>
        <w:r>
          <w:rPr>
            <w:webHidden/>
          </w:rPr>
          <w:t>55</w:t>
        </w:r>
        <w:r>
          <w:rPr>
            <w:webHidden/>
          </w:rPr>
          <w:fldChar w:fldCharType="end"/>
        </w:r>
      </w:hyperlink>
    </w:p>
    <w:p w14:paraId="12B482FA" w14:textId="3DA57839" w:rsidR="00957005" w:rsidRDefault="00957005">
      <w:pPr>
        <w:pStyle w:val="Verzeichnis3"/>
        <w:rPr>
          <w:rFonts w:asciiTheme="minorHAnsi" w:eastAsiaTheme="minorEastAsia" w:hAnsiTheme="minorHAnsi" w:cstheme="minorBidi"/>
          <w:lang w:eastAsia="de-CH"/>
        </w:rPr>
      </w:pPr>
      <w:hyperlink w:anchor="_Toc117278787" w:history="1">
        <w:r w:rsidRPr="00354109">
          <w:rPr>
            <w:rStyle w:val="Hyperlink"/>
          </w:rPr>
          <w:t>Was macht ein lineares Modell aus?</w:t>
        </w:r>
        <w:r>
          <w:rPr>
            <w:webHidden/>
          </w:rPr>
          <w:tab/>
        </w:r>
        <w:r>
          <w:rPr>
            <w:webHidden/>
          </w:rPr>
          <w:fldChar w:fldCharType="begin"/>
        </w:r>
        <w:r>
          <w:rPr>
            <w:webHidden/>
          </w:rPr>
          <w:instrText xml:space="preserve"> PAGEREF _Toc117278787 \h </w:instrText>
        </w:r>
        <w:r>
          <w:rPr>
            <w:webHidden/>
          </w:rPr>
        </w:r>
        <w:r>
          <w:rPr>
            <w:webHidden/>
          </w:rPr>
          <w:fldChar w:fldCharType="separate"/>
        </w:r>
        <w:r>
          <w:rPr>
            <w:webHidden/>
          </w:rPr>
          <w:t>55</w:t>
        </w:r>
        <w:r>
          <w:rPr>
            <w:webHidden/>
          </w:rPr>
          <w:fldChar w:fldCharType="end"/>
        </w:r>
      </w:hyperlink>
    </w:p>
    <w:p w14:paraId="321171D2" w14:textId="765CA760" w:rsidR="00957005" w:rsidRDefault="00957005">
      <w:pPr>
        <w:pStyle w:val="Verzeichnis3"/>
        <w:rPr>
          <w:rFonts w:asciiTheme="minorHAnsi" w:eastAsiaTheme="minorEastAsia" w:hAnsiTheme="minorHAnsi" w:cstheme="minorBidi"/>
          <w:lang w:eastAsia="de-CH"/>
        </w:rPr>
      </w:pPr>
      <w:hyperlink w:anchor="_Toc117278788" w:history="1">
        <w:r w:rsidRPr="00354109">
          <w:rPr>
            <w:rStyle w:val="Hyperlink"/>
          </w:rPr>
          <w:t>Welche Verfahren gehören zu den linearen Modellen?</w:t>
        </w:r>
        <w:r>
          <w:rPr>
            <w:webHidden/>
          </w:rPr>
          <w:tab/>
        </w:r>
        <w:r>
          <w:rPr>
            <w:webHidden/>
          </w:rPr>
          <w:fldChar w:fldCharType="begin"/>
        </w:r>
        <w:r>
          <w:rPr>
            <w:webHidden/>
          </w:rPr>
          <w:instrText xml:space="preserve"> PAGEREF _Toc117278788 \h </w:instrText>
        </w:r>
        <w:r>
          <w:rPr>
            <w:webHidden/>
          </w:rPr>
        </w:r>
        <w:r>
          <w:rPr>
            <w:webHidden/>
          </w:rPr>
          <w:fldChar w:fldCharType="separate"/>
        </w:r>
        <w:r>
          <w:rPr>
            <w:webHidden/>
          </w:rPr>
          <w:t>55</w:t>
        </w:r>
        <w:r>
          <w:rPr>
            <w:webHidden/>
          </w:rPr>
          <w:fldChar w:fldCharType="end"/>
        </w:r>
      </w:hyperlink>
    </w:p>
    <w:p w14:paraId="624861F0" w14:textId="76DE59A6" w:rsidR="00957005" w:rsidRDefault="00957005">
      <w:pPr>
        <w:pStyle w:val="Verzeichnis3"/>
        <w:rPr>
          <w:rFonts w:asciiTheme="minorHAnsi" w:eastAsiaTheme="minorEastAsia" w:hAnsiTheme="minorHAnsi" w:cstheme="minorBidi"/>
          <w:lang w:eastAsia="de-CH"/>
        </w:rPr>
      </w:pPr>
      <w:hyperlink w:anchor="_Toc117278789" w:history="1">
        <w:r w:rsidRPr="00354109">
          <w:rPr>
            <w:rStyle w:val="Hyperlink"/>
          </w:rPr>
          <w:t>Testen der Voraussetzungen von linearen Modellen (Modelldiagnostik)</w:t>
        </w:r>
        <w:r>
          <w:rPr>
            <w:webHidden/>
          </w:rPr>
          <w:tab/>
        </w:r>
        <w:r>
          <w:rPr>
            <w:webHidden/>
          </w:rPr>
          <w:fldChar w:fldCharType="begin"/>
        </w:r>
        <w:r>
          <w:rPr>
            <w:webHidden/>
          </w:rPr>
          <w:instrText xml:space="preserve"> PAGEREF _Toc117278789 \h </w:instrText>
        </w:r>
        <w:r>
          <w:rPr>
            <w:webHidden/>
          </w:rPr>
        </w:r>
        <w:r>
          <w:rPr>
            <w:webHidden/>
          </w:rPr>
          <w:fldChar w:fldCharType="separate"/>
        </w:r>
        <w:r>
          <w:rPr>
            <w:webHidden/>
          </w:rPr>
          <w:t>56</w:t>
        </w:r>
        <w:r>
          <w:rPr>
            <w:webHidden/>
          </w:rPr>
          <w:fldChar w:fldCharType="end"/>
        </w:r>
      </w:hyperlink>
    </w:p>
    <w:p w14:paraId="0DE211D0" w14:textId="3F65941E" w:rsidR="00957005" w:rsidRDefault="00957005">
      <w:pPr>
        <w:pStyle w:val="Verzeichnis2"/>
        <w:rPr>
          <w:rFonts w:asciiTheme="minorHAnsi" w:eastAsiaTheme="minorEastAsia" w:hAnsiTheme="minorHAnsi" w:cstheme="minorBidi"/>
          <w:lang w:val="de-CH" w:eastAsia="de-CH"/>
        </w:rPr>
      </w:pPr>
      <w:hyperlink w:anchor="_Toc117278790" w:history="1">
        <w:r w:rsidRPr="00354109">
          <w:rPr>
            <w:rStyle w:val="Hyperlink"/>
          </w:rPr>
          <w:t>Zusammenfassung</w:t>
        </w:r>
        <w:r>
          <w:rPr>
            <w:webHidden/>
          </w:rPr>
          <w:tab/>
        </w:r>
        <w:r>
          <w:rPr>
            <w:webHidden/>
          </w:rPr>
          <w:fldChar w:fldCharType="begin"/>
        </w:r>
        <w:r>
          <w:rPr>
            <w:webHidden/>
          </w:rPr>
          <w:instrText xml:space="preserve"> PAGEREF _Toc117278790 \h </w:instrText>
        </w:r>
        <w:r>
          <w:rPr>
            <w:webHidden/>
          </w:rPr>
        </w:r>
        <w:r>
          <w:rPr>
            <w:webHidden/>
          </w:rPr>
          <w:fldChar w:fldCharType="separate"/>
        </w:r>
        <w:r>
          <w:rPr>
            <w:webHidden/>
          </w:rPr>
          <w:t>60</w:t>
        </w:r>
        <w:r>
          <w:rPr>
            <w:webHidden/>
          </w:rPr>
          <w:fldChar w:fldCharType="end"/>
        </w:r>
      </w:hyperlink>
    </w:p>
    <w:p w14:paraId="34D21DA6" w14:textId="000038B5" w:rsidR="00957005" w:rsidRDefault="00957005">
      <w:pPr>
        <w:pStyle w:val="Verzeichnis2"/>
        <w:rPr>
          <w:rFonts w:asciiTheme="minorHAnsi" w:eastAsiaTheme="minorEastAsia" w:hAnsiTheme="minorHAnsi" w:cstheme="minorBidi"/>
          <w:lang w:val="de-CH" w:eastAsia="de-CH"/>
        </w:rPr>
      </w:pPr>
      <w:hyperlink w:anchor="_Toc117278791" w:history="1">
        <w:r w:rsidRPr="00354109">
          <w:rPr>
            <w:rStyle w:val="Hyperlink"/>
          </w:rPr>
          <w:t>Weiterführende Literatur</w:t>
        </w:r>
        <w:r>
          <w:rPr>
            <w:webHidden/>
          </w:rPr>
          <w:tab/>
        </w:r>
        <w:r>
          <w:rPr>
            <w:webHidden/>
          </w:rPr>
          <w:fldChar w:fldCharType="begin"/>
        </w:r>
        <w:r>
          <w:rPr>
            <w:webHidden/>
          </w:rPr>
          <w:instrText xml:space="preserve"> PAGEREF _Toc117278791 \h </w:instrText>
        </w:r>
        <w:r>
          <w:rPr>
            <w:webHidden/>
          </w:rPr>
        </w:r>
        <w:r>
          <w:rPr>
            <w:webHidden/>
          </w:rPr>
          <w:fldChar w:fldCharType="separate"/>
        </w:r>
        <w:r>
          <w:rPr>
            <w:webHidden/>
          </w:rPr>
          <w:t>60</w:t>
        </w:r>
        <w:r>
          <w:rPr>
            <w:webHidden/>
          </w:rPr>
          <w:fldChar w:fldCharType="end"/>
        </w:r>
      </w:hyperlink>
    </w:p>
    <w:p w14:paraId="7BC82EE9" w14:textId="54C13D29" w:rsidR="00957005" w:rsidRDefault="00957005">
      <w:pPr>
        <w:pStyle w:val="Verzeichnis1"/>
        <w:rPr>
          <w:rFonts w:asciiTheme="minorHAnsi" w:eastAsiaTheme="minorEastAsia" w:hAnsiTheme="minorHAnsi" w:cstheme="minorBidi"/>
          <w:b w:val="0"/>
          <w:lang w:eastAsia="de-CH"/>
        </w:rPr>
      </w:pPr>
      <w:hyperlink w:anchor="_Toc117278792" w:history="1">
        <w:r w:rsidRPr="00354109">
          <w:rPr>
            <w:rStyle w:val="Hyperlink"/>
          </w:rPr>
          <w:t>Statistik 3: Lineare Modelle II</w:t>
        </w:r>
        <w:r>
          <w:rPr>
            <w:webHidden/>
          </w:rPr>
          <w:tab/>
        </w:r>
        <w:r>
          <w:rPr>
            <w:webHidden/>
          </w:rPr>
          <w:fldChar w:fldCharType="begin"/>
        </w:r>
        <w:r>
          <w:rPr>
            <w:webHidden/>
          </w:rPr>
          <w:instrText xml:space="preserve"> PAGEREF _Toc117278792 \h </w:instrText>
        </w:r>
        <w:r>
          <w:rPr>
            <w:webHidden/>
          </w:rPr>
        </w:r>
        <w:r>
          <w:rPr>
            <w:webHidden/>
          </w:rPr>
          <w:fldChar w:fldCharType="separate"/>
        </w:r>
        <w:r>
          <w:rPr>
            <w:webHidden/>
          </w:rPr>
          <w:t>61</w:t>
        </w:r>
        <w:r>
          <w:rPr>
            <w:webHidden/>
          </w:rPr>
          <w:fldChar w:fldCharType="end"/>
        </w:r>
      </w:hyperlink>
    </w:p>
    <w:p w14:paraId="49BC9708" w14:textId="7B5A8558" w:rsidR="00957005" w:rsidRDefault="00957005">
      <w:pPr>
        <w:pStyle w:val="Verzeichnis2"/>
        <w:rPr>
          <w:rFonts w:asciiTheme="minorHAnsi" w:eastAsiaTheme="minorEastAsia" w:hAnsiTheme="minorHAnsi" w:cstheme="minorBidi"/>
          <w:lang w:val="de-CH" w:eastAsia="de-CH"/>
        </w:rPr>
      </w:pPr>
      <w:hyperlink w:anchor="_Toc117278793" w:history="1">
        <w:r w:rsidRPr="00354109">
          <w:rPr>
            <w:rStyle w:val="Hyperlink"/>
          </w:rPr>
          <w:t>Lernziele</w:t>
        </w:r>
        <w:r>
          <w:rPr>
            <w:webHidden/>
          </w:rPr>
          <w:tab/>
        </w:r>
        <w:r>
          <w:rPr>
            <w:webHidden/>
          </w:rPr>
          <w:fldChar w:fldCharType="begin"/>
        </w:r>
        <w:r>
          <w:rPr>
            <w:webHidden/>
          </w:rPr>
          <w:instrText xml:space="preserve"> PAGEREF _Toc117278793 \h </w:instrText>
        </w:r>
        <w:r>
          <w:rPr>
            <w:webHidden/>
          </w:rPr>
        </w:r>
        <w:r>
          <w:rPr>
            <w:webHidden/>
          </w:rPr>
          <w:fldChar w:fldCharType="separate"/>
        </w:r>
        <w:r>
          <w:rPr>
            <w:webHidden/>
          </w:rPr>
          <w:t>61</w:t>
        </w:r>
        <w:r>
          <w:rPr>
            <w:webHidden/>
          </w:rPr>
          <w:fldChar w:fldCharType="end"/>
        </w:r>
      </w:hyperlink>
    </w:p>
    <w:p w14:paraId="62FAE772" w14:textId="1928CED1" w:rsidR="00957005" w:rsidRDefault="00957005">
      <w:pPr>
        <w:pStyle w:val="Verzeichnis2"/>
        <w:rPr>
          <w:rFonts w:asciiTheme="minorHAnsi" w:eastAsiaTheme="minorEastAsia" w:hAnsiTheme="minorHAnsi" w:cstheme="minorBidi"/>
          <w:lang w:val="de-CH" w:eastAsia="de-CH"/>
        </w:rPr>
      </w:pPr>
      <w:hyperlink w:anchor="_Toc117278794" w:history="1">
        <w:r w:rsidRPr="00354109">
          <w:rPr>
            <w:rStyle w:val="Hyperlink"/>
          </w:rPr>
          <w:t>Genereller Ablauf einer statistischen Analyse</w:t>
        </w:r>
        <w:r>
          <w:rPr>
            <w:webHidden/>
          </w:rPr>
          <w:tab/>
        </w:r>
        <w:r>
          <w:rPr>
            <w:webHidden/>
          </w:rPr>
          <w:fldChar w:fldCharType="begin"/>
        </w:r>
        <w:r>
          <w:rPr>
            <w:webHidden/>
          </w:rPr>
          <w:instrText xml:space="preserve"> PAGEREF _Toc117278794 \h </w:instrText>
        </w:r>
        <w:r>
          <w:rPr>
            <w:webHidden/>
          </w:rPr>
        </w:r>
        <w:r>
          <w:rPr>
            <w:webHidden/>
          </w:rPr>
          <w:fldChar w:fldCharType="separate"/>
        </w:r>
        <w:r>
          <w:rPr>
            <w:webHidden/>
          </w:rPr>
          <w:t>61</w:t>
        </w:r>
        <w:r>
          <w:rPr>
            <w:webHidden/>
          </w:rPr>
          <w:fldChar w:fldCharType="end"/>
        </w:r>
      </w:hyperlink>
    </w:p>
    <w:p w14:paraId="4E8DDC93" w14:textId="6B24CB3D" w:rsidR="00957005" w:rsidRDefault="00957005">
      <w:pPr>
        <w:pStyle w:val="Verzeichnis2"/>
        <w:rPr>
          <w:rFonts w:asciiTheme="minorHAnsi" w:eastAsiaTheme="minorEastAsia" w:hAnsiTheme="minorHAnsi" w:cstheme="minorBidi"/>
          <w:lang w:val="de-CH" w:eastAsia="de-CH"/>
        </w:rPr>
      </w:pPr>
      <w:hyperlink w:anchor="_Toc117278795" w:history="1">
        <w:r w:rsidRPr="00354109">
          <w:rPr>
            <w:rStyle w:val="Hyperlink"/>
          </w:rPr>
          <w:t>Covarianzanalyse (ANCOVA)</w:t>
        </w:r>
        <w:r>
          <w:rPr>
            <w:webHidden/>
          </w:rPr>
          <w:tab/>
        </w:r>
        <w:r>
          <w:rPr>
            <w:webHidden/>
          </w:rPr>
          <w:fldChar w:fldCharType="begin"/>
        </w:r>
        <w:r>
          <w:rPr>
            <w:webHidden/>
          </w:rPr>
          <w:instrText xml:space="preserve"> PAGEREF _Toc117278795 \h </w:instrText>
        </w:r>
        <w:r>
          <w:rPr>
            <w:webHidden/>
          </w:rPr>
        </w:r>
        <w:r>
          <w:rPr>
            <w:webHidden/>
          </w:rPr>
          <w:fldChar w:fldCharType="separate"/>
        </w:r>
        <w:r>
          <w:rPr>
            <w:webHidden/>
          </w:rPr>
          <w:t>62</w:t>
        </w:r>
        <w:r>
          <w:rPr>
            <w:webHidden/>
          </w:rPr>
          <w:fldChar w:fldCharType="end"/>
        </w:r>
      </w:hyperlink>
    </w:p>
    <w:p w14:paraId="3353DD47" w14:textId="521C4110" w:rsidR="00957005" w:rsidRDefault="00957005">
      <w:pPr>
        <w:pStyle w:val="Verzeichnis2"/>
        <w:rPr>
          <w:rFonts w:asciiTheme="minorHAnsi" w:eastAsiaTheme="minorEastAsia" w:hAnsiTheme="minorHAnsi" w:cstheme="minorBidi"/>
          <w:lang w:val="de-CH" w:eastAsia="de-CH"/>
        </w:rPr>
      </w:pPr>
      <w:hyperlink w:anchor="_Toc117278796" w:history="1">
        <w:r w:rsidRPr="00354109">
          <w:rPr>
            <w:rStyle w:val="Hyperlink"/>
          </w:rPr>
          <w:t>Polynomische Regressionen</w:t>
        </w:r>
        <w:r>
          <w:rPr>
            <w:webHidden/>
          </w:rPr>
          <w:tab/>
        </w:r>
        <w:r>
          <w:rPr>
            <w:webHidden/>
          </w:rPr>
          <w:fldChar w:fldCharType="begin"/>
        </w:r>
        <w:r>
          <w:rPr>
            <w:webHidden/>
          </w:rPr>
          <w:instrText xml:space="preserve"> PAGEREF _Toc117278796 \h </w:instrText>
        </w:r>
        <w:r>
          <w:rPr>
            <w:webHidden/>
          </w:rPr>
        </w:r>
        <w:r>
          <w:rPr>
            <w:webHidden/>
          </w:rPr>
          <w:fldChar w:fldCharType="separate"/>
        </w:r>
        <w:r>
          <w:rPr>
            <w:webHidden/>
          </w:rPr>
          <w:t>64</w:t>
        </w:r>
        <w:r>
          <w:rPr>
            <w:webHidden/>
          </w:rPr>
          <w:fldChar w:fldCharType="end"/>
        </w:r>
      </w:hyperlink>
    </w:p>
    <w:p w14:paraId="335CB985" w14:textId="30478C41" w:rsidR="00957005" w:rsidRDefault="00957005">
      <w:pPr>
        <w:pStyle w:val="Verzeichnis2"/>
        <w:rPr>
          <w:rFonts w:asciiTheme="minorHAnsi" w:eastAsiaTheme="minorEastAsia" w:hAnsiTheme="minorHAnsi" w:cstheme="minorBidi"/>
          <w:lang w:val="de-CH" w:eastAsia="de-CH"/>
        </w:rPr>
      </w:pPr>
      <w:hyperlink w:anchor="_Toc117278797" w:history="1">
        <w:r w:rsidRPr="00354109">
          <w:rPr>
            <w:rStyle w:val="Hyperlink"/>
          </w:rPr>
          <w:t>Multiple lineare Regressionen</w:t>
        </w:r>
        <w:r>
          <w:rPr>
            <w:webHidden/>
          </w:rPr>
          <w:tab/>
        </w:r>
        <w:r>
          <w:rPr>
            <w:webHidden/>
          </w:rPr>
          <w:fldChar w:fldCharType="begin"/>
        </w:r>
        <w:r>
          <w:rPr>
            <w:webHidden/>
          </w:rPr>
          <w:instrText xml:space="preserve"> PAGEREF _Toc117278797 \h </w:instrText>
        </w:r>
        <w:r>
          <w:rPr>
            <w:webHidden/>
          </w:rPr>
        </w:r>
        <w:r>
          <w:rPr>
            <w:webHidden/>
          </w:rPr>
          <w:fldChar w:fldCharType="separate"/>
        </w:r>
        <w:r>
          <w:rPr>
            <w:webHidden/>
          </w:rPr>
          <w:t>67</w:t>
        </w:r>
        <w:r>
          <w:rPr>
            <w:webHidden/>
          </w:rPr>
          <w:fldChar w:fldCharType="end"/>
        </w:r>
      </w:hyperlink>
    </w:p>
    <w:p w14:paraId="0745FD29" w14:textId="3ABFCE3B" w:rsidR="00957005" w:rsidRDefault="00957005">
      <w:pPr>
        <w:pStyle w:val="Verzeichnis3"/>
        <w:rPr>
          <w:rFonts w:asciiTheme="minorHAnsi" w:eastAsiaTheme="minorEastAsia" w:hAnsiTheme="minorHAnsi" w:cstheme="minorBidi"/>
          <w:lang w:eastAsia="de-CH"/>
        </w:rPr>
      </w:pPr>
      <w:hyperlink w:anchor="_Toc117278798" w:history="1">
        <w:r w:rsidRPr="00354109">
          <w:rPr>
            <w:rStyle w:val="Hyperlink"/>
          </w:rPr>
          <w:t>Vorgehen</w:t>
        </w:r>
        <w:r>
          <w:rPr>
            <w:webHidden/>
          </w:rPr>
          <w:tab/>
        </w:r>
        <w:r>
          <w:rPr>
            <w:webHidden/>
          </w:rPr>
          <w:fldChar w:fldCharType="begin"/>
        </w:r>
        <w:r>
          <w:rPr>
            <w:webHidden/>
          </w:rPr>
          <w:instrText xml:space="preserve"> PAGEREF _Toc117278798 \h </w:instrText>
        </w:r>
        <w:r>
          <w:rPr>
            <w:webHidden/>
          </w:rPr>
        </w:r>
        <w:r>
          <w:rPr>
            <w:webHidden/>
          </w:rPr>
          <w:fldChar w:fldCharType="separate"/>
        </w:r>
        <w:r>
          <w:rPr>
            <w:webHidden/>
          </w:rPr>
          <w:t>67</w:t>
        </w:r>
        <w:r>
          <w:rPr>
            <w:webHidden/>
          </w:rPr>
          <w:fldChar w:fldCharType="end"/>
        </w:r>
      </w:hyperlink>
    </w:p>
    <w:p w14:paraId="230DB935" w14:textId="1CA5A337" w:rsidR="00957005" w:rsidRDefault="00957005">
      <w:pPr>
        <w:pStyle w:val="Verzeichnis3"/>
        <w:rPr>
          <w:rFonts w:asciiTheme="minorHAnsi" w:eastAsiaTheme="minorEastAsia" w:hAnsiTheme="minorHAnsi" w:cstheme="minorBidi"/>
          <w:lang w:eastAsia="de-CH"/>
        </w:rPr>
      </w:pPr>
      <w:hyperlink w:anchor="_Toc117278799" w:history="1">
        <w:r w:rsidRPr="00354109">
          <w:rPr>
            <w:rStyle w:val="Hyperlink"/>
          </w:rPr>
          <w:t>Problem 1: Korrelation zwischen den Prädiktoren</w:t>
        </w:r>
        <w:r>
          <w:rPr>
            <w:webHidden/>
          </w:rPr>
          <w:tab/>
        </w:r>
        <w:r>
          <w:rPr>
            <w:webHidden/>
          </w:rPr>
          <w:fldChar w:fldCharType="begin"/>
        </w:r>
        <w:r>
          <w:rPr>
            <w:webHidden/>
          </w:rPr>
          <w:instrText xml:space="preserve"> PAGEREF _Toc117278799 \h </w:instrText>
        </w:r>
        <w:r>
          <w:rPr>
            <w:webHidden/>
          </w:rPr>
        </w:r>
        <w:r>
          <w:rPr>
            <w:webHidden/>
          </w:rPr>
          <w:fldChar w:fldCharType="separate"/>
        </w:r>
        <w:r>
          <w:rPr>
            <w:webHidden/>
          </w:rPr>
          <w:t>68</w:t>
        </w:r>
        <w:r>
          <w:rPr>
            <w:webHidden/>
          </w:rPr>
          <w:fldChar w:fldCharType="end"/>
        </w:r>
      </w:hyperlink>
    </w:p>
    <w:p w14:paraId="6086D947" w14:textId="06292DF0" w:rsidR="00957005" w:rsidRDefault="00957005">
      <w:pPr>
        <w:pStyle w:val="Verzeichnis3"/>
        <w:rPr>
          <w:rFonts w:asciiTheme="minorHAnsi" w:eastAsiaTheme="minorEastAsia" w:hAnsiTheme="minorHAnsi" w:cstheme="minorBidi"/>
          <w:lang w:eastAsia="de-CH"/>
        </w:rPr>
      </w:pPr>
      <w:hyperlink w:anchor="_Toc117278800" w:history="1">
        <w:r w:rsidRPr="00354109">
          <w:rPr>
            <w:rStyle w:val="Hyperlink"/>
          </w:rPr>
          <w:t>Problem 2: Overfitting</w:t>
        </w:r>
        <w:r>
          <w:rPr>
            <w:webHidden/>
          </w:rPr>
          <w:tab/>
        </w:r>
        <w:r>
          <w:rPr>
            <w:webHidden/>
          </w:rPr>
          <w:fldChar w:fldCharType="begin"/>
        </w:r>
        <w:r>
          <w:rPr>
            <w:webHidden/>
          </w:rPr>
          <w:instrText xml:space="preserve"> PAGEREF _Toc117278800 \h </w:instrText>
        </w:r>
        <w:r>
          <w:rPr>
            <w:webHidden/>
          </w:rPr>
        </w:r>
        <w:r>
          <w:rPr>
            <w:webHidden/>
          </w:rPr>
          <w:fldChar w:fldCharType="separate"/>
        </w:r>
        <w:r>
          <w:rPr>
            <w:webHidden/>
          </w:rPr>
          <w:t>69</w:t>
        </w:r>
        <w:r>
          <w:rPr>
            <w:webHidden/>
          </w:rPr>
          <w:fldChar w:fldCharType="end"/>
        </w:r>
      </w:hyperlink>
    </w:p>
    <w:p w14:paraId="304A6D62" w14:textId="365C28E3" w:rsidR="00957005" w:rsidRDefault="00957005">
      <w:pPr>
        <w:pStyle w:val="Verzeichnis3"/>
        <w:rPr>
          <w:rFonts w:asciiTheme="minorHAnsi" w:eastAsiaTheme="minorEastAsia" w:hAnsiTheme="minorHAnsi" w:cstheme="minorBidi"/>
          <w:lang w:eastAsia="de-CH"/>
        </w:rPr>
      </w:pPr>
      <w:hyperlink w:anchor="_Toc117278801" w:history="1">
        <w:r w:rsidRPr="00354109">
          <w:rPr>
            <w:rStyle w:val="Hyperlink"/>
          </w:rPr>
          <w:t>Modellvereinfachung</w:t>
        </w:r>
        <w:r>
          <w:rPr>
            <w:webHidden/>
          </w:rPr>
          <w:tab/>
        </w:r>
        <w:r>
          <w:rPr>
            <w:webHidden/>
          </w:rPr>
          <w:fldChar w:fldCharType="begin"/>
        </w:r>
        <w:r>
          <w:rPr>
            <w:webHidden/>
          </w:rPr>
          <w:instrText xml:space="preserve"> PAGEREF _Toc117278801 \h </w:instrText>
        </w:r>
        <w:r>
          <w:rPr>
            <w:webHidden/>
          </w:rPr>
        </w:r>
        <w:r>
          <w:rPr>
            <w:webHidden/>
          </w:rPr>
          <w:fldChar w:fldCharType="separate"/>
        </w:r>
        <w:r>
          <w:rPr>
            <w:webHidden/>
          </w:rPr>
          <w:t>72</w:t>
        </w:r>
        <w:r>
          <w:rPr>
            <w:webHidden/>
          </w:rPr>
          <w:fldChar w:fldCharType="end"/>
        </w:r>
      </w:hyperlink>
    </w:p>
    <w:p w14:paraId="3253145B" w14:textId="419039EF" w:rsidR="00957005" w:rsidRDefault="00957005">
      <w:pPr>
        <w:pStyle w:val="Verzeichnis3"/>
        <w:rPr>
          <w:rFonts w:asciiTheme="minorHAnsi" w:eastAsiaTheme="minorEastAsia" w:hAnsiTheme="minorHAnsi" w:cstheme="minorBidi"/>
          <w:lang w:eastAsia="de-CH"/>
        </w:rPr>
      </w:pPr>
      <w:hyperlink w:anchor="_Toc117278802" w:history="1">
        <w:r w:rsidRPr="00354109">
          <w:rPr>
            <w:rStyle w:val="Hyperlink"/>
          </w:rPr>
          <w:t>Varianzpartitionierung</w:t>
        </w:r>
        <w:r>
          <w:rPr>
            <w:webHidden/>
          </w:rPr>
          <w:tab/>
        </w:r>
        <w:r>
          <w:rPr>
            <w:webHidden/>
          </w:rPr>
          <w:fldChar w:fldCharType="begin"/>
        </w:r>
        <w:r>
          <w:rPr>
            <w:webHidden/>
          </w:rPr>
          <w:instrText xml:space="preserve"> PAGEREF _Toc117278802 \h </w:instrText>
        </w:r>
        <w:r>
          <w:rPr>
            <w:webHidden/>
          </w:rPr>
        </w:r>
        <w:r>
          <w:rPr>
            <w:webHidden/>
          </w:rPr>
          <w:fldChar w:fldCharType="separate"/>
        </w:r>
        <w:r>
          <w:rPr>
            <w:webHidden/>
          </w:rPr>
          <w:t>73</w:t>
        </w:r>
        <w:r>
          <w:rPr>
            <w:webHidden/>
          </w:rPr>
          <w:fldChar w:fldCharType="end"/>
        </w:r>
      </w:hyperlink>
    </w:p>
    <w:p w14:paraId="3840B309" w14:textId="2B741B84" w:rsidR="00957005" w:rsidRDefault="00957005">
      <w:pPr>
        <w:pStyle w:val="Verzeichnis3"/>
        <w:rPr>
          <w:rFonts w:asciiTheme="minorHAnsi" w:eastAsiaTheme="minorEastAsia" w:hAnsiTheme="minorHAnsi" w:cstheme="minorBidi"/>
          <w:lang w:eastAsia="de-CH"/>
        </w:rPr>
      </w:pPr>
      <w:hyperlink w:anchor="_Toc117278803" w:history="1">
        <w:r w:rsidRPr="00354109">
          <w:rPr>
            <w:rStyle w:val="Hyperlink"/>
          </w:rPr>
          <w:t>Ergebnisdarstellung: partielle Regressionen und 3-D-Grafiken</w:t>
        </w:r>
        <w:r>
          <w:rPr>
            <w:webHidden/>
          </w:rPr>
          <w:tab/>
        </w:r>
        <w:r>
          <w:rPr>
            <w:webHidden/>
          </w:rPr>
          <w:fldChar w:fldCharType="begin"/>
        </w:r>
        <w:r>
          <w:rPr>
            <w:webHidden/>
          </w:rPr>
          <w:instrText xml:space="preserve"> PAGEREF _Toc117278803 \h </w:instrText>
        </w:r>
        <w:r>
          <w:rPr>
            <w:webHidden/>
          </w:rPr>
        </w:r>
        <w:r>
          <w:rPr>
            <w:webHidden/>
          </w:rPr>
          <w:fldChar w:fldCharType="separate"/>
        </w:r>
        <w:r>
          <w:rPr>
            <w:webHidden/>
          </w:rPr>
          <w:t>74</w:t>
        </w:r>
        <w:r>
          <w:rPr>
            <w:webHidden/>
          </w:rPr>
          <w:fldChar w:fldCharType="end"/>
        </w:r>
      </w:hyperlink>
    </w:p>
    <w:p w14:paraId="25214127" w14:textId="39C83CD1" w:rsidR="00957005" w:rsidRDefault="00957005">
      <w:pPr>
        <w:pStyle w:val="Verzeichnis2"/>
        <w:rPr>
          <w:rFonts w:asciiTheme="minorHAnsi" w:eastAsiaTheme="minorEastAsia" w:hAnsiTheme="minorHAnsi" w:cstheme="minorBidi"/>
          <w:lang w:val="de-CH" w:eastAsia="de-CH"/>
        </w:rPr>
      </w:pPr>
      <w:hyperlink w:anchor="_Toc117278804" w:history="1">
        <w:r w:rsidRPr="00354109">
          <w:rPr>
            <w:rStyle w:val="Hyperlink"/>
          </w:rPr>
          <w:t>Information theoretician approach und multimodel inference</w:t>
        </w:r>
        <w:r>
          <w:rPr>
            <w:webHidden/>
          </w:rPr>
          <w:tab/>
        </w:r>
        <w:r>
          <w:rPr>
            <w:webHidden/>
          </w:rPr>
          <w:fldChar w:fldCharType="begin"/>
        </w:r>
        <w:r>
          <w:rPr>
            <w:webHidden/>
          </w:rPr>
          <w:instrText xml:space="preserve"> PAGEREF _Toc117278804 \h </w:instrText>
        </w:r>
        <w:r>
          <w:rPr>
            <w:webHidden/>
          </w:rPr>
        </w:r>
        <w:r>
          <w:rPr>
            <w:webHidden/>
          </w:rPr>
          <w:fldChar w:fldCharType="separate"/>
        </w:r>
        <w:r>
          <w:rPr>
            <w:webHidden/>
          </w:rPr>
          <w:t>74</w:t>
        </w:r>
        <w:r>
          <w:rPr>
            <w:webHidden/>
          </w:rPr>
          <w:fldChar w:fldCharType="end"/>
        </w:r>
      </w:hyperlink>
    </w:p>
    <w:p w14:paraId="07CD49B1" w14:textId="6FB93C68" w:rsidR="00957005" w:rsidRDefault="00957005">
      <w:pPr>
        <w:pStyle w:val="Verzeichnis3"/>
        <w:rPr>
          <w:rFonts w:asciiTheme="minorHAnsi" w:eastAsiaTheme="minorEastAsia" w:hAnsiTheme="minorHAnsi" w:cstheme="minorBidi"/>
          <w:lang w:eastAsia="de-CH"/>
        </w:rPr>
      </w:pPr>
      <w:hyperlink w:anchor="_Toc117278805" w:history="1">
        <w:r w:rsidRPr="00354109">
          <w:rPr>
            <w:rStyle w:val="Hyperlink"/>
          </w:rPr>
          <w:t>Vergleich mit frequentist statistics</w:t>
        </w:r>
        <w:r>
          <w:rPr>
            <w:webHidden/>
          </w:rPr>
          <w:tab/>
        </w:r>
        <w:r>
          <w:rPr>
            <w:webHidden/>
          </w:rPr>
          <w:fldChar w:fldCharType="begin"/>
        </w:r>
        <w:r>
          <w:rPr>
            <w:webHidden/>
          </w:rPr>
          <w:instrText xml:space="preserve"> PAGEREF _Toc117278805 \h </w:instrText>
        </w:r>
        <w:r>
          <w:rPr>
            <w:webHidden/>
          </w:rPr>
        </w:r>
        <w:r>
          <w:rPr>
            <w:webHidden/>
          </w:rPr>
          <w:fldChar w:fldCharType="separate"/>
        </w:r>
        <w:r>
          <w:rPr>
            <w:webHidden/>
          </w:rPr>
          <w:t>74</w:t>
        </w:r>
        <w:r>
          <w:rPr>
            <w:webHidden/>
          </w:rPr>
          <w:fldChar w:fldCharType="end"/>
        </w:r>
      </w:hyperlink>
    </w:p>
    <w:p w14:paraId="6990BA94" w14:textId="3ACDA460" w:rsidR="00957005" w:rsidRDefault="00957005">
      <w:pPr>
        <w:pStyle w:val="Verzeichnis3"/>
        <w:rPr>
          <w:rFonts w:asciiTheme="minorHAnsi" w:eastAsiaTheme="minorEastAsia" w:hAnsiTheme="minorHAnsi" w:cstheme="minorBidi"/>
          <w:lang w:eastAsia="de-CH"/>
        </w:rPr>
      </w:pPr>
      <w:hyperlink w:anchor="_Toc117278806" w:history="1">
        <w:r w:rsidRPr="00354109">
          <w:rPr>
            <w:rStyle w:val="Hyperlink"/>
          </w:rPr>
          <w:t>Masse der Modellgüte: AIC, BIC, AICc, Δ</w:t>
        </w:r>
        <w:r w:rsidRPr="00354109">
          <w:rPr>
            <w:rStyle w:val="Hyperlink"/>
            <w:vertAlign w:val="subscript"/>
          </w:rPr>
          <w:t>i</w:t>
        </w:r>
        <w:r w:rsidRPr="00354109">
          <w:rPr>
            <w:rStyle w:val="Hyperlink"/>
          </w:rPr>
          <w:t>, Evidence ratios, Akaike weights</w:t>
        </w:r>
        <w:r>
          <w:rPr>
            <w:webHidden/>
          </w:rPr>
          <w:tab/>
        </w:r>
        <w:r>
          <w:rPr>
            <w:webHidden/>
          </w:rPr>
          <w:fldChar w:fldCharType="begin"/>
        </w:r>
        <w:r>
          <w:rPr>
            <w:webHidden/>
          </w:rPr>
          <w:instrText xml:space="preserve"> PAGEREF _Toc117278806 \h </w:instrText>
        </w:r>
        <w:r>
          <w:rPr>
            <w:webHidden/>
          </w:rPr>
        </w:r>
        <w:r>
          <w:rPr>
            <w:webHidden/>
          </w:rPr>
          <w:fldChar w:fldCharType="separate"/>
        </w:r>
        <w:r>
          <w:rPr>
            <w:webHidden/>
          </w:rPr>
          <w:t>75</w:t>
        </w:r>
        <w:r>
          <w:rPr>
            <w:webHidden/>
          </w:rPr>
          <w:fldChar w:fldCharType="end"/>
        </w:r>
      </w:hyperlink>
    </w:p>
    <w:p w14:paraId="7052B134" w14:textId="6E34716B" w:rsidR="00957005" w:rsidRDefault="00957005">
      <w:pPr>
        <w:pStyle w:val="Verzeichnis3"/>
        <w:rPr>
          <w:rFonts w:asciiTheme="minorHAnsi" w:eastAsiaTheme="minorEastAsia" w:hAnsiTheme="minorHAnsi" w:cstheme="minorBidi"/>
          <w:lang w:eastAsia="de-CH"/>
        </w:rPr>
      </w:pPr>
      <w:hyperlink w:anchor="_Toc117278807" w:history="1">
        <w:r w:rsidRPr="00354109">
          <w:rPr>
            <w:rStyle w:val="Hyperlink"/>
          </w:rPr>
          <w:t>Multimodel inference</w:t>
        </w:r>
        <w:r>
          <w:rPr>
            <w:webHidden/>
          </w:rPr>
          <w:tab/>
        </w:r>
        <w:r>
          <w:rPr>
            <w:webHidden/>
          </w:rPr>
          <w:fldChar w:fldCharType="begin"/>
        </w:r>
        <w:r>
          <w:rPr>
            <w:webHidden/>
          </w:rPr>
          <w:instrText xml:space="preserve"> PAGEREF _Toc117278807 \h </w:instrText>
        </w:r>
        <w:r>
          <w:rPr>
            <w:webHidden/>
          </w:rPr>
        </w:r>
        <w:r>
          <w:rPr>
            <w:webHidden/>
          </w:rPr>
          <w:fldChar w:fldCharType="separate"/>
        </w:r>
        <w:r>
          <w:rPr>
            <w:webHidden/>
          </w:rPr>
          <w:t>76</w:t>
        </w:r>
        <w:r>
          <w:rPr>
            <w:webHidden/>
          </w:rPr>
          <w:fldChar w:fldCharType="end"/>
        </w:r>
      </w:hyperlink>
    </w:p>
    <w:p w14:paraId="2F65183E" w14:textId="632A8CDC" w:rsidR="00957005" w:rsidRDefault="00957005">
      <w:pPr>
        <w:pStyle w:val="Verzeichnis2"/>
        <w:rPr>
          <w:rFonts w:asciiTheme="minorHAnsi" w:eastAsiaTheme="minorEastAsia" w:hAnsiTheme="minorHAnsi" w:cstheme="minorBidi"/>
          <w:lang w:val="de-CH" w:eastAsia="de-CH"/>
        </w:rPr>
      </w:pPr>
      <w:hyperlink w:anchor="_Toc117278808" w:history="1">
        <w:r w:rsidRPr="00354109">
          <w:rPr>
            <w:rStyle w:val="Hyperlink"/>
          </w:rPr>
          <w:t>Zusammenfassung</w:t>
        </w:r>
        <w:r>
          <w:rPr>
            <w:webHidden/>
          </w:rPr>
          <w:tab/>
        </w:r>
        <w:r>
          <w:rPr>
            <w:webHidden/>
          </w:rPr>
          <w:fldChar w:fldCharType="begin"/>
        </w:r>
        <w:r>
          <w:rPr>
            <w:webHidden/>
          </w:rPr>
          <w:instrText xml:space="preserve"> PAGEREF _Toc117278808 \h </w:instrText>
        </w:r>
        <w:r>
          <w:rPr>
            <w:webHidden/>
          </w:rPr>
        </w:r>
        <w:r>
          <w:rPr>
            <w:webHidden/>
          </w:rPr>
          <w:fldChar w:fldCharType="separate"/>
        </w:r>
        <w:r>
          <w:rPr>
            <w:webHidden/>
          </w:rPr>
          <w:t>78</w:t>
        </w:r>
        <w:r>
          <w:rPr>
            <w:webHidden/>
          </w:rPr>
          <w:fldChar w:fldCharType="end"/>
        </w:r>
      </w:hyperlink>
    </w:p>
    <w:p w14:paraId="545FE235" w14:textId="5B9288E7" w:rsidR="00957005" w:rsidRDefault="00957005">
      <w:pPr>
        <w:pStyle w:val="Verzeichnis2"/>
        <w:rPr>
          <w:rFonts w:asciiTheme="minorHAnsi" w:eastAsiaTheme="minorEastAsia" w:hAnsiTheme="minorHAnsi" w:cstheme="minorBidi"/>
          <w:lang w:val="de-CH" w:eastAsia="de-CH"/>
        </w:rPr>
      </w:pPr>
      <w:hyperlink w:anchor="_Toc117278809" w:history="1">
        <w:r w:rsidRPr="00354109">
          <w:rPr>
            <w:rStyle w:val="Hyperlink"/>
          </w:rPr>
          <w:t>Weiterführende Literatur</w:t>
        </w:r>
        <w:r>
          <w:rPr>
            <w:webHidden/>
          </w:rPr>
          <w:tab/>
        </w:r>
        <w:r>
          <w:rPr>
            <w:webHidden/>
          </w:rPr>
          <w:fldChar w:fldCharType="begin"/>
        </w:r>
        <w:r>
          <w:rPr>
            <w:webHidden/>
          </w:rPr>
          <w:instrText xml:space="preserve"> PAGEREF _Toc117278809 \h </w:instrText>
        </w:r>
        <w:r>
          <w:rPr>
            <w:webHidden/>
          </w:rPr>
        </w:r>
        <w:r>
          <w:rPr>
            <w:webHidden/>
          </w:rPr>
          <w:fldChar w:fldCharType="separate"/>
        </w:r>
        <w:r>
          <w:rPr>
            <w:webHidden/>
          </w:rPr>
          <w:t>78</w:t>
        </w:r>
        <w:r>
          <w:rPr>
            <w:webHidden/>
          </w:rPr>
          <w:fldChar w:fldCharType="end"/>
        </w:r>
      </w:hyperlink>
    </w:p>
    <w:p w14:paraId="7D75E35E" w14:textId="6DA2A92E" w:rsidR="00957005" w:rsidRDefault="00957005">
      <w:pPr>
        <w:pStyle w:val="Verzeichnis1"/>
        <w:rPr>
          <w:rFonts w:asciiTheme="minorHAnsi" w:eastAsiaTheme="minorEastAsia" w:hAnsiTheme="minorHAnsi" w:cstheme="minorBidi"/>
          <w:b w:val="0"/>
          <w:lang w:eastAsia="de-CH"/>
        </w:rPr>
      </w:pPr>
      <w:hyperlink w:anchor="_Toc117278810" w:history="1">
        <w:r w:rsidRPr="00354109">
          <w:rPr>
            <w:rStyle w:val="Hyperlink"/>
          </w:rPr>
          <w:t>Statistik 4: Komplexere Regressionsmethoden</w:t>
        </w:r>
        <w:r>
          <w:rPr>
            <w:webHidden/>
          </w:rPr>
          <w:tab/>
        </w:r>
        <w:r>
          <w:rPr>
            <w:webHidden/>
          </w:rPr>
          <w:fldChar w:fldCharType="begin"/>
        </w:r>
        <w:r>
          <w:rPr>
            <w:webHidden/>
          </w:rPr>
          <w:instrText xml:space="preserve"> PAGEREF _Toc117278810 \h </w:instrText>
        </w:r>
        <w:r>
          <w:rPr>
            <w:webHidden/>
          </w:rPr>
        </w:r>
        <w:r>
          <w:rPr>
            <w:webHidden/>
          </w:rPr>
          <w:fldChar w:fldCharType="separate"/>
        </w:r>
        <w:r>
          <w:rPr>
            <w:webHidden/>
          </w:rPr>
          <w:t>80</w:t>
        </w:r>
        <w:r>
          <w:rPr>
            <w:webHidden/>
          </w:rPr>
          <w:fldChar w:fldCharType="end"/>
        </w:r>
      </w:hyperlink>
    </w:p>
    <w:p w14:paraId="2EA07E5E" w14:textId="3AE4A858" w:rsidR="00957005" w:rsidRDefault="00957005">
      <w:pPr>
        <w:pStyle w:val="Verzeichnis2"/>
        <w:rPr>
          <w:rFonts w:asciiTheme="minorHAnsi" w:eastAsiaTheme="minorEastAsia" w:hAnsiTheme="minorHAnsi" w:cstheme="minorBidi"/>
          <w:lang w:val="de-CH" w:eastAsia="de-CH"/>
        </w:rPr>
      </w:pPr>
      <w:hyperlink w:anchor="_Toc117278811" w:history="1">
        <w:r w:rsidRPr="00354109">
          <w:rPr>
            <w:rStyle w:val="Hyperlink"/>
          </w:rPr>
          <w:t>Lernziele</w:t>
        </w:r>
        <w:r>
          <w:rPr>
            <w:webHidden/>
          </w:rPr>
          <w:tab/>
        </w:r>
        <w:r>
          <w:rPr>
            <w:webHidden/>
          </w:rPr>
          <w:fldChar w:fldCharType="begin"/>
        </w:r>
        <w:r>
          <w:rPr>
            <w:webHidden/>
          </w:rPr>
          <w:instrText xml:space="preserve"> PAGEREF _Toc117278811 \h </w:instrText>
        </w:r>
        <w:r>
          <w:rPr>
            <w:webHidden/>
          </w:rPr>
        </w:r>
        <w:r>
          <w:rPr>
            <w:webHidden/>
          </w:rPr>
          <w:fldChar w:fldCharType="separate"/>
        </w:r>
        <w:r>
          <w:rPr>
            <w:webHidden/>
          </w:rPr>
          <w:t>80</w:t>
        </w:r>
        <w:r>
          <w:rPr>
            <w:webHidden/>
          </w:rPr>
          <w:fldChar w:fldCharType="end"/>
        </w:r>
      </w:hyperlink>
    </w:p>
    <w:p w14:paraId="5E1CA14E" w14:textId="36A0211C" w:rsidR="00957005" w:rsidRDefault="00957005">
      <w:pPr>
        <w:pStyle w:val="Verzeichnis2"/>
        <w:rPr>
          <w:rFonts w:asciiTheme="minorHAnsi" w:eastAsiaTheme="minorEastAsia" w:hAnsiTheme="minorHAnsi" w:cstheme="minorBidi"/>
          <w:lang w:val="de-CH" w:eastAsia="de-CH"/>
        </w:rPr>
      </w:pPr>
      <w:hyperlink w:anchor="_Toc117278812" w:history="1">
        <w:r w:rsidRPr="00354109">
          <w:rPr>
            <w:rStyle w:val="Hyperlink"/>
          </w:rPr>
          <w:t>Von linearen Modellen zu GLMs</w:t>
        </w:r>
        <w:r>
          <w:rPr>
            <w:webHidden/>
          </w:rPr>
          <w:tab/>
        </w:r>
        <w:r>
          <w:rPr>
            <w:webHidden/>
          </w:rPr>
          <w:fldChar w:fldCharType="begin"/>
        </w:r>
        <w:r>
          <w:rPr>
            <w:webHidden/>
          </w:rPr>
          <w:instrText xml:space="preserve"> PAGEREF _Toc117278812 \h </w:instrText>
        </w:r>
        <w:r>
          <w:rPr>
            <w:webHidden/>
          </w:rPr>
        </w:r>
        <w:r>
          <w:rPr>
            <w:webHidden/>
          </w:rPr>
          <w:fldChar w:fldCharType="separate"/>
        </w:r>
        <w:r>
          <w:rPr>
            <w:webHidden/>
          </w:rPr>
          <w:t>80</w:t>
        </w:r>
        <w:r>
          <w:rPr>
            <w:webHidden/>
          </w:rPr>
          <w:fldChar w:fldCharType="end"/>
        </w:r>
      </w:hyperlink>
    </w:p>
    <w:p w14:paraId="0B652048" w14:textId="2DA40749" w:rsidR="00957005" w:rsidRDefault="00957005">
      <w:pPr>
        <w:pStyle w:val="Verzeichnis3"/>
        <w:rPr>
          <w:rFonts w:asciiTheme="minorHAnsi" w:eastAsiaTheme="minorEastAsia" w:hAnsiTheme="minorHAnsi" w:cstheme="minorBidi"/>
          <w:lang w:eastAsia="de-CH"/>
        </w:rPr>
      </w:pPr>
      <w:hyperlink w:anchor="_Toc117278813" w:history="1">
        <w:r w:rsidRPr="00354109">
          <w:rPr>
            <w:rStyle w:val="Hyperlink"/>
          </w:rPr>
          <w:t>Zwei Beispiele</w:t>
        </w:r>
        <w:r>
          <w:rPr>
            <w:webHidden/>
          </w:rPr>
          <w:tab/>
        </w:r>
        <w:r>
          <w:rPr>
            <w:webHidden/>
          </w:rPr>
          <w:fldChar w:fldCharType="begin"/>
        </w:r>
        <w:r>
          <w:rPr>
            <w:webHidden/>
          </w:rPr>
          <w:instrText xml:space="preserve"> PAGEREF _Toc117278813 \h </w:instrText>
        </w:r>
        <w:r>
          <w:rPr>
            <w:webHidden/>
          </w:rPr>
        </w:r>
        <w:r>
          <w:rPr>
            <w:webHidden/>
          </w:rPr>
          <w:fldChar w:fldCharType="separate"/>
        </w:r>
        <w:r>
          <w:rPr>
            <w:webHidden/>
          </w:rPr>
          <w:t>80</w:t>
        </w:r>
        <w:r>
          <w:rPr>
            <w:webHidden/>
          </w:rPr>
          <w:fldChar w:fldCharType="end"/>
        </w:r>
      </w:hyperlink>
    </w:p>
    <w:p w14:paraId="41940FB2" w14:textId="6AEA12C3" w:rsidR="00957005" w:rsidRDefault="00957005">
      <w:pPr>
        <w:pStyle w:val="Verzeichnis3"/>
        <w:rPr>
          <w:rFonts w:asciiTheme="minorHAnsi" w:eastAsiaTheme="minorEastAsia" w:hAnsiTheme="minorHAnsi" w:cstheme="minorBidi"/>
          <w:lang w:eastAsia="de-CH"/>
        </w:rPr>
      </w:pPr>
      <w:hyperlink w:anchor="_Toc117278814" w:history="1">
        <w:r w:rsidRPr="00354109">
          <w:rPr>
            <w:rStyle w:val="Hyperlink"/>
          </w:rPr>
          <w:t>Die Idee der Generalized linear models (GLMs)</w:t>
        </w:r>
        <w:r>
          <w:rPr>
            <w:webHidden/>
          </w:rPr>
          <w:tab/>
        </w:r>
        <w:r>
          <w:rPr>
            <w:webHidden/>
          </w:rPr>
          <w:fldChar w:fldCharType="begin"/>
        </w:r>
        <w:r>
          <w:rPr>
            <w:webHidden/>
          </w:rPr>
          <w:instrText xml:space="preserve"> PAGEREF _Toc117278814 \h </w:instrText>
        </w:r>
        <w:r>
          <w:rPr>
            <w:webHidden/>
          </w:rPr>
        </w:r>
        <w:r>
          <w:rPr>
            <w:webHidden/>
          </w:rPr>
          <w:fldChar w:fldCharType="separate"/>
        </w:r>
        <w:r>
          <w:rPr>
            <w:webHidden/>
          </w:rPr>
          <w:t>82</w:t>
        </w:r>
        <w:r>
          <w:rPr>
            <w:webHidden/>
          </w:rPr>
          <w:fldChar w:fldCharType="end"/>
        </w:r>
      </w:hyperlink>
    </w:p>
    <w:p w14:paraId="682AF993" w14:textId="701A8EDF" w:rsidR="00957005" w:rsidRDefault="00957005">
      <w:pPr>
        <w:pStyle w:val="Verzeichnis3"/>
        <w:rPr>
          <w:rFonts w:asciiTheme="minorHAnsi" w:eastAsiaTheme="minorEastAsia" w:hAnsiTheme="minorHAnsi" w:cstheme="minorBidi"/>
          <w:lang w:eastAsia="de-CH"/>
        </w:rPr>
      </w:pPr>
      <w:hyperlink w:anchor="_Toc117278815" w:history="1">
        <w:r w:rsidRPr="00354109">
          <w:rPr>
            <w:rStyle w:val="Hyperlink"/>
          </w:rPr>
          <w:t>Die drei Komponenten eines GLM</w:t>
        </w:r>
        <w:r>
          <w:rPr>
            <w:webHidden/>
          </w:rPr>
          <w:tab/>
        </w:r>
        <w:r>
          <w:rPr>
            <w:webHidden/>
          </w:rPr>
          <w:fldChar w:fldCharType="begin"/>
        </w:r>
        <w:r>
          <w:rPr>
            <w:webHidden/>
          </w:rPr>
          <w:instrText xml:space="preserve"> PAGEREF _Toc117278815 \h </w:instrText>
        </w:r>
        <w:r>
          <w:rPr>
            <w:webHidden/>
          </w:rPr>
        </w:r>
        <w:r>
          <w:rPr>
            <w:webHidden/>
          </w:rPr>
          <w:fldChar w:fldCharType="separate"/>
        </w:r>
        <w:r>
          <w:rPr>
            <w:webHidden/>
          </w:rPr>
          <w:t>82</w:t>
        </w:r>
        <w:r>
          <w:rPr>
            <w:webHidden/>
          </w:rPr>
          <w:fldChar w:fldCharType="end"/>
        </w:r>
      </w:hyperlink>
    </w:p>
    <w:p w14:paraId="53B57B68" w14:textId="52A2B4E6" w:rsidR="00957005" w:rsidRDefault="00957005">
      <w:pPr>
        <w:pStyle w:val="Verzeichnis3"/>
        <w:rPr>
          <w:rFonts w:asciiTheme="minorHAnsi" w:eastAsiaTheme="minorEastAsia" w:hAnsiTheme="minorHAnsi" w:cstheme="minorBidi"/>
          <w:lang w:eastAsia="de-CH"/>
        </w:rPr>
      </w:pPr>
      <w:hyperlink w:anchor="_Toc117278816" w:history="1">
        <w:r w:rsidRPr="00354109">
          <w:rPr>
            <w:rStyle w:val="Hyperlink"/>
          </w:rPr>
          <w:t>Mögliche Verteilungen von Werten und von Varianzen</w:t>
        </w:r>
        <w:r>
          <w:rPr>
            <w:webHidden/>
          </w:rPr>
          <w:tab/>
        </w:r>
        <w:r>
          <w:rPr>
            <w:webHidden/>
          </w:rPr>
          <w:fldChar w:fldCharType="begin"/>
        </w:r>
        <w:r>
          <w:rPr>
            <w:webHidden/>
          </w:rPr>
          <w:instrText xml:space="preserve"> PAGEREF _Toc117278816 \h </w:instrText>
        </w:r>
        <w:r>
          <w:rPr>
            <w:webHidden/>
          </w:rPr>
        </w:r>
        <w:r>
          <w:rPr>
            <w:webHidden/>
          </w:rPr>
          <w:fldChar w:fldCharType="separate"/>
        </w:r>
        <w:r>
          <w:rPr>
            <w:webHidden/>
          </w:rPr>
          <w:t>83</w:t>
        </w:r>
        <w:r>
          <w:rPr>
            <w:webHidden/>
          </w:rPr>
          <w:fldChar w:fldCharType="end"/>
        </w:r>
      </w:hyperlink>
    </w:p>
    <w:p w14:paraId="744C1A0C" w14:textId="6CB1E046" w:rsidR="00957005" w:rsidRDefault="00957005">
      <w:pPr>
        <w:pStyle w:val="Verzeichnis3"/>
        <w:rPr>
          <w:rFonts w:asciiTheme="minorHAnsi" w:eastAsiaTheme="minorEastAsia" w:hAnsiTheme="minorHAnsi" w:cstheme="minorBidi"/>
          <w:lang w:eastAsia="de-CH"/>
        </w:rPr>
      </w:pPr>
      <w:hyperlink w:anchor="_Toc117278817" w:history="1">
        <w:r w:rsidRPr="00354109">
          <w:rPr>
            <w:rStyle w:val="Hyperlink"/>
          </w:rPr>
          <w:t>Typen von GLMs</w:t>
        </w:r>
        <w:r>
          <w:rPr>
            <w:webHidden/>
          </w:rPr>
          <w:tab/>
        </w:r>
        <w:r>
          <w:rPr>
            <w:webHidden/>
          </w:rPr>
          <w:fldChar w:fldCharType="begin"/>
        </w:r>
        <w:r>
          <w:rPr>
            <w:webHidden/>
          </w:rPr>
          <w:instrText xml:space="preserve"> PAGEREF _Toc117278817 \h </w:instrText>
        </w:r>
        <w:r>
          <w:rPr>
            <w:webHidden/>
          </w:rPr>
        </w:r>
        <w:r>
          <w:rPr>
            <w:webHidden/>
          </w:rPr>
          <w:fldChar w:fldCharType="separate"/>
        </w:r>
        <w:r>
          <w:rPr>
            <w:webHidden/>
          </w:rPr>
          <w:t>84</w:t>
        </w:r>
        <w:r>
          <w:rPr>
            <w:webHidden/>
          </w:rPr>
          <w:fldChar w:fldCharType="end"/>
        </w:r>
      </w:hyperlink>
    </w:p>
    <w:p w14:paraId="26903353" w14:textId="0946C369" w:rsidR="00957005" w:rsidRDefault="00957005">
      <w:pPr>
        <w:pStyle w:val="Verzeichnis3"/>
        <w:rPr>
          <w:rFonts w:asciiTheme="minorHAnsi" w:eastAsiaTheme="minorEastAsia" w:hAnsiTheme="minorHAnsi" w:cstheme="minorBidi"/>
          <w:lang w:eastAsia="de-CH"/>
        </w:rPr>
      </w:pPr>
      <w:hyperlink w:anchor="_Toc117278818" w:history="1">
        <w:r w:rsidRPr="00354109">
          <w:rPr>
            <w:rStyle w:val="Hyperlink"/>
          </w:rPr>
          <w:t>Das Fitten und die Modellgüte von GLMs</w:t>
        </w:r>
        <w:r>
          <w:rPr>
            <w:webHidden/>
          </w:rPr>
          <w:tab/>
        </w:r>
        <w:r>
          <w:rPr>
            <w:webHidden/>
          </w:rPr>
          <w:fldChar w:fldCharType="begin"/>
        </w:r>
        <w:r>
          <w:rPr>
            <w:webHidden/>
          </w:rPr>
          <w:instrText xml:space="preserve"> PAGEREF _Toc117278818 \h </w:instrText>
        </w:r>
        <w:r>
          <w:rPr>
            <w:webHidden/>
          </w:rPr>
        </w:r>
        <w:r>
          <w:rPr>
            <w:webHidden/>
          </w:rPr>
          <w:fldChar w:fldCharType="separate"/>
        </w:r>
        <w:r>
          <w:rPr>
            <w:webHidden/>
          </w:rPr>
          <w:t>85</w:t>
        </w:r>
        <w:r>
          <w:rPr>
            <w:webHidden/>
          </w:rPr>
          <w:fldChar w:fldCharType="end"/>
        </w:r>
      </w:hyperlink>
    </w:p>
    <w:p w14:paraId="050DBF76" w14:textId="5AF210DA" w:rsidR="00957005" w:rsidRDefault="00957005">
      <w:pPr>
        <w:pStyle w:val="Verzeichnis2"/>
        <w:rPr>
          <w:rFonts w:asciiTheme="minorHAnsi" w:eastAsiaTheme="minorEastAsia" w:hAnsiTheme="minorHAnsi" w:cstheme="minorBidi"/>
          <w:lang w:val="de-CH" w:eastAsia="de-CH"/>
        </w:rPr>
      </w:pPr>
      <w:hyperlink w:anchor="_Toc117278819" w:history="1">
        <w:r w:rsidRPr="00354109">
          <w:rPr>
            <w:rStyle w:val="Hyperlink"/>
          </w:rPr>
          <w:t>Poisson-Regressionen für Zähldaten</w:t>
        </w:r>
        <w:r>
          <w:rPr>
            <w:webHidden/>
          </w:rPr>
          <w:tab/>
        </w:r>
        <w:r>
          <w:rPr>
            <w:webHidden/>
          </w:rPr>
          <w:fldChar w:fldCharType="begin"/>
        </w:r>
        <w:r>
          <w:rPr>
            <w:webHidden/>
          </w:rPr>
          <w:instrText xml:space="preserve"> PAGEREF _Toc117278819 \h </w:instrText>
        </w:r>
        <w:r>
          <w:rPr>
            <w:webHidden/>
          </w:rPr>
        </w:r>
        <w:r>
          <w:rPr>
            <w:webHidden/>
          </w:rPr>
          <w:fldChar w:fldCharType="separate"/>
        </w:r>
        <w:r>
          <w:rPr>
            <w:webHidden/>
          </w:rPr>
          <w:t>86</w:t>
        </w:r>
        <w:r>
          <w:rPr>
            <w:webHidden/>
          </w:rPr>
          <w:fldChar w:fldCharType="end"/>
        </w:r>
      </w:hyperlink>
    </w:p>
    <w:p w14:paraId="7B76D034" w14:textId="3888F158" w:rsidR="00957005" w:rsidRDefault="00957005">
      <w:pPr>
        <w:pStyle w:val="Verzeichnis3"/>
        <w:rPr>
          <w:rFonts w:asciiTheme="minorHAnsi" w:eastAsiaTheme="minorEastAsia" w:hAnsiTheme="minorHAnsi" w:cstheme="minorBidi"/>
          <w:lang w:eastAsia="de-CH"/>
        </w:rPr>
      </w:pPr>
      <w:hyperlink w:anchor="_Toc117278820" w:history="1">
        <w:r w:rsidRPr="00354109">
          <w:rPr>
            <w:rStyle w:val="Hyperlink"/>
          </w:rPr>
          <w:t>Berechnung</w:t>
        </w:r>
        <w:r>
          <w:rPr>
            <w:webHidden/>
          </w:rPr>
          <w:tab/>
        </w:r>
        <w:r>
          <w:rPr>
            <w:webHidden/>
          </w:rPr>
          <w:fldChar w:fldCharType="begin"/>
        </w:r>
        <w:r>
          <w:rPr>
            <w:webHidden/>
          </w:rPr>
          <w:instrText xml:space="preserve"> PAGEREF _Toc117278820 \h </w:instrText>
        </w:r>
        <w:r>
          <w:rPr>
            <w:webHidden/>
          </w:rPr>
        </w:r>
        <w:r>
          <w:rPr>
            <w:webHidden/>
          </w:rPr>
          <w:fldChar w:fldCharType="separate"/>
        </w:r>
        <w:r>
          <w:rPr>
            <w:webHidden/>
          </w:rPr>
          <w:t>86</w:t>
        </w:r>
        <w:r>
          <w:rPr>
            <w:webHidden/>
          </w:rPr>
          <w:fldChar w:fldCharType="end"/>
        </w:r>
      </w:hyperlink>
    </w:p>
    <w:p w14:paraId="181E5FE4" w14:textId="5FFEE702" w:rsidR="00957005" w:rsidRDefault="00957005">
      <w:pPr>
        <w:pStyle w:val="Verzeichnis3"/>
        <w:rPr>
          <w:rFonts w:asciiTheme="minorHAnsi" w:eastAsiaTheme="minorEastAsia" w:hAnsiTheme="minorHAnsi" w:cstheme="minorBidi"/>
          <w:lang w:eastAsia="de-CH"/>
        </w:rPr>
      </w:pPr>
      <w:hyperlink w:anchor="_Toc117278821" w:history="1">
        <w:r w:rsidRPr="00354109">
          <w:rPr>
            <w:rStyle w:val="Hyperlink"/>
          </w:rPr>
          <w:t>Interpretation und Visualisierung der Ergebnisse</w:t>
        </w:r>
        <w:r>
          <w:rPr>
            <w:webHidden/>
          </w:rPr>
          <w:tab/>
        </w:r>
        <w:r>
          <w:rPr>
            <w:webHidden/>
          </w:rPr>
          <w:fldChar w:fldCharType="begin"/>
        </w:r>
        <w:r>
          <w:rPr>
            <w:webHidden/>
          </w:rPr>
          <w:instrText xml:space="preserve"> PAGEREF _Toc117278821 \h </w:instrText>
        </w:r>
        <w:r>
          <w:rPr>
            <w:webHidden/>
          </w:rPr>
        </w:r>
        <w:r>
          <w:rPr>
            <w:webHidden/>
          </w:rPr>
          <w:fldChar w:fldCharType="separate"/>
        </w:r>
        <w:r>
          <w:rPr>
            <w:webHidden/>
          </w:rPr>
          <w:t>87</w:t>
        </w:r>
        <w:r>
          <w:rPr>
            <w:webHidden/>
          </w:rPr>
          <w:fldChar w:fldCharType="end"/>
        </w:r>
      </w:hyperlink>
    </w:p>
    <w:p w14:paraId="60517130" w14:textId="4A89C57A" w:rsidR="00957005" w:rsidRDefault="00957005">
      <w:pPr>
        <w:pStyle w:val="Verzeichnis3"/>
        <w:rPr>
          <w:rFonts w:asciiTheme="minorHAnsi" w:eastAsiaTheme="minorEastAsia" w:hAnsiTheme="minorHAnsi" w:cstheme="minorBidi"/>
          <w:lang w:eastAsia="de-CH"/>
        </w:rPr>
      </w:pPr>
      <w:hyperlink w:anchor="_Toc117278822" w:history="1">
        <w:r w:rsidRPr="00354109">
          <w:rPr>
            <w:rStyle w:val="Hyperlink"/>
          </w:rPr>
          <w:t>Overdispersion als Problem</w:t>
        </w:r>
        <w:r>
          <w:rPr>
            <w:webHidden/>
          </w:rPr>
          <w:tab/>
        </w:r>
        <w:r>
          <w:rPr>
            <w:webHidden/>
          </w:rPr>
          <w:fldChar w:fldCharType="begin"/>
        </w:r>
        <w:r>
          <w:rPr>
            <w:webHidden/>
          </w:rPr>
          <w:instrText xml:space="preserve"> PAGEREF _Toc117278822 \h </w:instrText>
        </w:r>
        <w:r>
          <w:rPr>
            <w:webHidden/>
          </w:rPr>
        </w:r>
        <w:r>
          <w:rPr>
            <w:webHidden/>
          </w:rPr>
          <w:fldChar w:fldCharType="separate"/>
        </w:r>
        <w:r>
          <w:rPr>
            <w:webHidden/>
          </w:rPr>
          <w:t>88</w:t>
        </w:r>
        <w:r>
          <w:rPr>
            <w:webHidden/>
          </w:rPr>
          <w:fldChar w:fldCharType="end"/>
        </w:r>
      </w:hyperlink>
    </w:p>
    <w:p w14:paraId="2F702398" w14:textId="22B6C8E4" w:rsidR="00957005" w:rsidRDefault="00957005">
      <w:pPr>
        <w:pStyle w:val="Verzeichnis2"/>
        <w:rPr>
          <w:rFonts w:asciiTheme="minorHAnsi" w:eastAsiaTheme="minorEastAsia" w:hAnsiTheme="minorHAnsi" w:cstheme="minorBidi"/>
          <w:lang w:val="de-CH" w:eastAsia="de-CH"/>
        </w:rPr>
      </w:pPr>
      <w:hyperlink w:anchor="_Toc117278823" w:history="1">
        <w:r w:rsidRPr="00354109">
          <w:rPr>
            <w:rStyle w:val="Hyperlink"/>
          </w:rPr>
          <w:t>Logistische Regressionen für Binärdaten</w:t>
        </w:r>
        <w:r>
          <w:rPr>
            <w:webHidden/>
          </w:rPr>
          <w:tab/>
        </w:r>
        <w:r>
          <w:rPr>
            <w:webHidden/>
          </w:rPr>
          <w:fldChar w:fldCharType="begin"/>
        </w:r>
        <w:r>
          <w:rPr>
            <w:webHidden/>
          </w:rPr>
          <w:instrText xml:space="preserve"> PAGEREF _Toc117278823 \h </w:instrText>
        </w:r>
        <w:r>
          <w:rPr>
            <w:webHidden/>
          </w:rPr>
        </w:r>
        <w:r>
          <w:rPr>
            <w:webHidden/>
          </w:rPr>
          <w:fldChar w:fldCharType="separate"/>
        </w:r>
        <w:r>
          <w:rPr>
            <w:webHidden/>
          </w:rPr>
          <w:t>89</w:t>
        </w:r>
        <w:r>
          <w:rPr>
            <w:webHidden/>
          </w:rPr>
          <w:fldChar w:fldCharType="end"/>
        </w:r>
      </w:hyperlink>
    </w:p>
    <w:p w14:paraId="7C1239EF" w14:textId="65B56694" w:rsidR="00957005" w:rsidRDefault="00957005">
      <w:pPr>
        <w:pStyle w:val="Verzeichnis3"/>
        <w:rPr>
          <w:rFonts w:asciiTheme="minorHAnsi" w:eastAsiaTheme="minorEastAsia" w:hAnsiTheme="minorHAnsi" w:cstheme="minorBidi"/>
          <w:lang w:eastAsia="de-CH"/>
        </w:rPr>
      </w:pPr>
      <w:hyperlink w:anchor="_Toc117278824" w:history="1">
        <w:r w:rsidRPr="00354109">
          <w:rPr>
            <w:rStyle w:val="Hyperlink"/>
          </w:rPr>
          <w:t>Prinzipielles Vorgehen</w:t>
        </w:r>
        <w:r>
          <w:rPr>
            <w:webHidden/>
          </w:rPr>
          <w:tab/>
        </w:r>
        <w:r>
          <w:rPr>
            <w:webHidden/>
          </w:rPr>
          <w:fldChar w:fldCharType="begin"/>
        </w:r>
        <w:r>
          <w:rPr>
            <w:webHidden/>
          </w:rPr>
          <w:instrText xml:space="preserve"> PAGEREF _Toc117278824 \h </w:instrText>
        </w:r>
        <w:r>
          <w:rPr>
            <w:webHidden/>
          </w:rPr>
        </w:r>
        <w:r>
          <w:rPr>
            <w:webHidden/>
          </w:rPr>
          <w:fldChar w:fldCharType="separate"/>
        </w:r>
        <w:r>
          <w:rPr>
            <w:webHidden/>
          </w:rPr>
          <w:t>89</w:t>
        </w:r>
        <w:r>
          <w:rPr>
            <w:webHidden/>
          </w:rPr>
          <w:fldChar w:fldCharType="end"/>
        </w:r>
      </w:hyperlink>
    </w:p>
    <w:p w14:paraId="62457D1C" w14:textId="187FD6BC" w:rsidR="00957005" w:rsidRDefault="00957005">
      <w:pPr>
        <w:pStyle w:val="Verzeichnis3"/>
        <w:rPr>
          <w:rFonts w:asciiTheme="minorHAnsi" w:eastAsiaTheme="minorEastAsia" w:hAnsiTheme="minorHAnsi" w:cstheme="minorBidi"/>
          <w:lang w:eastAsia="de-CH"/>
        </w:rPr>
      </w:pPr>
      <w:hyperlink w:anchor="_Toc117278825" w:history="1">
        <w:r w:rsidRPr="00354109">
          <w:rPr>
            <w:rStyle w:val="Hyperlink"/>
          </w:rPr>
          <w:t>Die Theorie dahinter</w:t>
        </w:r>
        <w:r>
          <w:rPr>
            <w:webHidden/>
          </w:rPr>
          <w:tab/>
        </w:r>
        <w:r>
          <w:rPr>
            <w:webHidden/>
          </w:rPr>
          <w:fldChar w:fldCharType="begin"/>
        </w:r>
        <w:r>
          <w:rPr>
            <w:webHidden/>
          </w:rPr>
          <w:instrText xml:space="preserve"> PAGEREF _Toc117278825 \h </w:instrText>
        </w:r>
        <w:r>
          <w:rPr>
            <w:webHidden/>
          </w:rPr>
        </w:r>
        <w:r>
          <w:rPr>
            <w:webHidden/>
          </w:rPr>
          <w:fldChar w:fldCharType="separate"/>
        </w:r>
        <w:r>
          <w:rPr>
            <w:webHidden/>
          </w:rPr>
          <w:t>90</w:t>
        </w:r>
        <w:r>
          <w:rPr>
            <w:webHidden/>
          </w:rPr>
          <w:fldChar w:fldCharType="end"/>
        </w:r>
      </w:hyperlink>
    </w:p>
    <w:p w14:paraId="1EDD7B9B" w14:textId="46F9D83E" w:rsidR="00957005" w:rsidRDefault="00957005">
      <w:pPr>
        <w:pStyle w:val="Verzeichnis3"/>
        <w:rPr>
          <w:rFonts w:asciiTheme="minorHAnsi" w:eastAsiaTheme="minorEastAsia" w:hAnsiTheme="minorHAnsi" w:cstheme="minorBidi"/>
          <w:lang w:eastAsia="de-CH"/>
        </w:rPr>
      </w:pPr>
      <w:hyperlink w:anchor="_Toc117278826" w:history="1">
        <w:r w:rsidRPr="00354109">
          <w:rPr>
            <w:rStyle w:val="Hyperlink"/>
          </w:rPr>
          <w:t>Modelldiagnostik und Ergebnisse</w:t>
        </w:r>
        <w:r>
          <w:rPr>
            <w:webHidden/>
          </w:rPr>
          <w:tab/>
        </w:r>
        <w:r>
          <w:rPr>
            <w:webHidden/>
          </w:rPr>
          <w:fldChar w:fldCharType="begin"/>
        </w:r>
        <w:r>
          <w:rPr>
            <w:webHidden/>
          </w:rPr>
          <w:instrText xml:space="preserve"> PAGEREF _Toc117278826 \h </w:instrText>
        </w:r>
        <w:r>
          <w:rPr>
            <w:webHidden/>
          </w:rPr>
        </w:r>
        <w:r>
          <w:rPr>
            <w:webHidden/>
          </w:rPr>
          <w:fldChar w:fldCharType="separate"/>
        </w:r>
        <w:r>
          <w:rPr>
            <w:webHidden/>
          </w:rPr>
          <w:t>90</w:t>
        </w:r>
        <w:r>
          <w:rPr>
            <w:webHidden/>
          </w:rPr>
          <w:fldChar w:fldCharType="end"/>
        </w:r>
      </w:hyperlink>
    </w:p>
    <w:p w14:paraId="31DBBA62" w14:textId="59494A23" w:rsidR="00957005" w:rsidRDefault="00957005">
      <w:pPr>
        <w:pStyle w:val="Verzeichnis3"/>
        <w:rPr>
          <w:rFonts w:asciiTheme="minorHAnsi" w:eastAsiaTheme="minorEastAsia" w:hAnsiTheme="minorHAnsi" w:cstheme="minorBidi"/>
          <w:lang w:eastAsia="de-CH"/>
        </w:rPr>
      </w:pPr>
      <w:hyperlink w:anchor="_Toc117278827" w:history="1">
        <w:r w:rsidRPr="00354109">
          <w:rPr>
            <w:rStyle w:val="Hyperlink"/>
          </w:rPr>
          <w:t>Umsetzung in R</w:t>
        </w:r>
        <w:r>
          <w:rPr>
            <w:webHidden/>
          </w:rPr>
          <w:tab/>
        </w:r>
        <w:r>
          <w:rPr>
            <w:webHidden/>
          </w:rPr>
          <w:fldChar w:fldCharType="begin"/>
        </w:r>
        <w:r>
          <w:rPr>
            <w:webHidden/>
          </w:rPr>
          <w:instrText xml:space="preserve"> PAGEREF _Toc117278827 \h </w:instrText>
        </w:r>
        <w:r>
          <w:rPr>
            <w:webHidden/>
          </w:rPr>
        </w:r>
        <w:r>
          <w:rPr>
            <w:webHidden/>
          </w:rPr>
          <w:fldChar w:fldCharType="separate"/>
        </w:r>
        <w:r>
          <w:rPr>
            <w:webHidden/>
          </w:rPr>
          <w:t>91</w:t>
        </w:r>
        <w:r>
          <w:rPr>
            <w:webHidden/>
          </w:rPr>
          <w:fldChar w:fldCharType="end"/>
        </w:r>
      </w:hyperlink>
    </w:p>
    <w:p w14:paraId="558A099B" w14:textId="3A7E604B" w:rsidR="00957005" w:rsidRDefault="00957005">
      <w:pPr>
        <w:pStyle w:val="Verzeichnis2"/>
        <w:rPr>
          <w:rFonts w:asciiTheme="minorHAnsi" w:eastAsiaTheme="minorEastAsia" w:hAnsiTheme="minorHAnsi" w:cstheme="minorBidi"/>
          <w:lang w:val="de-CH" w:eastAsia="de-CH"/>
        </w:rPr>
      </w:pPr>
      <w:hyperlink w:anchor="_Toc117278828" w:history="1">
        <w:r w:rsidRPr="00354109">
          <w:rPr>
            <w:rStyle w:val="Hyperlink"/>
          </w:rPr>
          <w:t>Nicht-lineare Regressionen</w:t>
        </w:r>
        <w:r>
          <w:rPr>
            <w:webHidden/>
          </w:rPr>
          <w:tab/>
        </w:r>
        <w:r>
          <w:rPr>
            <w:webHidden/>
          </w:rPr>
          <w:fldChar w:fldCharType="begin"/>
        </w:r>
        <w:r>
          <w:rPr>
            <w:webHidden/>
          </w:rPr>
          <w:instrText xml:space="preserve"> PAGEREF _Toc117278828 \h </w:instrText>
        </w:r>
        <w:r>
          <w:rPr>
            <w:webHidden/>
          </w:rPr>
        </w:r>
        <w:r>
          <w:rPr>
            <w:webHidden/>
          </w:rPr>
          <w:fldChar w:fldCharType="separate"/>
        </w:r>
        <w:r>
          <w:rPr>
            <w:webHidden/>
          </w:rPr>
          <w:t>93</w:t>
        </w:r>
        <w:r>
          <w:rPr>
            <w:webHidden/>
          </w:rPr>
          <w:fldChar w:fldCharType="end"/>
        </w:r>
      </w:hyperlink>
    </w:p>
    <w:p w14:paraId="2B9F6E81" w14:textId="2608B10D" w:rsidR="00957005" w:rsidRDefault="00957005">
      <w:pPr>
        <w:pStyle w:val="Verzeichnis3"/>
        <w:rPr>
          <w:rFonts w:asciiTheme="minorHAnsi" w:eastAsiaTheme="minorEastAsia" w:hAnsiTheme="minorHAnsi" w:cstheme="minorBidi"/>
          <w:lang w:eastAsia="de-CH"/>
        </w:rPr>
      </w:pPr>
      <w:hyperlink w:anchor="_Toc117278829" w:history="1">
        <w:r w:rsidRPr="00354109">
          <w:rPr>
            <w:rStyle w:val="Hyperlink"/>
          </w:rPr>
          <w:t>Beispiele</w:t>
        </w:r>
        <w:r>
          <w:rPr>
            <w:webHidden/>
          </w:rPr>
          <w:tab/>
        </w:r>
        <w:r>
          <w:rPr>
            <w:webHidden/>
          </w:rPr>
          <w:fldChar w:fldCharType="begin"/>
        </w:r>
        <w:r>
          <w:rPr>
            <w:webHidden/>
          </w:rPr>
          <w:instrText xml:space="preserve"> PAGEREF _Toc117278829 \h </w:instrText>
        </w:r>
        <w:r>
          <w:rPr>
            <w:webHidden/>
          </w:rPr>
        </w:r>
        <w:r>
          <w:rPr>
            <w:webHidden/>
          </w:rPr>
          <w:fldChar w:fldCharType="separate"/>
        </w:r>
        <w:r>
          <w:rPr>
            <w:webHidden/>
          </w:rPr>
          <w:t>93</w:t>
        </w:r>
        <w:r>
          <w:rPr>
            <w:webHidden/>
          </w:rPr>
          <w:fldChar w:fldCharType="end"/>
        </w:r>
      </w:hyperlink>
    </w:p>
    <w:p w14:paraId="1E5F139F" w14:textId="547D10D4" w:rsidR="00957005" w:rsidRDefault="00957005">
      <w:pPr>
        <w:pStyle w:val="Verzeichnis3"/>
        <w:rPr>
          <w:rFonts w:asciiTheme="minorHAnsi" w:eastAsiaTheme="minorEastAsia" w:hAnsiTheme="minorHAnsi" w:cstheme="minorBidi"/>
          <w:lang w:eastAsia="de-CH"/>
        </w:rPr>
      </w:pPr>
      <w:hyperlink w:anchor="_Toc117278830" w:history="1">
        <w:r w:rsidRPr="00354109">
          <w:rPr>
            <w:rStyle w:val="Hyperlink"/>
          </w:rPr>
          <w:t>Unterschiede von linearen und nicht-linearen Regressionen</w:t>
        </w:r>
        <w:r>
          <w:rPr>
            <w:webHidden/>
          </w:rPr>
          <w:tab/>
        </w:r>
        <w:r>
          <w:rPr>
            <w:webHidden/>
          </w:rPr>
          <w:fldChar w:fldCharType="begin"/>
        </w:r>
        <w:r>
          <w:rPr>
            <w:webHidden/>
          </w:rPr>
          <w:instrText xml:space="preserve"> PAGEREF _Toc117278830 \h </w:instrText>
        </w:r>
        <w:r>
          <w:rPr>
            <w:webHidden/>
          </w:rPr>
        </w:r>
        <w:r>
          <w:rPr>
            <w:webHidden/>
          </w:rPr>
          <w:fldChar w:fldCharType="separate"/>
        </w:r>
        <w:r>
          <w:rPr>
            <w:webHidden/>
          </w:rPr>
          <w:t>94</w:t>
        </w:r>
        <w:r>
          <w:rPr>
            <w:webHidden/>
          </w:rPr>
          <w:fldChar w:fldCharType="end"/>
        </w:r>
      </w:hyperlink>
    </w:p>
    <w:p w14:paraId="40807C8D" w14:textId="4C3F8BC4" w:rsidR="00957005" w:rsidRDefault="00957005">
      <w:pPr>
        <w:pStyle w:val="Verzeichnis3"/>
        <w:rPr>
          <w:rFonts w:asciiTheme="minorHAnsi" w:eastAsiaTheme="minorEastAsia" w:hAnsiTheme="minorHAnsi" w:cstheme="minorBidi"/>
          <w:lang w:eastAsia="de-CH"/>
        </w:rPr>
      </w:pPr>
      <w:hyperlink w:anchor="_Toc117278831" w:history="1">
        <w:r w:rsidRPr="00354109">
          <w:rPr>
            <w:rStyle w:val="Hyperlink"/>
          </w:rPr>
          <w:t>Umsetzung in R</w:t>
        </w:r>
        <w:r>
          <w:rPr>
            <w:webHidden/>
          </w:rPr>
          <w:tab/>
        </w:r>
        <w:r>
          <w:rPr>
            <w:webHidden/>
          </w:rPr>
          <w:fldChar w:fldCharType="begin"/>
        </w:r>
        <w:r>
          <w:rPr>
            <w:webHidden/>
          </w:rPr>
          <w:instrText xml:space="preserve"> PAGEREF _Toc117278831 \h </w:instrText>
        </w:r>
        <w:r>
          <w:rPr>
            <w:webHidden/>
          </w:rPr>
        </w:r>
        <w:r>
          <w:rPr>
            <w:webHidden/>
          </w:rPr>
          <w:fldChar w:fldCharType="separate"/>
        </w:r>
        <w:r>
          <w:rPr>
            <w:webHidden/>
          </w:rPr>
          <w:t>95</w:t>
        </w:r>
        <w:r>
          <w:rPr>
            <w:webHidden/>
          </w:rPr>
          <w:fldChar w:fldCharType="end"/>
        </w:r>
      </w:hyperlink>
    </w:p>
    <w:p w14:paraId="1C36F322" w14:textId="1C856E98" w:rsidR="00957005" w:rsidRDefault="00957005">
      <w:pPr>
        <w:pStyle w:val="Verzeichnis2"/>
        <w:rPr>
          <w:rFonts w:asciiTheme="minorHAnsi" w:eastAsiaTheme="minorEastAsia" w:hAnsiTheme="minorHAnsi" w:cstheme="minorBidi"/>
          <w:lang w:val="de-CH" w:eastAsia="de-CH"/>
        </w:rPr>
      </w:pPr>
      <w:hyperlink w:anchor="_Toc117278832" w:history="1">
        <w:r w:rsidRPr="00354109">
          <w:rPr>
            <w:rStyle w:val="Hyperlink"/>
          </w:rPr>
          <w:t>Glättungsfunktionen und GAMs</w:t>
        </w:r>
        <w:r>
          <w:rPr>
            <w:webHidden/>
          </w:rPr>
          <w:tab/>
        </w:r>
        <w:r>
          <w:rPr>
            <w:webHidden/>
          </w:rPr>
          <w:fldChar w:fldCharType="begin"/>
        </w:r>
        <w:r>
          <w:rPr>
            <w:webHidden/>
          </w:rPr>
          <w:instrText xml:space="preserve"> PAGEREF _Toc117278832 \h </w:instrText>
        </w:r>
        <w:r>
          <w:rPr>
            <w:webHidden/>
          </w:rPr>
        </w:r>
        <w:r>
          <w:rPr>
            <w:webHidden/>
          </w:rPr>
          <w:fldChar w:fldCharType="separate"/>
        </w:r>
        <w:r>
          <w:rPr>
            <w:webHidden/>
          </w:rPr>
          <w:t>96</w:t>
        </w:r>
        <w:r>
          <w:rPr>
            <w:webHidden/>
          </w:rPr>
          <w:fldChar w:fldCharType="end"/>
        </w:r>
      </w:hyperlink>
    </w:p>
    <w:p w14:paraId="031A24E4" w14:textId="3861AEB0" w:rsidR="00957005" w:rsidRDefault="00957005">
      <w:pPr>
        <w:pStyle w:val="Verzeichnis3"/>
        <w:rPr>
          <w:rFonts w:asciiTheme="minorHAnsi" w:eastAsiaTheme="minorEastAsia" w:hAnsiTheme="minorHAnsi" w:cstheme="minorBidi"/>
          <w:lang w:eastAsia="de-CH"/>
        </w:rPr>
      </w:pPr>
      <w:hyperlink w:anchor="_Toc117278833" w:history="1">
        <w:r w:rsidRPr="00354109">
          <w:rPr>
            <w:rStyle w:val="Hyperlink"/>
          </w:rPr>
          <w:t>Glättungsfunktionen</w:t>
        </w:r>
        <w:r>
          <w:rPr>
            <w:webHidden/>
          </w:rPr>
          <w:tab/>
        </w:r>
        <w:r>
          <w:rPr>
            <w:webHidden/>
          </w:rPr>
          <w:fldChar w:fldCharType="begin"/>
        </w:r>
        <w:r>
          <w:rPr>
            <w:webHidden/>
          </w:rPr>
          <w:instrText xml:space="preserve"> PAGEREF _Toc117278833 \h </w:instrText>
        </w:r>
        <w:r>
          <w:rPr>
            <w:webHidden/>
          </w:rPr>
        </w:r>
        <w:r>
          <w:rPr>
            <w:webHidden/>
          </w:rPr>
          <w:fldChar w:fldCharType="separate"/>
        </w:r>
        <w:r>
          <w:rPr>
            <w:webHidden/>
          </w:rPr>
          <w:t>96</w:t>
        </w:r>
        <w:r>
          <w:rPr>
            <w:webHidden/>
          </w:rPr>
          <w:fldChar w:fldCharType="end"/>
        </w:r>
      </w:hyperlink>
    </w:p>
    <w:p w14:paraId="1D05E186" w14:textId="51CC3FC2" w:rsidR="00957005" w:rsidRDefault="00957005">
      <w:pPr>
        <w:pStyle w:val="Verzeichnis3"/>
        <w:rPr>
          <w:rFonts w:asciiTheme="minorHAnsi" w:eastAsiaTheme="minorEastAsia" w:hAnsiTheme="minorHAnsi" w:cstheme="minorBidi"/>
          <w:lang w:eastAsia="de-CH"/>
        </w:rPr>
      </w:pPr>
      <w:hyperlink w:anchor="_Toc117278834" w:history="1">
        <w:r w:rsidRPr="00354109">
          <w:rPr>
            <w:rStyle w:val="Hyperlink"/>
          </w:rPr>
          <w:t>GAMs (Generalized additive models)</w:t>
        </w:r>
        <w:r>
          <w:rPr>
            <w:webHidden/>
          </w:rPr>
          <w:tab/>
        </w:r>
        <w:r>
          <w:rPr>
            <w:webHidden/>
          </w:rPr>
          <w:fldChar w:fldCharType="begin"/>
        </w:r>
        <w:r>
          <w:rPr>
            <w:webHidden/>
          </w:rPr>
          <w:instrText xml:space="preserve"> PAGEREF _Toc117278834 \h </w:instrText>
        </w:r>
        <w:r>
          <w:rPr>
            <w:webHidden/>
          </w:rPr>
        </w:r>
        <w:r>
          <w:rPr>
            <w:webHidden/>
          </w:rPr>
          <w:fldChar w:fldCharType="separate"/>
        </w:r>
        <w:r>
          <w:rPr>
            <w:webHidden/>
          </w:rPr>
          <w:t>97</w:t>
        </w:r>
        <w:r>
          <w:rPr>
            <w:webHidden/>
          </w:rPr>
          <w:fldChar w:fldCharType="end"/>
        </w:r>
      </w:hyperlink>
    </w:p>
    <w:p w14:paraId="05A988FC" w14:textId="31130E66" w:rsidR="00957005" w:rsidRDefault="00957005">
      <w:pPr>
        <w:pStyle w:val="Verzeichnis2"/>
        <w:rPr>
          <w:rFonts w:asciiTheme="minorHAnsi" w:eastAsiaTheme="minorEastAsia" w:hAnsiTheme="minorHAnsi" w:cstheme="minorBidi"/>
          <w:lang w:val="de-CH" w:eastAsia="de-CH"/>
        </w:rPr>
      </w:pPr>
      <w:hyperlink w:anchor="_Toc117278835" w:history="1">
        <w:r w:rsidRPr="00354109">
          <w:rPr>
            <w:rStyle w:val="Hyperlink"/>
          </w:rPr>
          <w:t>Zusammenfassung</w:t>
        </w:r>
        <w:r>
          <w:rPr>
            <w:webHidden/>
          </w:rPr>
          <w:tab/>
        </w:r>
        <w:r>
          <w:rPr>
            <w:webHidden/>
          </w:rPr>
          <w:fldChar w:fldCharType="begin"/>
        </w:r>
        <w:r>
          <w:rPr>
            <w:webHidden/>
          </w:rPr>
          <w:instrText xml:space="preserve"> PAGEREF _Toc117278835 \h </w:instrText>
        </w:r>
        <w:r>
          <w:rPr>
            <w:webHidden/>
          </w:rPr>
        </w:r>
        <w:r>
          <w:rPr>
            <w:webHidden/>
          </w:rPr>
          <w:fldChar w:fldCharType="separate"/>
        </w:r>
        <w:r>
          <w:rPr>
            <w:webHidden/>
          </w:rPr>
          <w:t>99</w:t>
        </w:r>
        <w:r>
          <w:rPr>
            <w:webHidden/>
          </w:rPr>
          <w:fldChar w:fldCharType="end"/>
        </w:r>
      </w:hyperlink>
    </w:p>
    <w:p w14:paraId="53F8D19C" w14:textId="69671185" w:rsidR="00957005" w:rsidRDefault="00957005">
      <w:pPr>
        <w:pStyle w:val="Verzeichnis2"/>
        <w:rPr>
          <w:rFonts w:asciiTheme="minorHAnsi" w:eastAsiaTheme="minorEastAsia" w:hAnsiTheme="minorHAnsi" w:cstheme="minorBidi"/>
          <w:lang w:val="de-CH" w:eastAsia="de-CH"/>
        </w:rPr>
      </w:pPr>
      <w:hyperlink w:anchor="_Toc117278836" w:history="1">
        <w:r w:rsidRPr="00354109">
          <w:rPr>
            <w:rStyle w:val="Hyperlink"/>
          </w:rPr>
          <w:t>Weiterführende Literatur</w:t>
        </w:r>
        <w:r>
          <w:rPr>
            <w:webHidden/>
          </w:rPr>
          <w:tab/>
        </w:r>
        <w:r>
          <w:rPr>
            <w:webHidden/>
          </w:rPr>
          <w:fldChar w:fldCharType="begin"/>
        </w:r>
        <w:r>
          <w:rPr>
            <w:webHidden/>
          </w:rPr>
          <w:instrText xml:space="preserve"> PAGEREF _Toc117278836 \h </w:instrText>
        </w:r>
        <w:r>
          <w:rPr>
            <w:webHidden/>
          </w:rPr>
        </w:r>
        <w:r>
          <w:rPr>
            <w:webHidden/>
          </w:rPr>
          <w:fldChar w:fldCharType="separate"/>
        </w:r>
        <w:r>
          <w:rPr>
            <w:webHidden/>
          </w:rPr>
          <w:t>99</w:t>
        </w:r>
        <w:r>
          <w:rPr>
            <w:webHidden/>
          </w:rPr>
          <w:fldChar w:fldCharType="end"/>
        </w:r>
      </w:hyperlink>
    </w:p>
    <w:p w14:paraId="0B8E3201" w14:textId="55306CEF" w:rsidR="00957005" w:rsidRDefault="00957005">
      <w:pPr>
        <w:pStyle w:val="Verzeichnis1"/>
        <w:rPr>
          <w:rFonts w:asciiTheme="minorHAnsi" w:eastAsiaTheme="minorEastAsia" w:hAnsiTheme="minorHAnsi" w:cstheme="minorBidi"/>
          <w:b w:val="0"/>
          <w:lang w:eastAsia="de-CH"/>
        </w:rPr>
      </w:pPr>
      <w:hyperlink w:anchor="_Toc117278837" w:history="1">
        <w:r w:rsidRPr="00354109">
          <w:rPr>
            <w:rStyle w:val="Hyperlink"/>
          </w:rPr>
          <w:t>Statistik 5: Von linearen Modellen zu GLMMs</w:t>
        </w:r>
        <w:r>
          <w:rPr>
            <w:webHidden/>
          </w:rPr>
          <w:tab/>
        </w:r>
        <w:r>
          <w:rPr>
            <w:webHidden/>
          </w:rPr>
          <w:fldChar w:fldCharType="begin"/>
        </w:r>
        <w:r>
          <w:rPr>
            <w:webHidden/>
          </w:rPr>
          <w:instrText xml:space="preserve"> PAGEREF _Toc117278837 \h </w:instrText>
        </w:r>
        <w:r>
          <w:rPr>
            <w:webHidden/>
          </w:rPr>
        </w:r>
        <w:r>
          <w:rPr>
            <w:webHidden/>
          </w:rPr>
          <w:fldChar w:fldCharType="separate"/>
        </w:r>
        <w:r>
          <w:rPr>
            <w:webHidden/>
          </w:rPr>
          <w:t>100</w:t>
        </w:r>
        <w:r>
          <w:rPr>
            <w:webHidden/>
          </w:rPr>
          <w:fldChar w:fldCharType="end"/>
        </w:r>
      </w:hyperlink>
    </w:p>
    <w:p w14:paraId="69210C27" w14:textId="1CCE951D" w:rsidR="00957005" w:rsidRDefault="00957005">
      <w:pPr>
        <w:pStyle w:val="Verzeichnis2"/>
        <w:rPr>
          <w:rFonts w:asciiTheme="minorHAnsi" w:eastAsiaTheme="minorEastAsia" w:hAnsiTheme="minorHAnsi" w:cstheme="minorBidi"/>
          <w:lang w:val="de-CH" w:eastAsia="de-CH"/>
        </w:rPr>
      </w:pPr>
      <w:hyperlink w:anchor="_Toc117278838" w:history="1">
        <w:r w:rsidRPr="00354109">
          <w:rPr>
            <w:rStyle w:val="Hyperlink"/>
          </w:rPr>
          <w:t>Lernziele</w:t>
        </w:r>
        <w:r>
          <w:rPr>
            <w:webHidden/>
          </w:rPr>
          <w:tab/>
        </w:r>
        <w:r>
          <w:rPr>
            <w:webHidden/>
          </w:rPr>
          <w:fldChar w:fldCharType="begin"/>
        </w:r>
        <w:r>
          <w:rPr>
            <w:webHidden/>
          </w:rPr>
          <w:instrText xml:space="preserve"> PAGEREF _Toc117278838 \h </w:instrText>
        </w:r>
        <w:r>
          <w:rPr>
            <w:webHidden/>
          </w:rPr>
        </w:r>
        <w:r>
          <w:rPr>
            <w:webHidden/>
          </w:rPr>
          <w:fldChar w:fldCharType="separate"/>
        </w:r>
        <w:r>
          <w:rPr>
            <w:webHidden/>
          </w:rPr>
          <w:t>100</w:t>
        </w:r>
        <w:r>
          <w:rPr>
            <w:webHidden/>
          </w:rPr>
          <w:fldChar w:fldCharType="end"/>
        </w:r>
      </w:hyperlink>
    </w:p>
    <w:p w14:paraId="33DC326C" w14:textId="23393070" w:rsidR="00957005" w:rsidRDefault="00957005">
      <w:pPr>
        <w:pStyle w:val="Verzeichnis2"/>
        <w:rPr>
          <w:rFonts w:asciiTheme="minorHAnsi" w:eastAsiaTheme="minorEastAsia" w:hAnsiTheme="minorHAnsi" w:cstheme="minorBidi"/>
          <w:lang w:val="de-CH" w:eastAsia="de-CH"/>
        </w:rPr>
      </w:pPr>
      <w:hyperlink w:anchor="_Toc117278839" w:history="1">
        <w:r w:rsidRPr="00354109">
          <w:rPr>
            <w:rStyle w:val="Hyperlink"/>
          </w:rPr>
          <w:t>Split-plot und Repeated-measures ANOVAs</w:t>
        </w:r>
        <w:r>
          <w:rPr>
            <w:webHidden/>
          </w:rPr>
          <w:tab/>
        </w:r>
        <w:r>
          <w:rPr>
            <w:webHidden/>
          </w:rPr>
          <w:fldChar w:fldCharType="begin"/>
        </w:r>
        <w:r>
          <w:rPr>
            <w:webHidden/>
          </w:rPr>
          <w:instrText xml:space="preserve"> PAGEREF _Toc117278839 \h </w:instrText>
        </w:r>
        <w:r>
          <w:rPr>
            <w:webHidden/>
          </w:rPr>
        </w:r>
        <w:r>
          <w:rPr>
            <w:webHidden/>
          </w:rPr>
          <w:fldChar w:fldCharType="separate"/>
        </w:r>
        <w:r>
          <w:rPr>
            <w:webHidden/>
          </w:rPr>
          <w:t>100</w:t>
        </w:r>
        <w:r>
          <w:rPr>
            <w:webHidden/>
          </w:rPr>
          <w:fldChar w:fldCharType="end"/>
        </w:r>
      </w:hyperlink>
    </w:p>
    <w:p w14:paraId="2187358C" w14:textId="04239210" w:rsidR="00957005" w:rsidRDefault="00957005">
      <w:pPr>
        <w:pStyle w:val="Verzeichnis3"/>
        <w:rPr>
          <w:rFonts w:asciiTheme="minorHAnsi" w:eastAsiaTheme="minorEastAsia" w:hAnsiTheme="minorHAnsi" w:cstheme="minorBidi"/>
          <w:lang w:eastAsia="de-CH"/>
        </w:rPr>
      </w:pPr>
      <w:hyperlink w:anchor="_Toc117278840" w:history="1">
        <w:r w:rsidRPr="00354109">
          <w:rPr>
            <w:rStyle w:val="Hyperlink"/>
          </w:rPr>
          <w:t>Die Idee</w:t>
        </w:r>
        <w:r>
          <w:rPr>
            <w:webHidden/>
          </w:rPr>
          <w:tab/>
        </w:r>
        <w:r>
          <w:rPr>
            <w:webHidden/>
          </w:rPr>
          <w:fldChar w:fldCharType="begin"/>
        </w:r>
        <w:r>
          <w:rPr>
            <w:webHidden/>
          </w:rPr>
          <w:instrText xml:space="preserve"> PAGEREF _Toc117278840 \h </w:instrText>
        </w:r>
        <w:r>
          <w:rPr>
            <w:webHidden/>
          </w:rPr>
        </w:r>
        <w:r>
          <w:rPr>
            <w:webHidden/>
          </w:rPr>
          <w:fldChar w:fldCharType="separate"/>
        </w:r>
        <w:r>
          <w:rPr>
            <w:webHidden/>
          </w:rPr>
          <w:t>100</w:t>
        </w:r>
        <w:r>
          <w:rPr>
            <w:webHidden/>
          </w:rPr>
          <w:fldChar w:fldCharType="end"/>
        </w:r>
      </w:hyperlink>
    </w:p>
    <w:p w14:paraId="5B1E0D4E" w14:textId="5CDFE859" w:rsidR="00957005" w:rsidRDefault="00957005">
      <w:pPr>
        <w:pStyle w:val="Verzeichnis3"/>
        <w:rPr>
          <w:rFonts w:asciiTheme="minorHAnsi" w:eastAsiaTheme="minorEastAsia" w:hAnsiTheme="minorHAnsi" w:cstheme="minorBidi"/>
          <w:lang w:eastAsia="de-CH"/>
        </w:rPr>
      </w:pPr>
      <w:hyperlink w:anchor="_Toc117278841" w:history="1">
        <w:r w:rsidRPr="00354109">
          <w:rPr>
            <w:rStyle w:val="Hyperlink"/>
          </w:rPr>
          <w:t>Ein Beispiel</w:t>
        </w:r>
        <w:r>
          <w:rPr>
            <w:webHidden/>
          </w:rPr>
          <w:tab/>
        </w:r>
        <w:r>
          <w:rPr>
            <w:webHidden/>
          </w:rPr>
          <w:fldChar w:fldCharType="begin"/>
        </w:r>
        <w:r>
          <w:rPr>
            <w:webHidden/>
          </w:rPr>
          <w:instrText xml:space="preserve"> PAGEREF _Toc117278841 \h </w:instrText>
        </w:r>
        <w:r>
          <w:rPr>
            <w:webHidden/>
          </w:rPr>
        </w:r>
        <w:r>
          <w:rPr>
            <w:webHidden/>
          </w:rPr>
          <w:fldChar w:fldCharType="separate"/>
        </w:r>
        <w:r>
          <w:rPr>
            <w:webHidden/>
          </w:rPr>
          <w:t>103</w:t>
        </w:r>
        <w:r>
          <w:rPr>
            <w:webHidden/>
          </w:rPr>
          <w:fldChar w:fldCharType="end"/>
        </w:r>
      </w:hyperlink>
    </w:p>
    <w:p w14:paraId="2AF1542F" w14:textId="39C47C19" w:rsidR="00957005" w:rsidRDefault="00957005">
      <w:pPr>
        <w:pStyle w:val="Verzeichnis3"/>
        <w:rPr>
          <w:rFonts w:asciiTheme="minorHAnsi" w:eastAsiaTheme="minorEastAsia" w:hAnsiTheme="minorHAnsi" w:cstheme="minorBidi"/>
          <w:lang w:eastAsia="de-CH"/>
        </w:rPr>
      </w:pPr>
      <w:hyperlink w:anchor="_Toc117278842" w:history="1">
        <w:r w:rsidRPr="00354109">
          <w:rPr>
            <w:rStyle w:val="Hyperlink"/>
          </w:rPr>
          <w:t>Umsetzung in R</w:t>
        </w:r>
        <w:r>
          <w:rPr>
            <w:webHidden/>
          </w:rPr>
          <w:tab/>
        </w:r>
        <w:r>
          <w:rPr>
            <w:webHidden/>
          </w:rPr>
          <w:fldChar w:fldCharType="begin"/>
        </w:r>
        <w:r>
          <w:rPr>
            <w:webHidden/>
          </w:rPr>
          <w:instrText xml:space="preserve"> PAGEREF _Toc117278842 \h </w:instrText>
        </w:r>
        <w:r>
          <w:rPr>
            <w:webHidden/>
          </w:rPr>
        </w:r>
        <w:r>
          <w:rPr>
            <w:webHidden/>
          </w:rPr>
          <w:fldChar w:fldCharType="separate"/>
        </w:r>
        <w:r>
          <w:rPr>
            <w:webHidden/>
          </w:rPr>
          <w:t>103</w:t>
        </w:r>
        <w:r>
          <w:rPr>
            <w:webHidden/>
          </w:rPr>
          <w:fldChar w:fldCharType="end"/>
        </w:r>
      </w:hyperlink>
    </w:p>
    <w:p w14:paraId="073769AB" w14:textId="65E35422" w:rsidR="00957005" w:rsidRDefault="00957005">
      <w:pPr>
        <w:pStyle w:val="Verzeichnis2"/>
        <w:rPr>
          <w:rFonts w:asciiTheme="minorHAnsi" w:eastAsiaTheme="minorEastAsia" w:hAnsiTheme="minorHAnsi" w:cstheme="minorBidi"/>
          <w:lang w:val="de-CH" w:eastAsia="de-CH"/>
        </w:rPr>
      </w:pPr>
      <w:hyperlink w:anchor="_Toc117278843" w:history="1">
        <w:r w:rsidRPr="00354109">
          <w:rPr>
            <w:rStyle w:val="Hyperlink"/>
          </w:rPr>
          <w:t>Linear mixed effect models (LMMs)</w:t>
        </w:r>
        <w:r>
          <w:rPr>
            <w:webHidden/>
          </w:rPr>
          <w:tab/>
        </w:r>
        <w:r>
          <w:rPr>
            <w:webHidden/>
          </w:rPr>
          <w:fldChar w:fldCharType="begin"/>
        </w:r>
        <w:r>
          <w:rPr>
            <w:webHidden/>
          </w:rPr>
          <w:instrText xml:space="preserve"> PAGEREF _Toc117278843 \h </w:instrText>
        </w:r>
        <w:r>
          <w:rPr>
            <w:webHidden/>
          </w:rPr>
        </w:r>
        <w:r>
          <w:rPr>
            <w:webHidden/>
          </w:rPr>
          <w:fldChar w:fldCharType="separate"/>
        </w:r>
        <w:r>
          <w:rPr>
            <w:webHidden/>
          </w:rPr>
          <w:t>104</w:t>
        </w:r>
        <w:r>
          <w:rPr>
            <w:webHidden/>
          </w:rPr>
          <w:fldChar w:fldCharType="end"/>
        </w:r>
      </w:hyperlink>
    </w:p>
    <w:p w14:paraId="73DD6962" w14:textId="1BC2C6BD" w:rsidR="00957005" w:rsidRDefault="00957005">
      <w:pPr>
        <w:pStyle w:val="Verzeichnis3"/>
        <w:rPr>
          <w:rFonts w:asciiTheme="minorHAnsi" w:eastAsiaTheme="minorEastAsia" w:hAnsiTheme="minorHAnsi" w:cstheme="minorBidi"/>
          <w:lang w:eastAsia="de-CH"/>
        </w:rPr>
      </w:pPr>
      <w:hyperlink w:anchor="_Toc117278844" w:history="1">
        <w:r w:rsidRPr="00354109">
          <w:rPr>
            <w:rStyle w:val="Hyperlink"/>
          </w:rPr>
          <w:t>Die Idee</w:t>
        </w:r>
        <w:r>
          <w:rPr>
            <w:webHidden/>
          </w:rPr>
          <w:tab/>
        </w:r>
        <w:r>
          <w:rPr>
            <w:webHidden/>
          </w:rPr>
          <w:fldChar w:fldCharType="begin"/>
        </w:r>
        <w:r>
          <w:rPr>
            <w:webHidden/>
          </w:rPr>
          <w:instrText xml:space="preserve"> PAGEREF _Toc117278844 \h </w:instrText>
        </w:r>
        <w:r>
          <w:rPr>
            <w:webHidden/>
          </w:rPr>
        </w:r>
        <w:r>
          <w:rPr>
            <w:webHidden/>
          </w:rPr>
          <w:fldChar w:fldCharType="separate"/>
        </w:r>
        <w:r>
          <w:rPr>
            <w:webHidden/>
          </w:rPr>
          <w:t>104</w:t>
        </w:r>
        <w:r>
          <w:rPr>
            <w:webHidden/>
          </w:rPr>
          <w:fldChar w:fldCharType="end"/>
        </w:r>
      </w:hyperlink>
    </w:p>
    <w:p w14:paraId="1020D183" w14:textId="19AF7B71" w:rsidR="00957005" w:rsidRDefault="00957005">
      <w:pPr>
        <w:pStyle w:val="Verzeichnis3"/>
        <w:rPr>
          <w:rFonts w:asciiTheme="minorHAnsi" w:eastAsiaTheme="minorEastAsia" w:hAnsiTheme="minorHAnsi" w:cstheme="minorBidi"/>
          <w:lang w:eastAsia="de-CH"/>
        </w:rPr>
      </w:pPr>
      <w:hyperlink w:anchor="_Toc117278845" w:history="1">
        <w:r w:rsidRPr="00354109">
          <w:rPr>
            <w:rStyle w:val="Hyperlink"/>
          </w:rPr>
          <w:t>Umsetzung in R</w:t>
        </w:r>
        <w:r>
          <w:rPr>
            <w:webHidden/>
          </w:rPr>
          <w:tab/>
        </w:r>
        <w:r>
          <w:rPr>
            <w:webHidden/>
          </w:rPr>
          <w:fldChar w:fldCharType="begin"/>
        </w:r>
        <w:r>
          <w:rPr>
            <w:webHidden/>
          </w:rPr>
          <w:instrText xml:space="preserve"> PAGEREF _Toc117278845 \h </w:instrText>
        </w:r>
        <w:r>
          <w:rPr>
            <w:webHidden/>
          </w:rPr>
        </w:r>
        <w:r>
          <w:rPr>
            <w:webHidden/>
          </w:rPr>
          <w:fldChar w:fldCharType="separate"/>
        </w:r>
        <w:r>
          <w:rPr>
            <w:webHidden/>
          </w:rPr>
          <w:t>105</w:t>
        </w:r>
        <w:r>
          <w:rPr>
            <w:webHidden/>
          </w:rPr>
          <w:fldChar w:fldCharType="end"/>
        </w:r>
      </w:hyperlink>
    </w:p>
    <w:p w14:paraId="56123A46" w14:textId="2EACEA50" w:rsidR="00957005" w:rsidRDefault="00957005">
      <w:pPr>
        <w:pStyle w:val="Verzeichnis2"/>
        <w:rPr>
          <w:rFonts w:asciiTheme="minorHAnsi" w:eastAsiaTheme="minorEastAsia" w:hAnsiTheme="minorHAnsi" w:cstheme="minorBidi"/>
          <w:lang w:val="de-CH" w:eastAsia="de-CH"/>
        </w:rPr>
      </w:pPr>
      <w:hyperlink w:anchor="_Toc117278846" w:history="1">
        <w:r w:rsidRPr="00354109">
          <w:rPr>
            <w:rStyle w:val="Hyperlink"/>
          </w:rPr>
          <w:t>Generalized linear mixed effect models (GLMMs)</w:t>
        </w:r>
        <w:r>
          <w:rPr>
            <w:webHidden/>
          </w:rPr>
          <w:tab/>
        </w:r>
        <w:r>
          <w:rPr>
            <w:webHidden/>
          </w:rPr>
          <w:fldChar w:fldCharType="begin"/>
        </w:r>
        <w:r>
          <w:rPr>
            <w:webHidden/>
          </w:rPr>
          <w:instrText xml:space="preserve"> PAGEREF _Toc117278846 \h </w:instrText>
        </w:r>
        <w:r>
          <w:rPr>
            <w:webHidden/>
          </w:rPr>
        </w:r>
        <w:r>
          <w:rPr>
            <w:webHidden/>
          </w:rPr>
          <w:fldChar w:fldCharType="separate"/>
        </w:r>
        <w:r>
          <w:rPr>
            <w:webHidden/>
          </w:rPr>
          <w:t>105</w:t>
        </w:r>
        <w:r>
          <w:rPr>
            <w:webHidden/>
          </w:rPr>
          <w:fldChar w:fldCharType="end"/>
        </w:r>
      </w:hyperlink>
    </w:p>
    <w:p w14:paraId="1452654D" w14:textId="6D4DB184" w:rsidR="00957005" w:rsidRDefault="00957005">
      <w:pPr>
        <w:pStyle w:val="Verzeichnis3"/>
        <w:rPr>
          <w:rFonts w:asciiTheme="minorHAnsi" w:eastAsiaTheme="minorEastAsia" w:hAnsiTheme="minorHAnsi" w:cstheme="minorBidi"/>
          <w:lang w:eastAsia="de-CH"/>
        </w:rPr>
      </w:pPr>
      <w:hyperlink w:anchor="_Toc117278847" w:history="1">
        <w:r w:rsidRPr="00354109">
          <w:rPr>
            <w:rStyle w:val="Hyperlink"/>
          </w:rPr>
          <w:t>Die Idee</w:t>
        </w:r>
        <w:r>
          <w:rPr>
            <w:webHidden/>
          </w:rPr>
          <w:tab/>
        </w:r>
        <w:r>
          <w:rPr>
            <w:webHidden/>
          </w:rPr>
          <w:fldChar w:fldCharType="begin"/>
        </w:r>
        <w:r>
          <w:rPr>
            <w:webHidden/>
          </w:rPr>
          <w:instrText xml:space="preserve"> PAGEREF _Toc117278847 \h </w:instrText>
        </w:r>
        <w:r>
          <w:rPr>
            <w:webHidden/>
          </w:rPr>
        </w:r>
        <w:r>
          <w:rPr>
            <w:webHidden/>
          </w:rPr>
          <w:fldChar w:fldCharType="separate"/>
        </w:r>
        <w:r>
          <w:rPr>
            <w:webHidden/>
          </w:rPr>
          <w:t>105</w:t>
        </w:r>
        <w:r>
          <w:rPr>
            <w:webHidden/>
          </w:rPr>
          <w:fldChar w:fldCharType="end"/>
        </w:r>
      </w:hyperlink>
    </w:p>
    <w:p w14:paraId="3804F498" w14:textId="77B395B2" w:rsidR="00957005" w:rsidRDefault="00957005">
      <w:pPr>
        <w:pStyle w:val="Verzeichnis3"/>
        <w:rPr>
          <w:rFonts w:asciiTheme="minorHAnsi" w:eastAsiaTheme="minorEastAsia" w:hAnsiTheme="minorHAnsi" w:cstheme="minorBidi"/>
          <w:lang w:eastAsia="de-CH"/>
        </w:rPr>
      </w:pPr>
      <w:hyperlink w:anchor="_Toc117278848" w:history="1">
        <w:r w:rsidRPr="00354109">
          <w:rPr>
            <w:rStyle w:val="Hyperlink"/>
          </w:rPr>
          <w:t>Ein Beispiel und seine Umsetzung in R</w:t>
        </w:r>
        <w:r>
          <w:rPr>
            <w:webHidden/>
          </w:rPr>
          <w:tab/>
        </w:r>
        <w:r>
          <w:rPr>
            <w:webHidden/>
          </w:rPr>
          <w:fldChar w:fldCharType="begin"/>
        </w:r>
        <w:r>
          <w:rPr>
            <w:webHidden/>
          </w:rPr>
          <w:instrText xml:space="preserve"> PAGEREF _Toc117278848 \h </w:instrText>
        </w:r>
        <w:r>
          <w:rPr>
            <w:webHidden/>
          </w:rPr>
        </w:r>
        <w:r>
          <w:rPr>
            <w:webHidden/>
          </w:rPr>
          <w:fldChar w:fldCharType="separate"/>
        </w:r>
        <w:r>
          <w:rPr>
            <w:webHidden/>
          </w:rPr>
          <w:t>106</w:t>
        </w:r>
        <w:r>
          <w:rPr>
            <w:webHidden/>
          </w:rPr>
          <w:fldChar w:fldCharType="end"/>
        </w:r>
      </w:hyperlink>
    </w:p>
    <w:p w14:paraId="312838D8" w14:textId="6AE5F5F1" w:rsidR="00957005" w:rsidRDefault="00957005">
      <w:pPr>
        <w:pStyle w:val="Verzeichnis3"/>
        <w:rPr>
          <w:rFonts w:asciiTheme="minorHAnsi" w:eastAsiaTheme="minorEastAsia" w:hAnsiTheme="minorHAnsi" w:cstheme="minorBidi"/>
          <w:lang w:eastAsia="de-CH"/>
        </w:rPr>
      </w:pPr>
      <w:hyperlink w:anchor="_Toc117278849" w:history="1">
        <w:r w:rsidRPr="00354109">
          <w:rPr>
            <w:rStyle w:val="Hyperlink"/>
          </w:rPr>
          <w:t>Verschiedene R-packages für GLMMs</w:t>
        </w:r>
        <w:r>
          <w:rPr>
            <w:webHidden/>
          </w:rPr>
          <w:tab/>
        </w:r>
        <w:r>
          <w:rPr>
            <w:webHidden/>
          </w:rPr>
          <w:fldChar w:fldCharType="begin"/>
        </w:r>
        <w:r>
          <w:rPr>
            <w:webHidden/>
          </w:rPr>
          <w:instrText xml:space="preserve"> PAGEREF _Toc117278849 \h </w:instrText>
        </w:r>
        <w:r>
          <w:rPr>
            <w:webHidden/>
          </w:rPr>
        </w:r>
        <w:r>
          <w:rPr>
            <w:webHidden/>
          </w:rPr>
          <w:fldChar w:fldCharType="separate"/>
        </w:r>
        <w:r>
          <w:rPr>
            <w:webHidden/>
          </w:rPr>
          <w:t>108</w:t>
        </w:r>
        <w:r>
          <w:rPr>
            <w:webHidden/>
          </w:rPr>
          <w:fldChar w:fldCharType="end"/>
        </w:r>
      </w:hyperlink>
    </w:p>
    <w:p w14:paraId="6F199733" w14:textId="0DA97C29" w:rsidR="00957005" w:rsidRDefault="00957005">
      <w:pPr>
        <w:pStyle w:val="Verzeichnis3"/>
        <w:rPr>
          <w:rFonts w:asciiTheme="minorHAnsi" w:eastAsiaTheme="minorEastAsia" w:hAnsiTheme="minorHAnsi" w:cstheme="minorBidi"/>
          <w:lang w:eastAsia="de-CH"/>
        </w:rPr>
      </w:pPr>
      <w:hyperlink w:anchor="_Toc117278850" w:history="1">
        <w:r w:rsidRPr="00354109">
          <w:rPr>
            <w:rStyle w:val="Hyperlink"/>
          </w:rPr>
          <w:t>Random vs. fixed factors</w:t>
        </w:r>
        <w:r>
          <w:rPr>
            <w:webHidden/>
          </w:rPr>
          <w:tab/>
        </w:r>
        <w:r>
          <w:rPr>
            <w:webHidden/>
          </w:rPr>
          <w:fldChar w:fldCharType="begin"/>
        </w:r>
        <w:r>
          <w:rPr>
            <w:webHidden/>
          </w:rPr>
          <w:instrText xml:space="preserve"> PAGEREF _Toc117278850 \h </w:instrText>
        </w:r>
        <w:r>
          <w:rPr>
            <w:webHidden/>
          </w:rPr>
        </w:r>
        <w:r>
          <w:rPr>
            <w:webHidden/>
          </w:rPr>
          <w:fldChar w:fldCharType="separate"/>
        </w:r>
        <w:r>
          <w:rPr>
            <w:webHidden/>
          </w:rPr>
          <w:t>109</w:t>
        </w:r>
        <w:r>
          <w:rPr>
            <w:webHidden/>
          </w:rPr>
          <w:fldChar w:fldCharType="end"/>
        </w:r>
      </w:hyperlink>
    </w:p>
    <w:p w14:paraId="43CA6C79" w14:textId="1F6701BB" w:rsidR="00957005" w:rsidRDefault="00957005">
      <w:pPr>
        <w:pStyle w:val="Verzeichnis2"/>
        <w:rPr>
          <w:rFonts w:asciiTheme="minorHAnsi" w:eastAsiaTheme="minorEastAsia" w:hAnsiTheme="minorHAnsi" w:cstheme="minorBidi"/>
          <w:lang w:val="de-CH" w:eastAsia="de-CH"/>
        </w:rPr>
      </w:pPr>
      <w:hyperlink w:anchor="_Toc117278851" w:history="1">
        <w:r w:rsidRPr="00354109">
          <w:rPr>
            <w:rStyle w:val="Hyperlink"/>
          </w:rPr>
          <w:t>LMs, GLMs, LMMs und GLMMs im Rückblick und Überblick</w:t>
        </w:r>
        <w:r>
          <w:rPr>
            <w:webHidden/>
          </w:rPr>
          <w:tab/>
        </w:r>
        <w:r>
          <w:rPr>
            <w:webHidden/>
          </w:rPr>
          <w:fldChar w:fldCharType="begin"/>
        </w:r>
        <w:r>
          <w:rPr>
            <w:webHidden/>
          </w:rPr>
          <w:instrText xml:space="preserve"> PAGEREF _Toc117278851 \h </w:instrText>
        </w:r>
        <w:r>
          <w:rPr>
            <w:webHidden/>
          </w:rPr>
        </w:r>
        <w:r>
          <w:rPr>
            <w:webHidden/>
          </w:rPr>
          <w:fldChar w:fldCharType="separate"/>
        </w:r>
        <w:r>
          <w:rPr>
            <w:webHidden/>
          </w:rPr>
          <w:t>110</w:t>
        </w:r>
        <w:r>
          <w:rPr>
            <w:webHidden/>
          </w:rPr>
          <w:fldChar w:fldCharType="end"/>
        </w:r>
      </w:hyperlink>
    </w:p>
    <w:p w14:paraId="47B03BFE" w14:textId="3FE588E6" w:rsidR="00957005" w:rsidRDefault="00957005">
      <w:pPr>
        <w:pStyle w:val="Verzeichnis2"/>
        <w:rPr>
          <w:rFonts w:asciiTheme="minorHAnsi" w:eastAsiaTheme="minorEastAsia" w:hAnsiTheme="minorHAnsi" w:cstheme="minorBidi"/>
          <w:lang w:val="de-CH" w:eastAsia="de-CH"/>
        </w:rPr>
      </w:pPr>
      <w:hyperlink w:anchor="_Toc117278852" w:history="1">
        <w:r w:rsidRPr="00354109">
          <w:rPr>
            <w:rStyle w:val="Hyperlink"/>
          </w:rPr>
          <w:t>Zusammenfassung</w:t>
        </w:r>
        <w:r>
          <w:rPr>
            <w:webHidden/>
          </w:rPr>
          <w:tab/>
        </w:r>
        <w:r>
          <w:rPr>
            <w:webHidden/>
          </w:rPr>
          <w:fldChar w:fldCharType="begin"/>
        </w:r>
        <w:r>
          <w:rPr>
            <w:webHidden/>
          </w:rPr>
          <w:instrText xml:space="preserve"> PAGEREF _Toc117278852 \h </w:instrText>
        </w:r>
        <w:r>
          <w:rPr>
            <w:webHidden/>
          </w:rPr>
        </w:r>
        <w:r>
          <w:rPr>
            <w:webHidden/>
          </w:rPr>
          <w:fldChar w:fldCharType="separate"/>
        </w:r>
        <w:r>
          <w:rPr>
            <w:webHidden/>
          </w:rPr>
          <w:t>110</w:t>
        </w:r>
        <w:r>
          <w:rPr>
            <w:webHidden/>
          </w:rPr>
          <w:fldChar w:fldCharType="end"/>
        </w:r>
      </w:hyperlink>
    </w:p>
    <w:p w14:paraId="4EFA578A" w14:textId="068A2CC1" w:rsidR="00957005" w:rsidRDefault="00957005">
      <w:pPr>
        <w:pStyle w:val="Verzeichnis2"/>
        <w:rPr>
          <w:rFonts w:asciiTheme="minorHAnsi" w:eastAsiaTheme="minorEastAsia" w:hAnsiTheme="minorHAnsi" w:cstheme="minorBidi"/>
          <w:lang w:val="de-CH" w:eastAsia="de-CH"/>
        </w:rPr>
      </w:pPr>
      <w:hyperlink w:anchor="_Toc117278853" w:history="1">
        <w:r w:rsidRPr="00354109">
          <w:rPr>
            <w:rStyle w:val="Hyperlink"/>
          </w:rPr>
          <w:t>Weiterführende Literatur</w:t>
        </w:r>
        <w:r>
          <w:rPr>
            <w:webHidden/>
          </w:rPr>
          <w:tab/>
        </w:r>
        <w:r>
          <w:rPr>
            <w:webHidden/>
          </w:rPr>
          <w:fldChar w:fldCharType="begin"/>
        </w:r>
        <w:r>
          <w:rPr>
            <w:webHidden/>
          </w:rPr>
          <w:instrText xml:space="preserve"> PAGEREF _Toc117278853 \h </w:instrText>
        </w:r>
        <w:r>
          <w:rPr>
            <w:webHidden/>
          </w:rPr>
        </w:r>
        <w:r>
          <w:rPr>
            <w:webHidden/>
          </w:rPr>
          <w:fldChar w:fldCharType="separate"/>
        </w:r>
        <w:r>
          <w:rPr>
            <w:webHidden/>
          </w:rPr>
          <w:t>110</w:t>
        </w:r>
        <w:r>
          <w:rPr>
            <w:webHidden/>
          </w:rPr>
          <w:fldChar w:fldCharType="end"/>
        </w:r>
      </w:hyperlink>
    </w:p>
    <w:p w14:paraId="74FD21EC" w14:textId="6580A7A6" w:rsidR="00957005" w:rsidRDefault="00957005">
      <w:pPr>
        <w:pStyle w:val="Verzeichnis1"/>
        <w:rPr>
          <w:rFonts w:asciiTheme="minorHAnsi" w:eastAsiaTheme="minorEastAsia" w:hAnsiTheme="minorHAnsi" w:cstheme="minorBidi"/>
          <w:b w:val="0"/>
          <w:lang w:eastAsia="de-CH"/>
        </w:rPr>
      </w:pPr>
      <w:hyperlink w:anchor="_Toc117278854" w:history="1">
        <w:r w:rsidRPr="00354109">
          <w:rPr>
            <w:rStyle w:val="Hyperlink"/>
          </w:rPr>
          <w:t>Statistik 6: Einführung in „multivariate“ Methoden und Ordinationen I</w:t>
        </w:r>
        <w:r>
          <w:rPr>
            <w:webHidden/>
          </w:rPr>
          <w:tab/>
        </w:r>
        <w:r>
          <w:rPr>
            <w:webHidden/>
          </w:rPr>
          <w:fldChar w:fldCharType="begin"/>
        </w:r>
        <w:r>
          <w:rPr>
            <w:webHidden/>
          </w:rPr>
          <w:instrText xml:space="preserve"> PAGEREF _Toc117278854 \h </w:instrText>
        </w:r>
        <w:r>
          <w:rPr>
            <w:webHidden/>
          </w:rPr>
        </w:r>
        <w:r>
          <w:rPr>
            <w:webHidden/>
          </w:rPr>
          <w:fldChar w:fldCharType="separate"/>
        </w:r>
        <w:r>
          <w:rPr>
            <w:webHidden/>
          </w:rPr>
          <w:t>112</w:t>
        </w:r>
        <w:r>
          <w:rPr>
            <w:webHidden/>
          </w:rPr>
          <w:fldChar w:fldCharType="end"/>
        </w:r>
      </w:hyperlink>
    </w:p>
    <w:p w14:paraId="2E0B3DF1" w14:textId="2AF3D998" w:rsidR="00957005" w:rsidRDefault="00957005">
      <w:pPr>
        <w:pStyle w:val="Verzeichnis2"/>
        <w:rPr>
          <w:rFonts w:asciiTheme="minorHAnsi" w:eastAsiaTheme="minorEastAsia" w:hAnsiTheme="minorHAnsi" w:cstheme="minorBidi"/>
          <w:lang w:val="de-CH" w:eastAsia="de-CH"/>
        </w:rPr>
      </w:pPr>
      <w:hyperlink w:anchor="_Toc117278855" w:history="1">
        <w:r w:rsidRPr="00354109">
          <w:rPr>
            <w:rStyle w:val="Hyperlink"/>
          </w:rPr>
          <w:t>Lernziele</w:t>
        </w:r>
        <w:r>
          <w:rPr>
            <w:webHidden/>
          </w:rPr>
          <w:tab/>
        </w:r>
        <w:r>
          <w:rPr>
            <w:webHidden/>
          </w:rPr>
          <w:fldChar w:fldCharType="begin"/>
        </w:r>
        <w:r>
          <w:rPr>
            <w:webHidden/>
          </w:rPr>
          <w:instrText xml:space="preserve"> PAGEREF _Toc117278855 \h </w:instrText>
        </w:r>
        <w:r>
          <w:rPr>
            <w:webHidden/>
          </w:rPr>
        </w:r>
        <w:r>
          <w:rPr>
            <w:webHidden/>
          </w:rPr>
          <w:fldChar w:fldCharType="separate"/>
        </w:r>
        <w:r>
          <w:rPr>
            <w:webHidden/>
          </w:rPr>
          <w:t>112</w:t>
        </w:r>
        <w:r>
          <w:rPr>
            <w:webHidden/>
          </w:rPr>
          <w:fldChar w:fldCharType="end"/>
        </w:r>
      </w:hyperlink>
    </w:p>
    <w:p w14:paraId="00540CEA" w14:textId="4165C46E" w:rsidR="00957005" w:rsidRDefault="00957005">
      <w:pPr>
        <w:pStyle w:val="Verzeichnis2"/>
        <w:rPr>
          <w:rFonts w:asciiTheme="minorHAnsi" w:eastAsiaTheme="minorEastAsia" w:hAnsiTheme="minorHAnsi" w:cstheme="minorBidi"/>
          <w:lang w:val="de-CH" w:eastAsia="de-CH"/>
        </w:rPr>
      </w:pPr>
      <w:hyperlink w:anchor="_Toc117278856" w:history="1">
        <w:r w:rsidRPr="00354109">
          <w:rPr>
            <w:rStyle w:val="Hyperlink"/>
          </w:rPr>
          <w:t>Einführung in „multivariate“ Methoden</w:t>
        </w:r>
        <w:r>
          <w:rPr>
            <w:webHidden/>
          </w:rPr>
          <w:tab/>
        </w:r>
        <w:r>
          <w:rPr>
            <w:webHidden/>
          </w:rPr>
          <w:fldChar w:fldCharType="begin"/>
        </w:r>
        <w:r>
          <w:rPr>
            <w:webHidden/>
          </w:rPr>
          <w:instrText xml:space="preserve"> PAGEREF _Toc117278856 \h </w:instrText>
        </w:r>
        <w:r>
          <w:rPr>
            <w:webHidden/>
          </w:rPr>
        </w:r>
        <w:r>
          <w:rPr>
            <w:webHidden/>
          </w:rPr>
          <w:fldChar w:fldCharType="separate"/>
        </w:r>
        <w:r>
          <w:rPr>
            <w:webHidden/>
          </w:rPr>
          <w:t>112</w:t>
        </w:r>
        <w:r>
          <w:rPr>
            <w:webHidden/>
          </w:rPr>
          <w:fldChar w:fldCharType="end"/>
        </w:r>
      </w:hyperlink>
    </w:p>
    <w:p w14:paraId="33800FA0" w14:textId="7F1942F9" w:rsidR="00957005" w:rsidRDefault="00957005">
      <w:pPr>
        <w:pStyle w:val="Verzeichnis3"/>
        <w:rPr>
          <w:rFonts w:asciiTheme="minorHAnsi" w:eastAsiaTheme="minorEastAsia" w:hAnsiTheme="minorHAnsi" w:cstheme="minorBidi"/>
          <w:lang w:eastAsia="de-CH"/>
        </w:rPr>
      </w:pPr>
      <w:hyperlink w:anchor="_Toc117278857" w:history="1">
        <w:r w:rsidRPr="00354109">
          <w:rPr>
            <w:rStyle w:val="Hyperlink"/>
          </w:rPr>
          <w:t>Was ist mit „multivariat“ gemeint?</w:t>
        </w:r>
        <w:r>
          <w:rPr>
            <w:webHidden/>
          </w:rPr>
          <w:tab/>
        </w:r>
        <w:r>
          <w:rPr>
            <w:webHidden/>
          </w:rPr>
          <w:fldChar w:fldCharType="begin"/>
        </w:r>
        <w:r>
          <w:rPr>
            <w:webHidden/>
          </w:rPr>
          <w:instrText xml:space="preserve"> PAGEREF _Toc117278857 \h </w:instrText>
        </w:r>
        <w:r>
          <w:rPr>
            <w:webHidden/>
          </w:rPr>
        </w:r>
        <w:r>
          <w:rPr>
            <w:webHidden/>
          </w:rPr>
          <w:fldChar w:fldCharType="separate"/>
        </w:r>
        <w:r>
          <w:rPr>
            <w:webHidden/>
          </w:rPr>
          <w:t>112</w:t>
        </w:r>
        <w:r>
          <w:rPr>
            <w:webHidden/>
          </w:rPr>
          <w:fldChar w:fldCharType="end"/>
        </w:r>
      </w:hyperlink>
    </w:p>
    <w:p w14:paraId="52E443D1" w14:textId="127DB415" w:rsidR="00957005" w:rsidRDefault="00957005">
      <w:pPr>
        <w:pStyle w:val="Verzeichnis3"/>
        <w:rPr>
          <w:rFonts w:asciiTheme="minorHAnsi" w:eastAsiaTheme="minorEastAsia" w:hAnsiTheme="minorHAnsi" w:cstheme="minorBidi"/>
          <w:lang w:eastAsia="de-CH"/>
        </w:rPr>
      </w:pPr>
      <w:hyperlink w:anchor="_Toc117278858" w:history="1">
        <w:r w:rsidRPr="00354109">
          <w:rPr>
            <w:rStyle w:val="Hyperlink"/>
          </w:rPr>
          <w:t>Inferenzstatistik vs. deskriptive Statistik</w:t>
        </w:r>
        <w:r>
          <w:rPr>
            <w:webHidden/>
          </w:rPr>
          <w:tab/>
        </w:r>
        <w:r>
          <w:rPr>
            <w:webHidden/>
          </w:rPr>
          <w:fldChar w:fldCharType="begin"/>
        </w:r>
        <w:r>
          <w:rPr>
            <w:webHidden/>
          </w:rPr>
          <w:instrText xml:space="preserve"> PAGEREF _Toc117278858 \h </w:instrText>
        </w:r>
        <w:r>
          <w:rPr>
            <w:webHidden/>
          </w:rPr>
        </w:r>
        <w:r>
          <w:rPr>
            <w:webHidden/>
          </w:rPr>
          <w:fldChar w:fldCharType="separate"/>
        </w:r>
        <w:r>
          <w:rPr>
            <w:webHidden/>
          </w:rPr>
          <w:t>113</w:t>
        </w:r>
        <w:r>
          <w:rPr>
            <w:webHidden/>
          </w:rPr>
          <w:fldChar w:fldCharType="end"/>
        </w:r>
      </w:hyperlink>
    </w:p>
    <w:p w14:paraId="1A0A9739" w14:textId="21618D85" w:rsidR="00957005" w:rsidRDefault="00957005">
      <w:pPr>
        <w:pStyle w:val="Verzeichnis3"/>
        <w:rPr>
          <w:rFonts w:asciiTheme="minorHAnsi" w:eastAsiaTheme="minorEastAsia" w:hAnsiTheme="minorHAnsi" w:cstheme="minorBidi"/>
          <w:lang w:eastAsia="de-CH"/>
        </w:rPr>
      </w:pPr>
      <w:hyperlink w:anchor="_Toc117278859" w:history="1">
        <w:r w:rsidRPr="00354109">
          <w:rPr>
            <w:rStyle w:val="Hyperlink"/>
          </w:rPr>
          <w:t>Beispiele multivariater Datensätze</w:t>
        </w:r>
        <w:r>
          <w:rPr>
            <w:webHidden/>
          </w:rPr>
          <w:tab/>
        </w:r>
        <w:r>
          <w:rPr>
            <w:webHidden/>
          </w:rPr>
          <w:fldChar w:fldCharType="begin"/>
        </w:r>
        <w:r>
          <w:rPr>
            <w:webHidden/>
          </w:rPr>
          <w:instrText xml:space="preserve"> PAGEREF _Toc117278859 \h </w:instrText>
        </w:r>
        <w:r>
          <w:rPr>
            <w:webHidden/>
          </w:rPr>
        </w:r>
        <w:r>
          <w:rPr>
            <w:webHidden/>
          </w:rPr>
          <w:fldChar w:fldCharType="separate"/>
        </w:r>
        <w:r>
          <w:rPr>
            <w:webHidden/>
          </w:rPr>
          <w:t>113</w:t>
        </w:r>
        <w:r>
          <w:rPr>
            <w:webHidden/>
          </w:rPr>
          <w:fldChar w:fldCharType="end"/>
        </w:r>
      </w:hyperlink>
    </w:p>
    <w:p w14:paraId="23582792" w14:textId="1AD5A4A5" w:rsidR="00957005" w:rsidRDefault="00957005">
      <w:pPr>
        <w:pStyle w:val="Verzeichnis3"/>
        <w:rPr>
          <w:rFonts w:asciiTheme="minorHAnsi" w:eastAsiaTheme="minorEastAsia" w:hAnsiTheme="minorHAnsi" w:cstheme="minorBidi"/>
          <w:lang w:eastAsia="de-CH"/>
        </w:rPr>
      </w:pPr>
      <w:hyperlink w:anchor="_Toc117278860" w:history="1">
        <w:r w:rsidRPr="00354109">
          <w:rPr>
            <w:rStyle w:val="Hyperlink"/>
          </w:rPr>
          <w:t>Ziele multivariat-deskriptiver Analysen</w:t>
        </w:r>
        <w:r>
          <w:rPr>
            <w:webHidden/>
          </w:rPr>
          <w:tab/>
        </w:r>
        <w:r>
          <w:rPr>
            <w:webHidden/>
          </w:rPr>
          <w:fldChar w:fldCharType="begin"/>
        </w:r>
        <w:r>
          <w:rPr>
            <w:webHidden/>
          </w:rPr>
          <w:instrText xml:space="preserve"> PAGEREF _Toc117278860 \h </w:instrText>
        </w:r>
        <w:r>
          <w:rPr>
            <w:webHidden/>
          </w:rPr>
        </w:r>
        <w:r>
          <w:rPr>
            <w:webHidden/>
          </w:rPr>
          <w:fldChar w:fldCharType="separate"/>
        </w:r>
        <w:r>
          <w:rPr>
            <w:webHidden/>
          </w:rPr>
          <w:t>113</w:t>
        </w:r>
        <w:r>
          <w:rPr>
            <w:webHidden/>
          </w:rPr>
          <w:fldChar w:fldCharType="end"/>
        </w:r>
      </w:hyperlink>
    </w:p>
    <w:p w14:paraId="07F2D8EB" w14:textId="1AC4F17D" w:rsidR="00957005" w:rsidRDefault="00957005">
      <w:pPr>
        <w:pStyle w:val="Verzeichnis3"/>
        <w:rPr>
          <w:rFonts w:asciiTheme="minorHAnsi" w:eastAsiaTheme="minorEastAsia" w:hAnsiTheme="minorHAnsi" w:cstheme="minorBidi"/>
          <w:lang w:eastAsia="de-CH"/>
        </w:rPr>
      </w:pPr>
      <w:hyperlink w:anchor="_Toc117278861" w:history="1">
        <w:r w:rsidRPr="00354109">
          <w:rPr>
            <w:rStyle w:val="Hyperlink"/>
          </w:rPr>
          <w:t>Zwei komplementäre Ansätze</w:t>
        </w:r>
        <w:r>
          <w:rPr>
            <w:webHidden/>
          </w:rPr>
          <w:tab/>
        </w:r>
        <w:r>
          <w:rPr>
            <w:webHidden/>
          </w:rPr>
          <w:fldChar w:fldCharType="begin"/>
        </w:r>
        <w:r>
          <w:rPr>
            <w:webHidden/>
          </w:rPr>
          <w:instrText xml:space="preserve"> PAGEREF _Toc117278861 \h </w:instrText>
        </w:r>
        <w:r>
          <w:rPr>
            <w:webHidden/>
          </w:rPr>
        </w:r>
        <w:r>
          <w:rPr>
            <w:webHidden/>
          </w:rPr>
          <w:fldChar w:fldCharType="separate"/>
        </w:r>
        <w:r>
          <w:rPr>
            <w:webHidden/>
          </w:rPr>
          <w:t>114</w:t>
        </w:r>
        <w:r>
          <w:rPr>
            <w:webHidden/>
          </w:rPr>
          <w:fldChar w:fldCharType="end"/>
        </w:r>
      </w:hyperlink>
    </w:p>
    <w:p w14:paraId="0A7870C9" w14:textId="55B00BB1" w:rsidR="00957005" w:rsidRDefault="00957005">
      <w:pPr>
        <w:pStyle w:val="Verzeichnis2"/>
        <w:rPr>
          <w:rFonts w:asciiTheme="minorHAnsi" w:eastAsiaTheme="minorEastAsia" w:hAnsiTheme="minorHAnsi" w:cstheme="minorBidi"/>
          <w:lang w:val="de-CH" w:eastAsia="de-CH"/>
        </w:rPr>
      </w:pPr>
      <w:hyperlink w:anchor="_Toc117278862" w:history="1">
        <w:r w:rsidRPr="00354109">
          <w:rPr>
            <w:rStyle w:val="Hyperlink"/>
          </w:rPr>
          <w:t>Die Idee von Ordinationen</w:t>
        </w:r>
        <w:r>
          <w:rPr>
            <w:webHidden/>
          </w:rPr>
          <w:tab/>
        </w:r>
        <w:r>
          <w:rPr>
            <w:webHidden/>
          </w:rPr>
          <w:fldChar w:fldCharType="begin"/>
        </w:r>
        <w:r>
          <w:rPr>
            <w:webHidden/>
          </w:rPr>
          <w:instrText xml:space="preserve"> PAGEREF _Toc117278862 \h </w:instrText>
        </w:r>
        <w:r>
          <w:rPr>
            <w:webHidden/>
          </w:rPr>
        </w:r>
        <w:r>
          <w:rPr>
            <w:webHidden/>
          </w:rPr>
          <w:fldChar w:fldCharType="separate"/>
        </w:r>
        <w:r>
          <w:rPr>
            <w:webHidden/>
          </w:rPr>
          <w:t>114</w:t>
        </w:r>
        <w:r>
          <w:rPr>
            <w:webHidden/>
          </w:rPr>
          <w:fldChar w:fldCharType="end"/>
        </w:r>
      </w:hyperlink>
    </w:p>
    <w:p w14:paraId="498B9873" w14:textId="585D1A41" w:rsidR="00957005" w:rsidRDefault="00957005">
      <w:pPr>
        <w:pStyle w:val="Verzeichnis2"/>
        <w:rPr>
          <w:rFonts w:asciiTheme="minorHAnsi" w:eastAsiaTheme="minorEastAsia" w:hAnsiTheme="minorHAnsi" w:cstheme="minorBidi"/>
          <w:lang w:val="de-CH" w:eastAsia="de-CH"/>
        </w:rPr>
      </w:pPr>
      <w:hyperlink w:anchor="_Toc117278863" w:history="1">
        <w:r w:rsidRPr="00354109">
          <w:rPr>
            <w:rStyle w:val="Hyperlink"/>
          </w:rPr>
          <w:t>Hauptkomponentenanalyse (PCA)</w:t>
        </w:r>
        <w:r>
          <w:rPr>
            <w:webHidden/>
          </w:rPr>
          <w:tab/>
        </w:r>
        <w:r>
          <w:rPr>
            <w:webHidden/>
          </w:rPr>
          <w:fldChar w:fldCharType="begin"/>
        </w:r>
        <w:r>
          <w:rPr>
            <w:webHidden/>
          </w:rPr>
          <w:instrText xml:space="preserve"> PAGEREF _Toc117278863 \h </w:instrText>
        </w:r>
        <w:r>
          <w:rPr>
            <w:webHidden/>
          </w:rPr>
        </w:r>
        <w:r>
          <w:rPr>
            <w:webHidden/>
          </w:rPr>
          <w:fldChar w:fldCharType="separate"/>
        </w:r>
        <w:r>
          <w:rPr>
            <w:webHidden/>
          </w:rPr>
          <w:t>116</w:t>
        </w:r>
        <w:r>
          <w:rPr>
            <w:webHidden/>
          </w:rPr>
          <w:fldChar w:fldCharType="end"/>
        </w:r>
      </w:hyperlink>
    </w:p>
    <w:p w14:paraId="0B644DEB" w14:textId="012B2112" w:rsidR="00957005" w:rsidRDefault="00957005">
      <w:pPr>
        <w:pStyle w:val="Verzeichnis3"/>
        <w:rPr>
          <w:rFonts w:asciiTheme="minorHAnsi" w:eastAsiaTheme="minorEastAsia" w:hAnsiTheme="minorHAnsi" w:cstheme="minorBidi"/>
          <w:lang w:eastAsia="de-CH"/>
        </w:rPr>
      </w:pPr>
      <w:hyperlink w:anchor="_Toc117278864" w:history="1">
        <w:r w:rsidRPr="00354109">
          <w:rPr>
            <w:rStyle w:val="Hyperlink"/>
          </w:rPr>
          <w:t>Das Prinzip</w:t>
        </w:r>
        <w:r>
          <w:rPr>
            <w:webHidden/>
          </w:rPr>
          <w:tab/>
        </w:r>
        <w:r>
          <w:rPr>
            <w:webHidden/>
          </w:rPr>
          <w:fldChar w:fldCharType="begin"/>
        </w:r>
        <w:r>
          <w:rPr>
            <w:webHidden/>
          </w:rPr>
          <w:instrText xml:space="preserve"> PAGEREF _Toc117278864 \h </w:instrText>
        </w:r>
        <w:r>
          <w:rPr>
            <w:webHidden/>
          </w:rPr>
        </w:r>
        <w:r>
          <w:rPr>
            <w:webHidden/>
          </w:rPr>
          <w:fldChar w:fldCharType="separate"/>
        </w:r>
        <w:r>
          <w:rPr>
            <w:webHidden/>
          </w:rPr>
          <w:t>116</w:t>
        </w:r>
        <w:r>
          <w:rPr>
            <w:webHidden/>
          </w:rPr>
          <w:fldChar w:fldCharType="end"/>
        </w:r>
      </w:hyperlink>
    </w:p>
    <w:p w14:paraId="220DF78E" w14:textId="2CEB9D01" w:rsidR="00957005" w:rsidRDefault="00957005">
      <w:pPr>
        <w:pStyle w:val="Verzeichnis3"/>
        <w:rPr>
          <w:rFonts w:asciiTheme="minorHAnsi" w:eastAsiaTheme="minorEastAsia" w:hAnsiTheme="minorHAnsi" w:cstheme="minorBidi"/>
          <w:lang w:eastAsia="de-CH"/>
        </w:rPr>
      </w:pPr>
      <w:hyperlink w:anchor="_Toc117278865" w:history="1">
        <w:r w:rsidRPr="00354109">
          <w:rPr>
            <w:rStyle w:val="Hyperlink"/>
          </w:rPr>
          <w:t>In R</w:t>
        </w:r>
        <w:r>
          <w:rPr>
            <w:webHidden/>
          </w:rPr>
          <w:tab/>
        </w:r>
        <w:r>
          <w:rPr>
            <w:webHidden/>
          </w:rPr>
          <w:fldChar w:fldCharType="begin"/>
        </w:r>
        <w:r>
          <w:rPr>
            <w:webHidden/>
          </w:rPr>
          <w:instrText xml:space="preserve"> PAGEREF _Toc117278865 \h </w:instrText>
        </w:r>
        <w:r>
          <w:rPr>
            <w:webHidden/>
          </w:rPr>
        </w:r>
        <w:r>
          <w:rPr>
            <w:webHidden/>
          </w:rPr>
          <w:fldChar w:fldCharType="separate"/>
        </w:r>
        <w:r>
          <w:rPr>
            <w:webHidden/>
          </w:rPr>
          <w:t>117</w:t>
        </w:r>
        <w:r>
          <w:rPr>
            <w:webHidden/>
          </w:rPr>
          <w:fldChar w:fldCharType="end"/>
        </w:r>
      </w:hyperlink>
    </w:p>
    <w:p w14:paraId="0CDECB7F" w14:textId="2C0E9944" w:rsidR="00957005" w:rsidRDefault="00957005">
      <w:pPr>
        <w:pStyle w:val="Verzeichnis3"/>
        <w:rPr>
          <w:rFonts w:asciiTheme="minorHAnsi" w:eastAsiaTheme="minorEastAsia" w:hAnsiTheme="minorHAnsi" w:cstheme="minorBidi"/>
          <w:lang w:eastAsia="de-CH"/>
        </w:rPr>
      </w:pPr>
      <w:hyperlink w:anchor="_Toc117278866" w:history="1">
        <w:r w:rsidRPr="00354109">
          <w:rPr>
            <w:rStyle w:val="Hyperlink"/>
          </w:rPr>
          <w:t>Beispiele von Anwendungen von PCAs</w:t>
        </w:r>
        <w:r>
          <w:rPr>
            <w:webHidden/>
          </w:rPr>
          <w:tab/>
        </w:r>
        <w:r>
          <w:rPr>
            <w:webHidden/>
          </w:rPr>
          <w:fldChar w:fldCharType="begin"/>
        </w:r>
        <w:r>
          <w:rPr>
            <w:webHidden/>
          </w:rPr>
          <w:instrText xml:space="preserve"> PAGEREF _Toc117278866 \h </w:instrText>
        </w:r>
        <w:r>
          <w:rPr>
            <w:webHidden/>
          </w:rPr>
        </w:r>
        <w:r>
          <w:rPr>
            <w:webHidden/>
          </w:rPr>
          <w:fldChar w:fldCharType="separate"/>
        </w:r>
        <w:r>
          <w:rPr>
            <w:webHidden/>
          </w:rPr>
          <w:t>119</w:t>
        </w:r>
        <w:r>
          <w:rPr>
            <w:webHidden/>
          </w:rPr>
          <w:fldChar w:fldCharType="end"/>
        </w:r>
      </w:hyperlink>
    </w:p>
    <w:p w14:paraId="5A31707F" w14:textId="4AF1008F" w:rsidR="00957005" w:rsidRDefault="00957005">
      <w:pPr>
        <w:pStyle w:val="Verzeichnis2"/>
        <w:rPr>
          <w:rFonts w:asciiTheme="minorHAnsi" w:eastAsiaTheme="minorEastAsia" w:hAnsiTheme="minorHAnsi" w:cstheme="minorBidi"/>
          <w:lang w:val="de-CH" w:eastAsia="de-CH"/>
        </w:rPr>
      </w:pPr>
      <w:hyperlink w:anchor="_Toc117278867" w:history="1">
        <w:r w:rsidRPr="00354109">
          <w:rPr>
            <w:rStyle w:val="Hyperlink"/>
          </w:rPr>
          <w:t>Ordinationen für „problematische“ Fälle</w:t>
        </w:r>
        <w:r>
          <w:rPr>
            <w:webHidden/>
          </w:rPr>
          <w:tab/>
        </w:r>
        <w:r>
          <w:rPr>
            <w:webHidden/>
          </w:rPr>
          <w:fldChar w:fldCharType="begin"/>
        </w:r>
        <w:r>
          <w:rPr>
            <w:webHidden/>
          </w:rPr>
          <w:instrText xml:space="preserve"> PAGEREF _Toc117278867 \h </w:instrText>
        </w:r>
        <w:r>
          <w:rPr>
            <w:webHidden/>
          </w:rPr>
        </w:r>
        <w:r>
          <w:rPr>
            <w:webHidden/>
          </w:rPr>
          <w:fldChar w:fldCharType="separate"/>
        </w:r>
        <w:r>
          <w:rPr>
            <w:webHidden/>
          </w:rPr>
          <w:t>120</w:t>
        </w:r>
        <w:r>
          <w:rPr>
            <w:webHidden/>
          </w:rPr>
          <w:fldChar w:fldCharType="end"/>
        </w:r>
      </w:hyperlink>
    </w:p>
    <w:p w14:paraId="35B59C2B" w14:textId="5101EB52" w:rsidR="00957005" w:rsidRDefault="00957005">
      <w:pPr>
        <w:pStyle w:val="Verzeichnis3"/>
        <w:rPr>
          <w:rFonts w:asciiTheme="minorHAnsi" w:eastAsiaTheme="minorEastAsia" w:hAnsiTheme="minorHAnsi" w:cstheme="minorBidi"/>
          <w:lang w:eastAsia="de-CH"/>
        </w:rPr>
      </w:pPr>
      <w:hyperlink w:anchor="_Toc117278868" w:history="1">
        <w:r w:rsidRPr="00354109">
          <w:rPr>
            <w:rStyle w:val="Hyperlink"/>
          </w:rPr>
          <w:t>Wann sind PCAs problematisch?</w:t>
        </w:r>
        <w:r>
          <w:rPr>
            <w:webHidden/>
          </w:rPr>
          <w:tab/>
        </w:r>
        <w:r>
          <w:rPr>
            <w:webHidden/>
          </w:rPr>
          <w:fldChar w:fldCharType="begin"/>
        </w:r>
        <w:r>
          <w:rPr>
            <w:webHidden/>
          </w:rPr>
          <w:instrText xml:space="preserve"> PAGEREF _Toc117278868 \h </w:instrText>
        </w:r>
        <w:r>
          <w:rPr>
            <w:webHidden/>
          </w:rPr>
        </w:r>
        <w:r>
          <w:rPr>
            <w:webHidden/>
          </w:rPr>
          <w:fldChar w:fldCharType="separate"/>
        </w:r>
        <w:r>
          <w:rPr>
            <w:webHidden/>
          </w:rPr>
          <w:t>120</w:t>
        </w:r>
        <w:r>
          <w:rPr>
            <w:webHidden/>
          </w:rPr>
          <w:fldChar w:fldCharType="end"/>
        </w:r>
      </w:hyperlink>
    </w:p>
    <w:p w14:paraId="1334E3E8" w14:textId="6E2BAA84" w:rsidR="00957005" w:rsidRDefault="00957005">
      <w:pPr>
        <w:pStyle w:val="Verzeichnis3"/>
        <w:rPr>
          <w:rFonts w:asciiTheme="minorHAnsi" w:eastAsiaTheme="minorEastAsia" w:hAnsiTheme="minorHAnsi" w:cstheme="minorBidi"/>
          <w:lang w:eastAsia="de-CH"/>
        </w:rPr>
      </w:pPr>
      <w:hyperlink w:anchor="_Toc117278869" w:history="1">
        <w:r w:rsidRPr="00354109">
          <w:rPr>
            <w:rStyle w:val="Hyperlink"/>
          </w:rPr>
          <w:t>Korrespondenzanalyse (CA)</w:t>
        </w:r>
        <w:r>
          <w:rPr>
            <w:webHidden/>
          </w:rPr>
          <w:tab/>
        </w:r>
        <w:r>
          <w:rPr>
            <w:webHidden/>
          </w:rPr>
          <w:fldChar w:fldCharType="begin"/>
        </w:r>
        <w:r>
          <w:rPr>
            <w:webHidden/>
          </w:rPr>
          <w:instrText xml:space="preserve"> PAGEREF _Toc117278869 \h </w:instrText>
        </w:r>
        <w:r>
          <w:rPr>
            <w:webHidden/>
          </w:rPr>
        </w:r>
        <w:r>
          <w:rPr>
            <w:webHidden/>
          </w:rPr>
          <w:fldChar w:fldCharType="separate"/>
        </w:r>
        <w:r>
          <w:rPr>
            <w:webHidden/>
          </w:rPr>
          <w:t>121</w:t>
        </w:r>
        <w:r>
          <w:rPr>
            <w:webHidden/>
          </w:rPr>
          <w:fldChar w:fldCharType="end"/>
        </w:r>
      </w:hyperlink>
    </w:p>
    <w:p w14:paraId="6F17FD4A" w14:textId="7F0B56E0" w:rsidR="00957005" w:rsidRDefault="00957005">
      <w:pPr>
        <w:pStyle w:val="Verzeichnis3"/>
        <w:rPr>
          <w:rFonts w:asciiTheme="minorHAnsi" w:eastAsiaTheme="minorEastAsia" w:hAnsiTheme="minorHAnsi" w:cstheme="minorBidi"/>
          <w:lang w:eastAsia="de-CH"/>
        </w:rPr>
      </w:pPr>
      <w:hyperlink w:anchor="_Toc117278870" w:history="1">
        <w:r w:rsidRPr="00354109">
          <w:rPr>
            <w:rStyle w:val="Hyperlink"/>
          </w:rPr>
          <w:t>DCA</w:t>
        </w:r>
        <w:r>
          <w:rPr>
            <w:webHidden/>
          </w:rPr>
          <w:tab/>
        </w:r>
        <w:r>
          <w:rPr>
            <w:webHidden/>
          </w:rPr>
          <w:fldChar w:fldCharType="begin"/>
        </w:r>
        <w:r>
          <w:rPr>
            <w:webHidden/>
          </w:rPr>
          <w:instrText xml:space="preserve"> PAGEREF _Toc117278870 \h </w:instrText>
        </w:r>
        <w:r>
          <w:rPr>
            <w:webHidden/>
          </w:rPr>
        </w:r>
        <w:r>
          <w:rPr>
            <w:webHidden/>
          </w:rPr>
          <w:fldChar w:fldCharType="separate"/>
        </w:r>
        <w:r>
          <w:rPr>
            <w:webHidden/>
          </w:rPr>
          <w:t>123</w:t>
        </w:r>
        <w:r>
          <w:rPr>
            <w:webHidden/>
          </w:rPr>
          <w:fldChar w:fldCharType="end"/>
        </w:r>
      </w:hyperlink>
    </w:p>
    <w:p w14:paraId="065D0110" w14:textId="57792D85" w:rsidR="00957005" w:rsidRDefault="00957005">
      <w:pPr>
        <w:pStyle w:val="Verzeichnis3"/>
        <w:rPr>
          <w:rFonts w:asciiTheme="minorHAnsi" w:eastAsiaTheme="minorEastAsia" w:hAnsiTheme="minorHAnsi" w:cstheme="minorBidi"/>
          <w:lang w:eastAsia="de-CH"/>
        </w:rPr>
      </w:pPr>
      <w:hyperlink w:anchor="_Toc117278871" w:history="1">
        <w:r w:rsidRPr="00354109">
          <w:rPr>
            <w:rStyle w:val="Hyperlink"/>
          </w:rPr>
          <w:t>NMDS</w:t>
        </w:r>
        <w:r>
          <w:rPr>
            <w:webHidden/>
          </w:rPr>
          <w:tab/>
        </w:r>
        <w:r>
          <w:rPr>
            <w:webHidden/>
          </w:rPr>
          <w:fldChar w:fldCharType="begin"/>
        </w:r>
        <w:r>
          <w:rPr>
            <w:webHidden/>
          </w:rPr>
          <w:instrText xml:space="preserve"> PAGEREF _Toc117278871 \h </w:instrText>
        </w:r>
        <w:r>
          <w:rPr>
            <w:webHidden/>
          </w:rPr>
        </w:r>
        <w:r>
          <w:rPr>
            <w:webHidden/>
          </w:rPr>
          <w:fldChar w:fldCharType="separate"/>
        </w:r>
        <w:r>
          <w:rPr>
            <w:webHidden/>
          </w:rPr>
          <w:t>126</w:t>
        </w:r>
        <w:r>
          <w:rPr>
            <w:webHidden/>
          </w:rPr>
          <w:fldChar w:fldCharType="end"/>
        </w:r>
      </w:hyperlink>
    </w:p>
    <w:p w14:paraId="38FE7BFC" w14:textId="58D8D992" w:rsidR="00957005" w:rsidRDefault="00957005">
      <w:pPr>
        <w:pStyle w:val="Verzeichnis2"/>
        <w:rPr>
          <w:rFonts w:asciiTheme="minorHAnsi" w:eastAsiaTheme="minorEastAsia" w:hAnsiTheme="minorHAnsi" w:cstheme="minorBidi"/>
          <w:lang w:val="de-CH" w:eastAsia="de-CH"/>
        </w:rPr>
      </w:pPr>
      <w:hyperlink w:anchor="_Toc117278872" w:history="1">
        <w:r w:rsidRPr="00354109">
          <w:rPr>
            <w:rStyle w:val="Hyperlink"/>
          </w:rPr>
          <w:t>Zusammenfassung</w:t>
        </w:r>
        <w:r>
          <w:rPr>
            <w:webHidden/>
          </w:rPr>
          <w:tab/>
        </w:r>
        <w:r>
          <w:rPr>
            <w:webHidden/>
          </w:rPr>
          <w:fldChar w:fldCharType="begin"/>
        </w:r>
        <w:r>
          <w:rPr>
            <w:webHidden/>
          </w:rPr>
          <w:instrText xml:space="preserve"> PAGEREF _Toc117278872 \h </w:instrText>
        </w:r>
        <w:r>
          <w:rPr>
            <w:webHidden/>
          </w:rPr>
        </w:r>
        <w:r>
          <w:rPr>
            <w:webHidden/>
          </w:rPr>
          <w:fldChar w:fldCharType="separate"/>
        </w:r>
        <w:r>
          <w:rPr>
            <w:webHidden/>
          </w:rPr>
          <w:t>127</w:t>
        </w:r>
        <w:r>
          <w:rPr>
            <w:webHidden/>
          </w:rPr>
          <w:fldChar w:fldCharType="end"/>
        </w:r>
      </w:hyperlink>
    </w:p>
    <w:p w14:paraId="15E73CBB" w14:textId="3521F820" w:rsidR="00957005" w:rsidRDefault="00957005">
      <w:pPr>
        <w:pStyle w:val="Verzeichnis2"/>
        <w:rPr>
          <w:rFonts w:asciiTheme="minorHAnsi" w:eastAsiaTheme="minorEastAsia" w:hAnsiTheme="minorHAnsi" w:cstheme="minorBidi"/>
          <w:lang w:val="de-CH" w:eastAsia="de-CH"/>
        </w:rPr>
      </w:pPr>
      <w:hyperlink w:anchor="_Toc117278873" w:history="1">
        <w:r w:rsidRPr="00354109">
          <w:rPr>
            <w:rStyle w:val="Hyperlink"/>
          </w:rPr>
          <w:t>Weiterführende Literatur</w:t>
        </w:r>
        <w:r>
          <w:rPr>
            <w:webHidden/>
          </w:rPr>
          <w:tab/>
        </w:r>
        <w:r>
          <w:rPr>
            <w:webHidden/>
          </w:rPr>
          <w:fldChar w:fldCharType="begin"/>
        </w:r>
        <w:r>
          <w:rPr>
            <w:webHidden/>
          </w:rPr>
          <w:instrText xml:space="preserve"> PAGEREF _Toc117278873 \h </w:instrText>
        </w:r>
        <w:r>
          <w:rPr>
            <w:webHidden/>
          </w:rPr>
        </w:r>
        <w:r>
          <w:rPr>
            <w:webHidden/>
          </w:rPr>
          <w:fldChar w:fldCharType="separate"/>
        </w:r>
        <w:r>
          <w:rPr>
            <w:webHidden/>
          </w:rPr>
          <w:t>128</w:t>
        </w:r>
        <w:r>
          <w:rPr>
            <w:webHidden/>
          </w:rPr>
          <w:fldChar w:fldCharType="end"/>
        </w:r>
      </w:hyperlink>
    </w:p>
    <w:p w14:paraId="63117EAA" w14:textId="0B06403C" w:rsidR="00957005" w:rsidRDefault="00957005">
      <w:pPr>
        <w:pStyle w:val="Verzeichnis2"/>
        <w:rPr>
          <w:rFonts w:asciiTheme="minorHAnsi" w:eastAsiaTheme="minorEastAsia" w:hAnsiTheme="minorHAnsi" w:cstheme="minorBidi"/>
          <w:lang w:val="de-CH" w:eastAsia="de-CH"/>
        </w:rPr>
      </w:pPr>
      <w:hyperlink w:anchor="_Toc117278874" w:history="1">
        <w:r w:rsidRPr="00354109">
          <w:rPr>
            <w:rStyle w:val="Hyperlink"/>
          </w:rPr>
          <w:t>Quellen der Beispiele</w:t>
        </w:r>
        <w:r>
          <w:rPr>
            <w:webHidden/>
          </w:rPr>
          <w:tab/>
        </w:r>
        <w:r>
          <w:rPr>
            <w:webHidden/>
          </w:rPr>
          <w:fldChar w:fldCharType="begin"/>
        </w:r>
        <w:r>
          <w:rPr>
            <w:webHidden/>
          </w:rPr>
          <w:instrText xml:space="preserve"> PAGEREF _Toc117278874 \h </w:instrText>
        </w:r>
        <w:r>
          <w:rPr>
            <w:webHidden/>
          </w:rPr>
        </w:r>
        <w:r>
          <w:rPr>
            <w:webHidden/>
          </w:rPr>
          <w:fldChar w:fldCharType="separate"/>
        </w:r>
        <w:r>
          <w:rPr>
            <w:webHidden/>
          </w:rPr>
          <w:t>128</w:t>
        </w:r>
        <w:r>
          <w:rPr>
            <w:webHidden/>
          </w:rPr>
          <w:fldChar w:fldCharType="end"/>
        </w:r>
      </w:hyperlink>
    </w:p>
    <w:p w14:paraId="31352A75" w14:textId="3F2910E3" w:rsidR="00957005" w:rsidRDefault="00957005">
      <w:pPr>
        <w:pStyle w:val="Verzeichnis1"/>
        <w:rPr>
          <w:rFonts w:asciiTheme="minorHAnsi" w:eastAsiaTheme="minorEastAsia" w:hAnsiTheme="minorHAnsi" w:cstheme="minorBidi"/>
          <w:b w:val="0"/>
          <w:lang w:eastAsia="de-CH"/>
        </w:rPr>
      </w:pPr>
      <w:hyperlink w:anchor="_Toc117278875" w:history="1">
        <w:r w:rsidRPr="00354109">
          <w:rPr>
            <w:rStyle w:val="Hyperlink"/>
          </w:rPr>
          <w:t>Statistik 7: Ordinationen II</w:t>
        </w:r>
        <w:r>
          <w:rPr>
            <w:webHidden/>
          </w:rPr>
          <w:tab/>
        </w:r>
        <w:r>
          <w:rPr>
            <w:webHidden/>
          </w:rPr>
          <w:fldChar w:fldCharType="begin"/>
        </w:r>
        <w:r>
          <w:rPr>
            <w:webHidden/>
          </w:rPr>
          <w:instrText xml:space="preserve"> PAGEREF _Toc117278875 \h </w:instrText>
        </w:r>
        <w:r>
          <w:rPr>
            <w:webHidden/>
          </w:rPr>
        </w:r>
        <w:r>
          <w:rPr>
            <w:webHidden/>
          </w:rPr>
          <w:fldChar w:fldCharType="separate"/>
        </w:r>
        <w:r>
          <w:rPr>
            <w:webHidden/>
          </w:rPr>
          <w:t>129</w:t>
        </w:r>
        <w:r>
          <w:rPr>
            <w:webHidden/>
          </w:rPr>
          <w:fldChar w:fldCharType="end"/>
        </w:r>
      </w:hyperlink>
    </w:p>
    <w:p w14:paraId="5FAA9727" w14:textId="597C0B15" w:rsidR="00957005" w:rsidRDefault="00957005">
      <w:pPr>
        <w:pStyle w:val="Verzeichnis2"/>
        <w:rPr>
          <w:rFonts w:asciiTheme="minorHAnsi" w:eastAsiaTheme="minorEastAsia" w:hAnsiTheme="minorHAnsi" w:cstheme="minorBidi"/>
          <w:lang w:val="de-CH" w:eastAsia="de-CH"/>
        </w:rPr>
      </w:pPr>
      <w:hyperlink w:anchor="_Toc117278876" w:history="1">
        <w:r w:rsidRPr="00354109">
          <w:rPr>
            <w:rStyle w:val="Hyperlink"/>
          </w:rPr>
          <w:t>Lernziele</w:t>
        </w:r>
        <w:r>
          <w:rPr>
            <w:webHidden/>
          </w:rPr>
          <w:tab/>
        </w:r>
        <w:r>
          <w:rPr>
            <w:webHidden/>
          </w:rPr>
          <w:fldChar w:fldCharType="begin"/>
        </w:r>
        <w:r>
          <w:rPr>
            <w:webHidden/>
          </w:rPr>
          <w:instrText xml:space="preserve"> PAGEREF _Toc117278876 \h </w:instrText>
        </w:r>
        <w:r>
          <w:rPr>
            <w:webHidden/>
          </w:rPr>
        </w:r>
        <w:r>
          <w:rPr>
            <w:webHidden/>
          </w:rPr>
          <w:fldChar w:fldCharType="separate"/>
        </w:r>
        <w:r>
          <w:rPr>
            <w:webHidden/>
          </w:rPr>
          <w:t>129</w:t>
        </w:r>
        <w:r>
          <w:rPr>
            <w:webHidden/>
          </w:rPr>
          <w:fldChar w:fldCharType="end"/>
        </w:r>
      </w:hyperlink>
    </w:p>
    <w:p w14:paraId="2E75AC67" w14:textId="4D362F84" w:rsidR="00957005" w:rsidRDefault="00957005">
      <w:pPr>
        <w:pStyle w:val="Verzeichnis2"/>
        <w:rPr>
          <w:rFonts w:asciiTheme="minorHAnsi" w:eastAsiaTheme="minorEastAsia" w:hAnsiTheme="minorHAnsi" w:cstheme="minorBidi"/>
          <w:lang w:val="de-CH" w:eastAsia="de-CH"/>
        </w:rPr>
      </w:pPr>
      <w:hyperlink w:anchor="_Toc117278877" w:history="1">
        <w:r w:rsidRPr="00354109">
          <w:rPr>
            <w:rStyle w:val="Hyperlink"/>
          </w:rPr>
          <w:t>Interpretation von Ordinationsergebnissen</w:t>
        </w:r>
        <w:r>
          <w:rPr>
            <w:webHidden/>
          </w:rPr>
          <w:tab/>
        </w:r>
        <w:r>
          <w:rPr>
            <w:webHidden/>
          </w:rPr>
          <w:fldChar w:fldCharType="begin"/>
        </w:r>
        <w:r>
          <w:rPr>
            <w:webHidden/>
          </w:rPr>
          <w:instrText xml:space="preserve"> PAGEREF _Toc117278877 \h </w:instrText>
        </w:r>
        <w:r>
          <w:rPr>
            <w:webHidden/>
          </w:rPr>
        </w:r>
        <w:r>
          <w:rPr>
            <w:webHidden/>
          </w:rPr>
          <w:fldChar w:fldCharType="separate"/>
        </w:r>
        <w:r>
          <w:rPr>
            <w:webHidden/>
          </w:rPr>
          <w:t>129</w:t>
        </w:r>
        <w:r>
          <w:rPr>
            <w:webHidden/>
          </w:rPr>
          <w:fldChar w:fldCharType="end"/>
        </w:r>
      </w:hyperlink>
    </w:p>
    <w:p w14:paraId="7363C135" w14:textId="41816D52" w:rsidR="00957005" w:rsidRDefault="00957005">
      <w:pPr>
        <w:pStyle w:val="Verzeichnis3"/>
        <w:rPr>
          <w:rFonts w:asciiTheme="minorHAnsi" w:eastAsiaTheme="minorEastAsia" w:hAnsiTheme="minorHAnsi" w:cstheme="minorBidi"/>
          <w:lang w:eastAsia="de-CH"/>
        </w:rPr>
      </w:pPr>
      <w:hyperlink w:anchor="_Toc117278878" w:history="1">
        <w:r w:rsidRPr="00354109">
          <w:rPr>
            <w:rStyle w:val="Hyperlink"/>
          </w:rPr>
          <w:t>Beschriftung der Variablen</w:t>
        </w:r>
        <w:r>
          <w:rPr>
            <w:webHidden/>
          </w:rPr>
          <w:tab/>
        </w:r>
        <w:r>
          <w:rPr>
            <w:webHidden/>
          </w:rPr>
          <w:fldChar w:fldCharType="begin"/>
        </w:r>
        <w:r>
          <w:rPr>
            <w:webHidden/>
          </w:rPr>
          <w:instrText xml:space="preserve"> PAGEREF _Toc117278878 \h </w:instrText>
        </w:r>
        <w:r>
          <w:rPr>
            <w:webHidden/>
          </w:rPr>
        </w:r>
        <w:r>
          <w:rPr>
            <w:webHidden/>
          </w:rPr>
          <w:fldChar w:fldCharType="separate"/>
        </w:r>
        <w:r>
          <w:rPr>
            <w:webHidden/>
          </w:rPr>
          <w:t>129</w:t>
        </w:r>
        <w:r>
          <w:rPr>
            <w:webHidden/>
          </w:rPr>
          <w:fldChar w:fldCharType="end"/>
        </w:r>
      </w:hyperlink>
    </w:p>
    <w:p w14:paraId="54F80DA2" w14:textId="28E6CCA1" w:rsidR="00957005" w:rsidRDefault="00957005">
      <w:pPr>
        <w:pStyle w:val="Verzeichnis3"/>
        <w:rPr>
          <w:rFonts w:asciiTheme="minorHAnsi" w:eastAsiaTheme="minorEastAsia" w:hAnsiTheme="minorHAnsi" w:cstheme="minorBidi"/>
          <w:lang w:eastAsia="de-CH"/>
        </w:rPr>
      </w:pPr>
      <w:hyperlink w:anchor="_Toc117278879" w:history="1">
        <w:r w:rsidRPr="00354109">
          <w:rPr>
            <w:rStyle w:val="Hyperlink"/>
          </w:rPr>
          <w:t>Post hoc-Korrelation von Umweltvariablen</w:t>
        </w:r>
        <w:r>
          <w:rPr>
            <w:webHidden/>
          </w:rPr>
          <w:tab/>
        </w:r>
        <w:r>
          <w:rPr>
            <w:webHidden/>
          </w:rPr>
          <w:fldChar w:fldCharType="begin"/>
        </w:r>
        <w:r>
          <w:rPr>
            <w:webHidden/>
          </w:rPr>
          <w:instrText xml:space="preserve"> PAGEREF _Toc117278879 \h </w:instrText>
        </w:r>
        <w:r>
          <w:rPr>
            <w:webHidden/>
          </w:rPr>
        </w:r>
        <w:r>
          <w:rPr>
            <w:webHidden/>
          </w:rPr>
          <w:fldChar w:fldCharType="separate"/>
        </w:r>
        <w:r>
          <w:rPr>
            <w:webHidden/>
          </w:rPr>
          <w:t>130</w:t>
        </w:r>
        <w:r>
          <w:rPr>
            <w:webHidden/>
          </w:rPr>
          <w:fldChar w:fldCharType="end"/>
        </w:r>
      </w:hyperlink>
    </w:p>
    <w:p w14:paraId="4B2FD199" w14:textId="52CBE5DE" w:rsidR="00957005" w:rsidRDefault="00957005">
      <w:pPr>
        <w:pStyle w:val="Verzeichnis3"/>
        <w:rPr>
          <w:rFonts w:asciiTheme="minorHAnsi" w:eastAsiaTheme="minorEastAsia" w:hAnsiTheme="minorHAnsi" w:cstheme="minorBidi"/>
          <w:lang w:eastAsia="de-CH"/>
        </w:rPr>
      </w:pPr>
      <w:hyperlink w:anchor="_Toc117278880" w:history="1">
        <w:r w:rsidRPr="00354109">
          <w:rPr>
            <w:rStyle w:val="Hyperlink"/>
          </w:rPr>
          <w:t>Response surfaces</w:t>
        </w:r>
        <w:r>
          <w:rPr>
            <w:webHidden/>
          </w:rPr>
          <w:tab/>
        </w:r>
        <w:r>
          <w:rPr>
            <w:webHidden/>
          </w:rPr>
          <w:fldChar w:fldCharType="begin"/>
        </w:r>
        <w:r>
          <w:rPr>
            <w:webHidden/>
          </w:rPr>
          <w:instrText xml:space="preserve"> PAGEREF _Toc117278880 \h </w:instrText>
        </w:r>
        <w:r>
          <w:rPr>
            <w:webHidden/>
          </w:rPr>
        </w:r>
        <w:r>
          <w:rPr>
            <w:webHidden/>
          </w:rPr>
          <w:fldChar w:fldCharType="separate"/>
        </w:r>
        <w:r>
          <w:rPr>
            <w:webHidden/>
          </w:rPr>
          <w:t>131</w:t>
        </w:r>
        <w:r>
          <w:rPr>
            <w:webHidden/>
          </w:rPr>
          <w:fldChar w:fldCharType="end"/>
        </w:r>
      </w:hyperlink>
    </w:p>
    <w:p w14:paraId="0488BAF2" w14:textId="7E157834" w:rsidR="00957005" w:rsidRDefault="00957005">
      <w:pPr>
        <w:pStyle w:val="Verzeichnis3"/>
        <w:rPr>
          <w:rFonts w:asciiTheme="minorHAnsi" w:eastAsiaTheme="minorEastAsia" w:hAnsiTheme="minorHAnsi" w:cstheme="minorBidi"/>
          <w:lang w:eastAsia="de-CH"/>
        </w:rPr>
      </w:pPr>
      <w:hyperlink w:anchor="_Toc117278881" w:history="1">
        <w:r w:rsidRPr="00354109">
          <w:rPr>
            <w:rStyle w:val="Hyperlink"/>
          </w:rPr>
          <w:t>Zeitliche Entwicklung</w:t>
        </w:r>
        <w:r>
          <w:rPr>
            <w:webHidden/>
          </w:rPr>
          <w:tab/>
        </w:r>
        <w:r>
          <w:rPr>
            <w:webHidden/>
          </w:rPr>
          <w:fldChar w:fldCharType="begin"/>
        </w:r>
        <w:r>
          <w:rPr>
            <w:webHidden/>
          </w:rPr>
          <w:instrText xml:space="preserve"> PAGEREF _Toc117278881 \h </w:instrText>
        </w:r>
        <w:r>
          <w:rPr>
            <w:webHidden/>
          </w:rPr>
        </w:r>
        <w:r>
          <w:rPr>
            <w:webHidden/>
          </w:rPr>
          <w:fldChar w:fldCharType="separate"/>
        </w:r>
        <w:r>
          <w:rPr>
            <w:webHidden/>
          </w:rPr>
          <w:t>132</w:t>
        </w:r>
        <w:r>
          <w:rPr>
            <w:webHidden/>
          </w:rPr>
          <w:fldChar w:fldCharType="end"/>
        </w:r>
      </w:hyperlink>
    </w:p>
    <w:p w14:paraId="0C7879A9" w14:textId="2D03A11B" w:rsidR="00957005" w:rsidRDefault="00957005">
      <w:pPr>
        <w:pStyle w:val="Verzeichnis2"/>
        <w:rPr>
          <w:rFonts w:asciiTheme="minorHAnsi" w:eastAsiaTheme="minorEastAsia" w:hAnsiTheme="minorHAnsi" w:cstheme="minorBidi"/>
          <w:lang w:val="de-CH" w:eastAsia="de-CH"/>
        </w:rPr>
      </w:pPr>
      <w:hyperlink w:anchor="_Toc117278882" w:history="1">
        <w:r w:rsidRPr="00354109">
          <w:rPr>
            <w:rStyle w:val="Hyperlink"/>
          </w:rPr>
          <w:t>Einführung Constrained Ordinations</w:t>
        </w:r>
        <w:r>
          <w:rPr>
            <w:webHidden/>
          </w:rPr>
          <w:tab/>
        </w:r>
        <w:r>
          <w:rPr>
            <w:webHidden/>
          </w:rPr>
          <w:fldChar w:fldCharType="begin"/>
        </w:r>
        <w:r>
          <w:rPr>
            <w:webHidden/>
          </w:rPr>
          <w:instrText xml:space="preserve"> PAGEREF _Toc117278882 \h </w:instrText>
        </w:r>
        <w:r>
          <w:rPr>
            <w:webHidden/>
          </w:rPr>
        </w:r>
        <w:r>
          <w:rPr>
            <w:webHidden/>
          </w:rPr>
          <w:fldChar w:fldCharType="separate"/>
        </w:r>
        <w:r>
          <w:rPr>
            <w:webHidden/>
          </w:rPr>
          <w:t>132</w:t>
        </w:r>
        <w:r>
          <w:rPr>
            <w:webHidden/>
          </w:rPr>
          <w:fldChar w:fldCharType="end"/>
        </w:r>
      </w:hyperlink>
    </w:p>
    <w:p w14:paraId="04DFEE2A" w14:textId="6EE05D92" w:rsidR="00957005" w:rsidRDefault="00957005">
      <w:pPr>
        <w:pStyle w:val="Verzeichnis2"/>
        <w:rPr>
          <w:rFonts w:asciiTheme="minorHAnsi" w:eastAsiaTheme="minorEastAsia" w:hAnsiTheme="minorHAnsi" w:cstheme="minorBidi"/>
          <w:lang w:val="de-CH" w:eastAsia="de-CH"/>
        </w:rPr>
      </w:pPr>
      <w:hyperlink w:anchor="_Toc117278883" w:history="1">
        <w:r w:rsidRPr="00354109">
          <w:rPr>
            <w:rStyle w:val="Hyperlink"/>
          </w:rPr>
          <w:t>Redundancy Analysis (RDA) im Detail</w:t>
        </w:r>
        <w:r>
          <w:rPr>
            <w:webHidden/>
          </w:rPr>
          <w:tab/>
        </w:r>
        <w:r>
          <w:rPr>
            <w:webHidden/>
          </w:rPr>
          <w:fldChar w:fldCharType="begin"/>
        </w:r>
        <w:r>
          <w:rPr>
            <w:webHidden/>
          </w:rPr>
          <w:instrText xml:space="preserve"> PAGEREF _Toc117278883 \h </w:instrText>
        </w:r>
        <w:r>
          <w:rPr>
            <w:webHidden/>
          </w:rPr>
        </w:r>
        <w:r>
          <w:rPr>
            <w:webHidden/>
          </w:rPr>
          <w:fldChar w:fldCharType="separate"/>
        </w:r>
        <w:r>
          <w:rPr>
            <w:webHidden/>
          </w:rPr>
          <w:t>134</w:t>
        </w:r>
        <w:r>
          <w:rPr>
            <w:webHidden/>
          </w:rPr>
          <w:fldChar w:fldCharType="end"/>
        </w:r>
      </w:hyperlink>
    </w:p>
    <w:p w14:paraId="1DC0635A" w14:textId="667CD3DF" w:rsidR="00957005" w:rsidRDefault="00957005">
      <w:pPr>
        <w:pStyle w:val="Verzeichnis3"/>
        <w:rPr>
          <w:rFonts w:asciiTheme="minorHAnsi" w:eastAsiaTheme="minorEastAsia" w:hAnsiTheme="minorHAnsi" w:cstheme="minorBidi"/>
          <w:lang w:eastAsia="de-CH"/>
        </w:rPr>
      </w:pPr>
      <w:hyperlink w:anchor="_Toc117278884" w:history="1">
        <w:r w:rsidRPr="00354109">
          <w:rPr>
            <w:rStyle w:val="Hyperlink"/>
          </w:rPr>
          <w:t>Die Idee</w:t>
        </w:r>
        <w:r>
          <w:rPr>
            <w:webHidden/>
          </w:rPr>
          <w:tab/>
        </w:r>
        <w:r>
          <w:rPr>
            <w:webHidden/>
          </w:rPr>
          <w:fldChar w:fldCharType="begin"/>
        </w:r>
        <w:r>
          <w:rPr>
            <w:webHidden/>
          </w:rPr>
          <w:instrText xml:space="preserve"> PAGEREF _Toc117278884 \h </w:instrText>
        </w:r>
        <w:r>
          <w:rPr>
            <w:webHidden/>
          </w:rPr>
        </w:r>
        <w:r>
          <w:rPr>
            <w:webHidden/>
          </w:rPr>
          <w:fldChar w:fldCharType="separate"/>
        </w:r>
        <w:r>
          <w:rPr>
            <w:webHidden/>
          </w:rPr>
          <w:t>134</w:t>
        </w:r>
        <w:r>
          <w:rPr>
            <w:webHidden/>
          </w:rPr>
          <w:fldChar w:fldCharType="end"/>
        </w:r>
      </w:hyperlink>
    </w:p>
    <w:p w14:paraId="78B03FF8" w14:textId="24DB9A26" w:rsidR="00957005" w:rsidRDefault="00957005">
      <w:pPr>
        <w:pStyle w:val="Verzeichnis3"/>
        <w:rPr>
          <w:rFonts w:asciiTheme="minorHAnsi" w:eastAsiaTheme="minorEastAsia" w:hAnsiTheme="minorHAnsi" w:cstheme="minorBidi"/>
          <w:lang w:eastAsia="de-CH"/>
        </w:rPr>
      </w:pPr>
      <w:hyperlink w:anchor="_Toc117278885" w:history="1">
        <w:r w:rsidRPr="00354109">
          <w:rPr>
            <w:rStyle w:val="Hyperlink"/>
          </w:rPr>
          <w:t>Notwendige Datentransformation für gemeinschaftsökologische Daten</w:t>
        </w:r>
        <w:r>
          <w:rPr>
            <w:webHidden/>
          </w:rPr>
          <w:tab/>
        </w:r>
        <w:r>
          <w:rPr>
            <w:webHidden/>
          </w:rPr>
          <w:fldChar w:fldCharType="begin"/>
        </w:r>
        <w:r>
          <w:rPr>
            <w:webHidden/>
          </w:rPr>
          <w:instrText xml:space="preserve"> PAGEREF _Toc117278885 \h </w:instrText>
        </w:r>
        <w:r>
          <w:rPr>
            <w:webHidden/>
          </w:rPr>
        </w:r>
        <w:r>
          <w:rPr>
            <w:webHidden/>
          </w:rPr>
          <w:fldChar w:fldCharType="separate"/>
        </w:r>
        <w:r>
          <w:rPr>
            <w:webHidden/>
          </w:rPr>
          <w:t>134</w:t>
        </w:r>
        <w:r>
          <w:rPr>
            <w:webHidden/>
          </w:rPr>
          <w:fldChar w:fldCharType="end"/>
        </w:r>
      </w:hyperlink>
    </w:p>
    <w:p w14:paraId="1C9309DA" w14:textId="307F37F5" w:rsidR="00957005" w:rsidRDefault="00957005">
      <w:pPr>
        <w:pStyle w:val="Verzeichnis3"/>
        <w:rPr>
          <w:rFonts w:asciiTheme="minorHAnsi" w:eastAsiaTheme="minorEastAsia" w:hAnsiTheme="minorHAnsi" w:cstheme="minorBidi"/>
          <w:lang w:eastAsia="de-CH"/>
        </w:rPr>
      </w:pPr>
      <w:hyperlink w:anchor="_Toc117278886" w:history="1">
        <w:r w:rsidRPr="00354109">
          <w:rPr>
            <w:rStyle w:val="Hyperlink"/>
          </w:rPr>
          <w:t>Ein Beispiel</w:t>
        </w:r>
        <w:r>
          <w:rPr>
            <w:webHidden/>
          </w:rPr>
          <w:tab/>
        </w:r>
        <w:r>
          <w:rPr>
            <w:webHidden/>
          </w:rPr>
          <w:fldChar w:fldCharType="begin"/>
        </w:r>
        <w:r>
          <w:rPr>
            <w:webHidden/>
          </w:rPr>
          <w:instrText xml:space="preserve"> PAGEREF _Toc117278886 \h </w:instrText>
        </w:r>
        <w:r>
          <w:rPr>
            <w:webHidden/>
          </w:rPr>
        </w:r>
        <w:r>
          <w:rPr>
            <w:webHidden/>
          </w:rPr>
          <w:fldChar w:fldCharType="separate"/>
        </w:r>
        <w:r>
          <w:rPr>
            <w:webHidden/>
          </w:rPr>
          <w:t>136</w:t>
        </w:r>
        <w:r>
          <w:rPr>
            <w:webHidden/>
          </w:rPr>
          <w:fldChar w:fldCharType="end"/>
        </w:r>
      </w:hyperlink>
    </w:p>
    <w:p w14:paraId="4FEDB44E" w14:textId="6C9241C8" w:rsidR="00957005" w:rsidRDefault="00957005">
      <w:pPr>
        <w:pStyle w:val="Verzeichnis3"/>
        <w:rPr>
          <w:rFonts w:asciiTheme="minorHAnsi" w:eastAsiaTheme="minorEastAsia" w:hAnsiTheme="minorHAnsi" w:cstheme="minorBidi"/>
          <w:lang w:eastAsia="de-CH"/>
        </w:rPr>
      </w:pPr>
      <w:hyperlink w:anchor="_Toc117278887" w:history="1">
        <w:r w:rsidRPr="00354109">
          <w:rPr>
            <w:rStyle w:val="Hyperlink"/>
          </w:rPr>
          <w:t xml:space="preserve">Generelles zum </w:t>
        </w:r>
        <w:r w:rsidRPr="00354109">
          <w:rPr>
            <w:rStyle w:val="Hyperlink"/>
            <w:rFonts w:ascii="Courier New" w:hAnsi="Courier New" w:cs="Courier New"/>
          </w:rPr>
          <w:t>rda</w:t>
        </w:r>
        <w:r w:rsidRPr="00354109">
          <w:rPr>
            <w:rStyle w:val="Hyperlink"/>
          </w:rPr>
          <w:t>-Befehl</w:t>
        </w:r>
        <w:r>
          <w:rPr>
            <w:webHidden/>
          </w:rPr>
          <w:tab/>
        </w:r>
        <w:r>
          <w:rPr>
            <w:webHidden/>
          </w:rPr>
          <w:fldChar w:fldCharType="begin"/>
        </w:r>
        <w:r>
          <w:rPr>
            <w:webHidden/>
          </w:rPr>
          <w:instrText xml:space="preserve"> PAGEREF _Toc117278887 \h </w:instrText>
        </w:r>
        <w:r>
          <w:rPr>
            <w:webHidden/>
          </w:rPr>
        </w:r>
        <w:r>
          <w:rPr>
            <w:webHidden/>
          </w:rPr>
          <w:fldChar w:fldCharType="separate"/>
        </w:r>
        <w:r>
          <w:rPr>
            <w:webHidden/>
          </w:rPr>
          <w:t>136</w:t>
        </w:r>
        <w:r>
          <w:rPr>
            <w:webHidden/>
          </w:rPr>
          <w:fldChar w:fldCharType="end"/>
        </w:r>
      </w:hyperlink>
    </w:p>
    <w:p w14:paraId="6D2AF272" w14:textId="5FB4C7B9" w:rsidR="00957005" w:rsidRDefault="00957005">
      <w:pPr>
        <w:pStyle w:val="Verzeichnis3"/>
        <w:rPr>
          <w:rFonts w:asciiTheme="minorHAnsi" w:eastAsiaTheme="minorEastAsia" w:hAnsiTheme="minorHAnsi" w:cstheme="minorBidi"/>
          <w:lang w:eastAsia="de-CH"/>
        </w:rPr>
      </w:pPr>
      <w:hyperlink w:anchor="_Toc117278888" w:history="1">
        <w:r w:rsidRPr="00354109">
          <w:rPr>
            <w:rStyle w:val="Hyperlink"/>
          </w:rPr>
          <w:t>Interpretation der Ergebnisse</w:t>
        </w:r>
        <w:r>
          <w:rPr>
            <w:webHidden/>
          </w:rPr>
          <w:tab/>
        </w:r>
        <w:r>
          <w:rPr>
            <w:webHidden/>
          </w:rPr>
          <w:fldChar w:fldCharType="begin"/>
        </w:r>
        <w:r>
          <w:rPr>
            <w:webHidden/>
          </w:rPr>
          <w:instrText xml:space="preserve"> PAGEREF _Toc117278888 \h </w:instrText>
        </w:r>
        <w:r>
          <w:rPr>
            <w:webHidden/>
          </w:rPr>
        </w:r>
        <w:r>
          <w:rPr>
            <w:webHidden/>
          </w:rPr>
          <w:fldChar w:fldCharType="separate"/>
        </w:r>
        <w:r>
          <w:rPr>
            <w:webHidden/>
          </w:rPr>
          <w:t>137</w:t>
        </w:r>
        <w:r>
          <w:rPr>
            <w:webHidden/>
          </w:rPr>
          <w:fldChar w:fldCharType="end"/>
        </w:r>
      </w:hyperlink>
    </w:p>
    <w:p w14:paraId="23A3DEA6" w14:textId="6DD67EC7" w:rsidR="00957005" w:rsidRDefault="00957005">
      <w:pPr>
        <w:pStyle w:val="Verzeichnis3"/>
        <w:rPr>
          <w:rFonts w:asciiTheme="minorHAnsi" w:eastAsiaTheme="minorEastAsia" w:hAnsiTheme="minorHAnsi" w:cstheme="minorBidi"/>
          <w:lang w:eastAsia="de-CH"/>
        </w:rPr>
      </w:pPr>
      <w:hyperlink w:anchor="_Toc117278889" w:history="1">
        <w:r w:rsidRPr="00354109">
          <w:rPr>
            <w:rStyle w:val="Hyperlink"/>
          </w:rPr>
          <w:t>Visualisierung der Ergebnisse</w:t>
        </w:r>
        <w:r>
          <w:rPr>
            <w:webHidden/>
          </w:rPr>
          <w:tab/>
        </w:r>
        <w:r>
          <w:rPr>
            <w:webHidden/>
          </w:rPr>
          <w:fldChar w:fldCharType="begin"/>
        </w:r>
        <w:r>
          <w:rPr>
            <w:webHidden/>
          </w:rPr>
          <w:instrText xml:space="preserve"> PAGEREF _Toc117278889 \h </w:instrText>
        </w:r>
        <w:r>
          <w:rPr>
            <w:webHidden/>
          </w:rPr>
        </w:r>
        <w:r>
          <w:rPr>
            <w:webHidden/>
          </w:rPr>
          <w:fldChar w:fldCharType="separate"/>
        </w:r>
        <w:r>
          <w:rPr>
            <w:webHidden/>
          </w:rPr>
          <w:t>139</w:t>
        </w:r>
        <w:r>
          <w:rPr>
            <w:webHidden/>
          </w:rPr>
          <w:fldChar w:fldCharType="end"/>
        </w:r>
      </w:hyperlink>
    </w:p>
    <w:p w14:paraId="60A15B0C" w14:textId="03FDCF05" w:rsidR="00957005" w:rsidRDefault="00957005">
      <w:pPr>
        <w:pStyle w:val="Verzeichnis3"/>
        <w:rPr>
          <w:rFonts w:asciiTheme="minorHAnsi" w:eastAsiaTheme="minorEastAsia" w:hAnsiTheme="minorHAnsi" w:cstheme="minorBidi"/>
          <w:lang w:eastAsia="de-CH"/>
        </w:rPr>
      </w:pPr>
      <w:hyperlink w:anchor="_Toc117278890" w:history="1">
        <w:r w:rsidRPr="00354109">
          <w:rPr>
            <w:rStyle w:val="Hyperlink"/>
          </w:rPr>
          <w:t>Signifikanz der Achsen</w:t>
        </w:r>
        <w:r>
          <w:rPr>
            <w:webHidden/>
          </w:rPr>
          <w:tab/>
        </w:r>
        <w:r>
          <w:rPr>
            <w:webHidden/>
          </w:rPr>
          <w:fldChar w:fldCharType="begin"/>
        </w:r>
        <w:r>
          <w:rPr>
            <w:webHidden/>
          </w:rPr>
          <w:instrText xml:space="preserve"> PAGEREF _Toc117278890 \h </w:instrText>
        </w:r>
        <w:r>
          <w:rPr>
            <w:webHidden/>
          </w:rPr>
        </w:r>
        <w:r>
          <w:rPr>
            <w:webHidden/>
          </w:rPr>
          <w:fldChar w:fldCharType="separate"/>
        </w:r>
        <w:r>
          <w:rPr>
            <w:webHidden/>
          </w:rPr>
          <w:t>140</w:t>
        </w:r>
        <w:r>
          <w:rPr>
            <w:webHidden/>
          </w:rPr>
          <w:fldChar w:fldCharType="end"/>
        </w:r>
      </w:hyperlink>
    </w:p>
    <w:p w14:paraId="292EC5E9" w14:textId="552AFA20" w:rsidR="00957005" w:rsidRDefault="00957005">
      <w:pPr>
        <w:pStyle w:val="Verzeichnis3"/>
        <w:rPr>
          <w:rFonts w:asciiTheme="minorHAnsi" w:eastAsiaTheme="minorEastAsia" w:hAnsiTheme="minorHAnsi" w:cstheme="minorBidi"/>
          <w:lang w:eastAsia="de-CH"/>
        </w:rPr>
      </w:pPr>
      <w:hyperlink w:anchor="_Toc117278891" w:history="1">
        <w:r w:rsidRPr="00354109">
          <w:rPr>
            <w:rStyle w:val="Hyperlink"/>
          </w:rPr>
          <w:t>Partielle RDA und Varianzpartitionierung</w:t>
        </w:r>
        <w:r>
          <w:rPr>
            <w:webHidden/>
          </w:rPr>
          <w:tab/>
        </w:r>
        <w:r>
          <w:rPr>
            <w:webHidden/>
          </w:rPr>
          <w:fldChar w:fldCharType="begin"/>
        </w:r>
        <w:r>
          <w:rPr>
            <w:webHidden/>
          </w:rPr>
          <w:instrText xml:space="preserve"> PAGEREF _Toc117278891 \h </w:instrText>
        </w:r>
        <w:r>
          <w:rPr>
            <w:webHidden/>
          </w:rPr>
        </w:r>
        <w:r>
          <w:rPr>
            <w:webHidden/>
          </w:rPr>
          <w:fldChar w:fldCharType="separate"/>
        </w:r>
        <w:r>
          <w:rPr>
            <w:webHidden/>
          </w:rPr>
          <w:t>141</w:t>
        </w:r>
        <w:r>
          <w:rPr>
            <w:webHidden/>
          </w:rPr>
          <w:fldChar w:fldCharType="end"/>
        </w:r>
      </w:hyperlink>
    </w:p>
    <w:p w14:paraId="026B3A5D" w14:textId="6829C50D" w:rsidR="00957005" w:rsidRDefault="00957005">
      <w:pPr>
        <w:pStyle w:val="Verzeichnis2"/>
        <w:rPr>
          <w:rFonts w:asciiTheme="minorHAnsi" w:eastAsiaTheme="minorEastAsia" w:hAnsiTheme="minorHAnsi" w:cstheme="minorBidi"/>
          <w:lang w:val="de-CH" w:eastAsia="de-CH"/>
        </w:rPr>
      </w:pPr>
      <w:hyperlink w:anchor="_Toc117278892" w:history="1">
        <w:r w:rsidRPr="00354109">
          <w:rPr>
            <w:rStyle w:val="Hyperlink"/>
          </w:rPr>
          <w:t>Zusammenfassung</w:t>
        </w:r>
        <w:r>
          <w:rPr>
            <w:webHidden/>
          </w:rPr>
          <w:tab/>
        </w:r>
        <w:r>
          <w:rPr>
            <w:webHidden/>
          </w:rPr>
          <w:fldChar w:fldCharType="begin"/>
        </w:r>
        <w:r>
          <w:rPr>
            <w:webHidden/>
          </w:rPr>
          <w:instrText xml:space="preserve"> PAGEREF _Toc117278892 \h </w:instrText>
        </w:r>
        <w:r>
          <w:rPr>
            <w:webHidden/>
          </w:rPr>
        </w:r>
        <w:r>
          <w:rPr>
            <w:webHidden/>
          </w:rPr>
          <w:fldChar w:fldCharType="separate"/>
        </w:r>
        <w:r>
          <w:rPr>
            <w:webHidden/>
          </w:rPr>
          <w:t>142</w:t>
        </w:r>
        <w:r>
          <w:rPr>
            <w:webHidden/>
          </w:rPr>
          <w:fldChar w:fldCharType="end"/>
        </w:r>
      </w:hyperlink>
    </w:p>
    <w:p w14:paraId="66AAB688" w14:textId="5A665376" w:rsidR="00957005" w:rsidRDefault="00957005">
      <w:pPr>
        <w:pStyle w:val="Verzeichnis2"/>
        <w:rPr>
          <w:rFonts w:asciiTheme="minorHAnsi" w:eastAsiaTheme="minorEastAsia" w:hAnsiTheme="minorHAnsi" w:cstheme="minorBidi"/>
          <w:lang w:val="de-CH" w:eastAsia="de-CH"/>
        </w:rPr>
      </w:pPr>
      <w:hyperlink w:anchor="_Toc117278893" w:history="1">
        <w:r w:rsidRPr="00354109">
          <w:rPr>
            <w:rStyle w:val="Hyperlink"/>
          </w:rPr>
          <w:t>Weiterführende Literatur</w:t>
        </w:r>
        <w:r>
          <w:rPr>
            <w:webHidden/>
          </w:rPr>
          <w:tab/>
        </w:r>
        <w:r>
          <w:rPr>
            <w:webHidden/>
          </w:rPr>
          <w:fldChar w:fldCharType="begin"/>
        </w:r>
        <w:r>
          <w:rPr>
            <w:webHidden/>
          </w:rPr>
          <w:instrText xml:space="preserve"> PAGEREF _Toc117278893 \h </w:instrText>
        </w:r>
        <w:r>
          <w:rPr>
            <w:webHidden/>
          </w:rPr>
        </w:r>
        <w:r>
          <w:rPr>
            <w:webHidden/>
          </w:rPr>
          <w:fldChar w:fldCharType="separate"/>
        </w:r>
        <w:r>
          <w:rPr>
            <w:webHidden/>
          </w:rPr>
          <w:t>142</w:t>
        </w:r>
        <w:r>
          <w:rPr>
            <w:webHidden/>
          </w:rPr>
          <w:fldChar w:fldCharType="end"/>
        </w:r>
      </w:hyperlink>
    </w:p>
    <w:p w14:paraId="3E297AD1" w14:textId="79FEF68F" w:rsidR="00957005" w:rsidRDefault="00957005">
      <w:pPr>
        <w:pStyle w:val="Verzeichnis2"/>
        <w:rPr>
          <w:rFonts w:asciiTheme="minorHAnsi" w:eastAsiaTheme="minorEastAsia" w:hAnsiTheme="minorHAnsi" w:cstheme="minorBidi"/>
          <w:lang w:val="de-CH" w:eastAsia="de-CH"/>
        </w:rPr>
      </w:pPr>
      <w:hyperlink w:anchor="_Toc117278894" w:history="1">
        <w:r w:rsidRPr="00354109">
          <w:rPr>
            <w:rStyle w:val="Hyperlink"/>
          </w:rPr>
          <w:t>Quellen des Beispiels</w:t>
        </w:r>
        <w:r>
          <w:rPr>
            <w:webHidden/>
          </w:rPr>
          <w:tab/>
        </w:r>
        <w:r>
          <w:rPr>
            <w:webHidden/>
          </w:rPr>
          <w:fldChar w:fldCharType="begin"/>
        </w:r>
        <w:r>
          <w:rPr>
            <w:webHidden/>
          </w:rPr>
          <w:instrText xml:space="preserve"> PAGEREF _Toc117278894 \h </w:instrText>
        </w:r>
        <w:r>
          <w:rPr>
            <w:webHidden/>
          </w:rPr>
        </w:r>
        <w:r>
          <w:rPr>
            <w:webHidden/>
          </w:rPr>
          <w:fldChar w:fldCharType="separate"/>
        </w:r>
        <w:r>
          <w:rPr>
            <w:webHidden/>
          </w:rPr>
          <w:t>143</w:t>
        </w:r>
        <w:r>
          <w:rPr>
            <w:webHidden/>
          </w:rPr>
          <w:fldChar w:fldCharType="end"/>
        </w:r>
      </w:hyperlink>
    </w:p>
    <w:p w14:paraId="5859749F" w14:textId="211C77D3" w:rsidR="00957005" w:rsidRDefault="00957005">
      <w:pPr>
        <w:pStyle w:val="Verzeichnis1"/>
        <w:rPr>
          <w:rFonts w:asciiTheme="minorHAnsi" w:eastAsiaTheme="minorEastAsia" w:hAnsiTheme="minorHAnsi" w:cstheme="minorBidi"/>
          <w:b w:val="0"/>
          <w:lang w:eastAsia="de-CH"/>
        </w:rPr>
      </w:pPr>
      <w:hyperlink w:anchor="_Toc117278895" w:history="1">
        <w:r w:rsidRPr="00354109">
          <w:rPr>
            <w:rStyle w:val="Hyperlink"/>
          </w:rPr>
          <w:t>Statistik 8: Clusteranalysen und Rückblick</w:t>
        </w:r>
        <w:r>
          <w:rPr>
            <w:webHidden/>
          </w:rPr>
          <w:tab/>
        </w:r>
        <w:r>
          <w:rPr>
            <w:webHidden/>
          </w:rPr>
          <w:fldChar w:fldCharType="begin"/>
        </w:r>
        <w:r>
          <w:rPr>
            <w:webHidden/>
          </w:rPr>
          <w:instrText xml:space="preserve"> PAGEREF _Toc117278895 \h </w:instrText>
        </w:r>
        <w:r>
          <w:rPr>
            <w:webHidden/>
          </w:rPr>
        </w:r>
        <w:r>
          <w:rPr>
            <w:webHidden/>
          </w:rPr>
          <w:fldChar w:fldCharType="separate"/>
        </w:r>
        <w:r>
          <w:rPr>
            <w:webHidden/>
          </w:rPr>
          <w:t>144</w:t>
        </w:r>
        <w:r>
          <w:rPr>
            <w:webHidden/>
          </w:rPr>
          <w:fldChar w:fldCharType="end"/>
        </w:r>
      </w:hyperlink>
    </w:p>
    <w:p w14:paraId="7ADBE9A6" w14:textId="6E9F07F3" w:rsidR="00957005" w:rsidRDefault="00957005">
      <w:pPr>
        <w:pStyle w:val="Verzeichnis2"/>
        <w:rPr>
          <w:rFonts w:asciiTheme="minorHAnsi" w:eastAsiaTheme="minorEastAsia" w:hAnsiTheme="minorHAnsi" w:cstheme="minorBidi"/>
          <w:lang w:val="de-CH" w:eastAsia="de-CH"/>
        </w:rPr>
      </w:pPr>
      <w:hyperlink w:anchor="_Toc117278896" w:history="1">
        <w:r w:rsidRPr="00354109">
          <w:rPr>
            <w:rStyle w:val="Hyperlink"/>
          </w:rPr>
          <w:t>Lernziele</w:t>
        </w:r>
        <w:r>
          <w:rPr>
            <w:webHidden/>
          </w:rPr>
          <w:tab/>
        </w:r>
        <w:r>
          <w:rPr>
            <w:webHidden/>
          </w:rPr>
          <w:fldChar w:fldCharType="begin"/>
        </w:r>
        <w:r>
          <w:rPr>
            <w:webHidden/>
          </w:rPr>
          <w:instrText xml:space="preserve"> PAGEREF _Toc117278896 \h </w:instrText>
        </w:r>
        <w:r>
          <w:rPr>
            <w:webHidden/>
          </w:rPr>
        </w:r>
        <w:r>
          <w:rPr>
            <w:webHidden/>
          </w:rPr>
          <w:fldChar w:fldCharType="separate"/>
        </w:r>
        <w:r>
          <w:rPr>
            <w:webHidden/>
          </w:rPr>
          <w:t>144</w:t>
        </w:r>
        <w:r>
          <w:rPr>
            <w:webHidden/>
          </w:rPr>
          <w:fldChar w:fldCharType="end"/>
        </w:r>
      </w:hyperlink>
    </w:p>
    <w:p w14:paraId="619F891A" w14:textId="01723340" w:rsidR="00957005" w:rsidRDefault="00957005">
      <w:pPr>
        <w:pStyle w:val="Verzeichnis2"/>
        <w:rPr>
          <w:rFonts w:asciiTheme="minorHAnsi" w:eastAsiaTheme="minorEastAsia" w:hAnsiTheme="minorHAnsi" w:cstheme="minorBidi"/>
          <w:lang w:val="de-CH" w:eastAsia="de-CH"/>
        </w:rPr>
      </w:pPr>
      <w:hyperlink w:anchor="_Toc117278897" w:history="1">
        <w:r w:rsidRPr="00354109">
          <w:rPr>
            <w:rStyle w:val="Hyperlink"/>
          </w:rPr>
          <w:t>Clusteranalysen allgemein</w:t>
        </w:r>
        <w:r>
          <w:rPr>
            <w:webHidden/>
          </w:rPr>
          <w:tab/>
        </w:r>
        <w:r>
          <w:rPr>
            <w:webHidden/>
          </w:rPr>
          <w:fldChar w:fldCharType="begin"/>
        </w:r>
        <w:r>
          <w:rPr>
            <w:webHidden/>
          </w:rPr>
          <w:instrText xml:space="preserve"> PAGEREF _Toc117278897 \h </w:instrText>
        </w:r>
        <w:r>
          <w:rPr>
            <w:webHidden/>
          </w:rPr>
        </w:r>
        <w:r>
          <w:rPr>
            <w:webHidden/>
          </w:rPr>
          <w:fldChar w:fldCharType="separate"/>
        </w:r>
        <w:r>
          <w:rPr>
            <w:webHidden/>
          </w:rPr>
          <w:t>144</w:t>
        </w:r>
        <w:r>
          <w:rPr>
            <w:webHidden/>
          </w:rPr>
          <w:fldChar w:fldCharType="end"/>
        </w:r>
      </w:hyperlink>
    </w:p>
    <w:p w14:paraId="405B97C4" w14:textId="4C5A7756" w:rsidR="00957005" w:rsidRDefault="00957005">
      <w:pPr>
        <w:pStyle w:val="Verzeichnis2"/>
        <w:rPr>
          <w:rFonts w:asciiTheme="minorHAnsi" w:eastAsiaTheme="minorEastAsia" w:hAnsiTheme="minorHAnsi" w:cstheme="minorBidi"/>
          <w:lang w:val="de-CH" w:eastAsia="de-CH"/>
        </w:rPr>
      </w:pPr>
      <w:hyperlink w:anchor="_Toc117278898" w:history="1">
        <w:r w:rsidRPr="00354109">
          <w:rPr>
            <w:rStyle w:val="Hyperlink"/>
          </w:rPr>
          <w:t>k-means clustering</w:t>
        </w:r>
        <w:r>
          <w:rPr>
            <w:webHidden/>
          </w:rPr>
          <w:tab/>
        </w:r>
        <w:r>
          <w:rPr>
            <w:webHidden/>
          </w:rPr>
          <w:fldChar w:fldCharType="begin"/>
        </w:r>
        <w:r>
          <w:rPr>
            <w:webHidden/>
          </w:rPr>
          <w:instrText xml:space="preserve"> PAGEREF _Toc117278898 \h </w:instrText>
        </w:r>
        <w:r>
          <w:rPr>
            <w:webHidden/>
          </w:rPr>
        </w:r>
        <w:r>
          <w:rPr>
            <w:webHidden/>
          </w:rPr>
          <w:fldChar w:fldCharType="separate"/>
        </w:r>
        <w:r>
          <w:rPr>
            <w:webHidden/>
          </w:rPr>
          <w:t>145</w:t>
        </w:r>
        <w:r>
          <w:rPr>
            <w:webHidden/>
          </w:rPr>
          <w:fldChar w:fldCharType="end"/>
        </w:r>
      </w:hyperlink>
    </w:p>
    <w:p w14:paraId="14DA1492" w14:textId="7C047AF4" w:rsidR="00957005" w:rsidRDefault="00957005">
      <w:pPr>
        <w:pStyle w:val="Verzeichnis2"/>
        <w:rPr>
          <w:rFonts w:asciiTheme="minorHAnsi" w:eastAsiaTheme="minorEastAsia" w:hAnsiTheme="minorHAnsi" w:cstheme="minorBidi"/>
          <w:lang w:val="de-CH" w:eastAsia="de-CH"/>
        </w:rPr>
      </w:pPr>
      <w:hyperlink w:anchor="_Toc117278899" w:history="1">
        <w:r w:rsidRPr="00354109">
          <w:rPr>
            <w:rStyle w:val="Hyperlink"/>
          </w:rPr>
          <w:t>Agglomerative Clusterverfahren</w:t>
        </w:r>
        <w:r>
          <w:rPr>
            <w:webHidden/>
          </w:rPr>
          <w:tab/>
        </w:r>
        <w:r>
          <w:rPr>
            <w:webHidden/>
          </w:rPr>
          <w:fldChar w:fldCharType="begin"/>
        </w:r>
        <w:r>
          <w:rPr>
            <w:webHidden/>
          </w:rPr>
          <w:instrText xml:space="preserve"> PAGEREF _Toc117278899 \h </w:instrText>
        </w:r>
        <w:r>
          <w:rPr>
            <w:webHidden/>
          </w:rPr>
        </w:r>
        <w:r>
          <w:rPr>
            <w:webHidden/>
          </w:rPr>
          <w:fldChar w:fldCharType="separate"/>
        </w:r>
        <w:r>
          <w:rPr>
            <w:webHidden/>
          </w:rPr>
          <w:t>147</w:t>
        </w:r>
        <w:r>
          <w:rPr>
            <w:webHidden/>
          </w:rPr>
          <w:fldChar w:fldCharType="end"/>
        </w:r>
      </w:hyperlink>
    </w:p>
    <w:p w14:paraId="0D53DAC4" w14:textId="0D4C74B1" w:rsidR="00957005" w:rsidRDefault="00957005">
      <w:pPr>
        <w:pStyle w:val="Verzeichnis3"/>
        <w:rPr>
          <w:rFonts w:asciiTheme="minorHAnsi" w:eastAsiaTheme="minorEastAsia" w:hAnsiTheme="minorHAnsi" w:cstheme="minorBidi"/>
          <w:lang w:eastAsia="de-CH"/>
        </w:rPr>
      </w:pPr>
      <w:hyperlink w:anchor="_Toc117278900" w:history="1">
        <w:r w:rsidRPr="00354109">
          <w:rPr>
            <w:rStyle w:val="Hyperlink"/>
          </w:rPr>
          <w:t>Einführung</w:t>
        </w:r>
        <w:r>
          <w:rPr>
            <w:webHidden/>
          </w:rPr>
          <w:tab/>
        </w:r>
        <w:r>
          <w:rPr>
            <w:webHidden/>
          </w:rPr>
          <w:fldChar w:fldCharType="begin"/>
        </w:r>
        <w:r>
          <w:rPr>
            <w:webHidden/>
          </w:rPr>
          <w:instrText xml:space="preserve"> PAGEREF _Toc117278900 \h </w:instrText>
        </w:r>
        <w:r>
          <w:rPr>
            <w:webHidden/>
          </w:rPr>
        </w:r>
        <w:r>
          <w:rPr>
            <w:webHidden/>
          </w:rPr>
          <w:fldChar w:fldCharType="separate"/>
        </w:r>
        <w:r>
          <w:rPr>
            <w:webHidden/>
          </w:rPr>
          <w:t>147</w:t>
        </w:r>
        <w:r>
          <w:rPr>
            <w:webHidden/>
          </w:rPr>
          <w:fldChar w:fldCharType="end"/>
        </w:r>
      </w:hyperlink>
    </w:p>
    <w:p w14:paraId="64FC4DBE" w14:textId="41A845A6" w:rsidR="00957005" w:rsidRDefault="00957005">
      <w:pPr>
        <w:pStyle w:val="Verzeichnis3"/>
        <w:rPr>
          <w:rFonts w:asciiTheme="minorHAnsi" w:eastAsiaTheme="minorEastAsia" w:hAnsiTheme="minorHAnsi" w:cstheme="minorBidi"/>
          <w:lang w:eastAsia="de-CH"/>
        </w:rPr>
      </w:pPr>
      <w:hyperlink w:anchor="_Toc117278901" w:history="1">
        <w:r w:rsidRPr="00354109">
          <w:rPr>
            <w:rStyle w:val="Hyperlink"/>
          </w:rPr>
          <w:t>Güte von Clusterungen</w:t>
        </w:r>
        <w:r>
          <w:rPr>
            <w:webHidden/>
          </w:rPr>
          <w:tab/>
        </w:r>
        <w:r>
          <w:rPr>
            <w:webHidden/>
          </w:rPr>
          <w:fldChar w:fldCharType="begin"/>
        </w:r>
        <w:r>
          <w:rPr>
            <w:webHidden/>
          </w:rPr>
          <w:instrText xml:space="preserve"> PAGEREF _Toc117278901 \h </w:instrText>
        </w:r>
        <w:r>
          <w:rPr>
            <w:webHidden/>
          </w:rPr>
        </w:r>
        <w:r>
          <w:rPr>
            <w:webHidden/>
          </w:rPr>
          <w:fldChar w:fldCharType="separate"/>
        </w:r>
        <w:r>
          <w:rPr>
            <w:webHidden/>
          </w:rPr>
          <w:t>148</w:t>
        </w:r>
        <w:r>
          <w:rPr>
            <w:webHidden/>
          </w:rPr>
          <w:fldChar w:fldCharType="end"/>
        </w:r>
      </w:hyperlink>
    </w:p>
    <w:p w14:paraId="3E3F693C" w14:textId="5D8B8481" w:rsidR="00957005" w:rsidRDefault="00957005">
      <w:pPr>
        <w:pStyle w:val="Verzeichnis3"/>
        <w:rPr>
          <w:rFonts w:asciiTheme="minorHAnsi" w:eastAsiaTheme="minorEastAsia" w:hAnsiTheme="minorHAnsi" w:cstheme="minorBidi"/>
          <w:lang w:eastAsia="de-CH"/>
        </w:rPr>
      </w:pPr>
      <w:hyperlink w:anchor="_Toc117278902" w:history="1">
        <w:r w:rsidRPr="00354109">
          <w:rPr>
            <w:rStyle w:val="Hyperlink"/>
          </w:rPr>
          <w:t>Wie viele Cluster sollte man unterscheiden?</w:t>
        </w:r>
        <w:r>
          <w:rPr>
            <w:webHidden/>
          </w:rPr>
          <w:tab/>
        </w:r>
        <w:r>
          <w:rPr>
            <w:webHidden/>
          </w:rPr>
          <w:fldChar w:fldCharType="begin"/>
        </w:r>
        <w:r>
          <w:rPr>
            <w:webHidden/>
          </w:rPr>
          <w:instrText xml:space="preserve"> PAGEREF _Toc117278902 \h </w:instrText>
        </w:r>
        <w:r>
          <w:rPr>
            <w:webHidden/>
          </w:rPr>
        </w:r>
        <w:r>
          <w:rPr>
            <w:webHidden/>
          </w:rPr>
          <w:fldChar w:fldCharType="separate"/>
        </w:r>
        <w:r>
          <w:rPr>
            <w:webHidden/>
          </w:rPr>
          <w:t>149</w:t>
        </w:r>
        <w:r>
          <w:rPr>
            <w:webHidden/>
          </w:rPr>
          <w:fldChar w:fldCharType="end"/>
        </w:r>
      </w:hyperlink>
    </w:p>
    <w:p w14:paraId="21B4FC43" w14:textId="20A22496" w:rsidR="00957005" w:rsidRDefault="00957005">
      <w:pPr>
        <w:pStyle w:val="Verzeichnis3"/>
        <w:rPr>
          <w:rFonts w:asciiTheme="minorHAnsi" w:eastAsiaTheme="minorEastAsia" w:hAnsiTheme="minorHAnsi" w:cstheme="minorBidi"/>
          <w:lang w:eastAsia="de-CH"/>
        </w:rPr>
      </w:pPr>
      <w:hyperlink w:anchor="_Toc117278903" w:history="1">
        <w:r w:rsidRPr="00354109">
          <w:rPr>
            <w:rStyle w:val="Hyperlink"/>
          </w:rPr>
          <w:t>Charakterisierung von Clustern</w:t>
        </w:r>
        <w:r>
          <w:rPr>
            <w:webHidden/>
          </w:rPr>
          <w:tab/>
        </w:r>
        <w:r>
          <w:rPr>
            <w:webHidden/>
          </w:rPr>
          <w:fldChar w:fldCharType="begin"/>
        </w:r>
        <w:r>
          <w:rPr>
            <w:webHidden/>
          </w:rPr>
          <w:instrText xml:space="preserve"> PAGEREF _Toc117278903 \h </w:instrText>
        </w:r>
        <w:r>
          <w:rPr>
            <w:webHidden/>
          </w:rPr>
        </w:r>
        <w:r>
          <w:rPr>
            <w:webHidden/>
          </w:rPr>
          <w:fldChar w:fldCharType="separate"/>
        </w:r>
        <w:r>
          <w:rPr>
            <w:webHidden/>
          </w:rPr>
          <w:t>151</w:t>
        </w:r>
        <w:r>
          <w:rPr>
            <w:webHidden/>
          </w:rPr>
          <w:fldChar w:fldCharType="end"/>
        </w:r>
      </w:hyperlink>
    </w:p>
    <w:p w14:paraId="373E6B89" w14:textId="4C5F1C2E" w:rsidR="00957005" w:rsidRDefault="00957005">
      <w:pPr>
        <w:pStyle w:val="Verzeichnis2"/>
        <w:rPr>
          <w:rFonts w:asciiTheme="minorHAnsi" w:eastAsiaTheme="minorEastAsia" w:hAnsiTheme="minorHAnsi" w:cstheme="minorBidi"/>
          <w:lang w:val="de-CH" w:eastAsia="de-CH"/>
        </w:rPr>
      </w:pPr>
      <w:hyperlink w:anchor="_Toc117278904" w:history="1">
        <w:r w:rsidRPr="00354109">
          <w:rPr>
            <w:rStyle w:val="Hyperlink"/>
          </w:rPr>
          <w:t>Zusammenfassung</w:t>
        </w:r>
        <w:r>
          <w:rPr>
            <w:webHidden/>
          </w:rPr>
          <w:tab/>
        </w:r>
        <w:r>
          <w:rPr>
            <w:webHidden/>
          </w:rPr>
          <w:fldChar w:fldCharType="begin"/>
        </w:r>
        <w:r>
          <w:rPr>
            <w:webHidden/>
          </w:rPr>
          <w:instrText xml:space="preserve"> PAGEREF _Toc117278904 \h </w:instrText>
        </w:r>
        <w:r>
          <w:rPr>
            <w:webHidden/>
          </w:rPr>
        </w:r>
        <w:r>
          <w:rPr>
            <w:webHidden/>
          </w:rPr>
          <w:fldChar w:fldCharType="separate"/>
        </w:r>
        <w:r>
          <w:rPr>
            <w:webHidden/>
          </w:rPr>
          <w:t>152</w:t>
        </w:r>
        <w:r>
          <w:rPr>
            <w:webHidden/>
          </w:rPr>
          <w:fldChar w:fldCharType="end"/>
        </w:r>
      </w:hyperlink>
    </w:p>
    <w:p w14:paraId="70B02E66" w14:textId="229A67A0" w:rsidR="00957005" w:rsidRDefault="00957005">
      <w:pPr>
        <w:pStyle w:val="Verzeichnis2"/>
        <w:rPr>
          <w:rFonts w:asciiTheme="minorHAnsi" w:eastAsiaTheme="minorEastAsia" w:hAnsiTheme="minorHAnsi" w:cstheme="minorBidi"/>
          <w:lang w:val="de-CH" w:eastAsia="de-CH"/>
        </w:rPr>
      </w:pPr>
      <w:hyperlink w:anchor="_Toc117278905" w:history="1">
        <w:r w:rsidRPr="00354109">
          <w:rPr>
            <w:rStyle w:val="Hyperlink"/>
          </w:rPr>
          <w:t>Weiterführende Literatur</w:t>
        </w:r>
        <w:r>
          <w:rPr>
            <w:webHidden/>
          </w:rPr>
          <w:tab/>
        </w:r>
        <w:r>
          <w:rPr>
            <w:webHidden/>
          </w:rPr>
          <w:fldChar w:fldCharType="begin"/>
        </w:r>
        <w:r>
          <w:rPr>
            <w:webHidden/>
          </w:rPr>
          <w:instrText xml:space="preserve"> PAGEREF _Toc117278905 \h </w:instrText>
        </w:r>
        <w:r>
          <w:rPr>
            <w:webHidden/>
          </w:rPr>
        </w:r>
        <w:r>
          <w:rPr>
            <w:webHidden/>
          </w:rPr>
          <w:fldChar w:fldCharType="separate"/>
        </w:r>
        <w:r>
          <w:rPr>
            <w:webHidden/>
          </w:rPr>
          <w:t>152</w:t>
        </w:r>
        <w:r>
          <w:rPr>
            <w:webHidden/>
          </w:rPr>
          <w:fldChar w:fldCharType="end"/>
        </w:r>
      </w:hyperlink>
    </w:p>
    <w:p w14:paraId="31F0F1C5" w14:textId="3222D992" w:rsidR="00957005" w:rsidRDefault="00957005">
      <w:pPr>
        <w:pStyle w:val="Verzeichnis1"/>
        <w:rPr>
          <w:rFonts w:asciiTheme="minorHAnsi" w:eastAsiaTheme="minorEastAsia" w:hAnsiTheme="minorHAnsi" w:cstheme="minorBidi"/>
          <w:b w:val="0"/>
          <w:lang w:eastAsia="de-CH"/>
        </w:rPr>
      </w:pPr>
      <w:hyperlink w:anchor="_Toc117278906" w:history="1">
        <w:r w:rsidRPr="00354109">
          <w:rPr>
            <w:rStyle w:val="Hyperlink"/>
          </w:rPr>
          <w:t>Anhang: Übersicht über statistische Verfahren</w:t>
        </w:r>
        <w:r>
          <w:rPr>
            <w:webHidden/>
          </w:rPr>
          <w:tab/>
        </w:r>
        <w:r>
          <w:rPr>
            <w:webHidden/>
          </w:rPr>
          <w:fldChar w:fldCharType="begin"/>
        </w:r>
        <w:r>
          <w:rPr>
            <w:webHidden/>
          </w:rPr>
          <w:instrText xml:space="preserve"> PAGEREF _Toc117278906 \h </w:instrText>
        </w:r>
        <w:r>
          <w:rPr>
            <w:webHidden/>
          </w:rPr>
        </w:r>
        <w:r>
          <w:rPr>
            <w:webHidden/>
          </w:rPr>
          <w:fldChar w:fldCharType="separate"/>
        </w:r>
        <w:r>
          <w:rPr>
            <w:webHidden/>
          </w:rPr>
          <w:t>154</w:t>
        </w:r>
        <w:r>
          <w:rPr>
            <w:webHidden/>
          </w:rPr>
          <w:fldChar w:fldCharType="end"/>
        </w:r>
      </w:hyperlink>
    </w:p>
    <w:p w14:paraId="2017C25D" w14:textId="0377F002" w:rsidR="009F3AB3" w:rsidRPr="00957005" w:rsidRDefault="00C26365" w:rsidP="00A754D7">
      <w:pPr>
        <w:pStyle w:val="Verzeichnis1"/>
      </w:pPr>
      <w:r w:rsidRPr="00957005">
        <w:fldChar w:fldCharType="end"/>
      </w:r>
    </w:p>
    <w:p w14:paraId="4A883A68" w14:textId="77777777" w:rsidR="009F3AB3" w:rsidRPr="00957005" w:rsidRDefault="006A1433" w:rsidP="006D784B">
      <w:pPr>
        <w:pStyle w:val="berschrift1"/>
        <w:rPr>
          <w:lang w:val="de-CH"/>
        </w:rPr>
      </w:pPr>
      <w:bookmarkStart w:id="1" w:name="_Toc117278730"/>
      <w:r w:rsidRPr="00957005">
        <w:rPr>
          <w:lang w:val="de-CH"/>
        </w:rPr>
        <w:lastRenderedPageBreak/>
        <w:t>Vorwort</w:t>
      </w:r>
      <w:bookmarkEnd w:id="1"/>
    </w:p>
    <w:p w14:paraId="673592B4" w14:textId="77777777" w:rsidR="0055015D" w:rsidRPr="00957005" w:rsidRDefault="0055015D" w:rsidP="006D784B">
      <w:pPr>
        <w:spacing w:before="240" w:after="480"/>
        <w:jc w:val="center"/>
        <w:rPr>
          <w:i/>
          <w:sz w:val="28"/>
          <w:szCs w:val="28"/>
          <w:lang w:val="de-CH"/>
        </w:rPr>
      </w:pPr>
      <w:r w:rsidRPr="00957005">
        <w:rPr>
          <w:i/>
          <w:sz w:val="28"/>
          <w:szCs w:val="28"/>
          <w:lang w:val="de-CH"/>
        </w:rPr>
        <w:t>Jürgen Dengler</w:t>
      </w:r>
    </w:p>
    <w:p w14:paraId="0D49E4F3" w14:textId="0C80FC30" w:rsidR="0018500E" w:rsidRPr="00957005" w:rsidRDefault="00602C53" w:rsidP="006D784B">
      <w:pPr>
        <w:pStyle w:val="Textkrper"/>
        <w:rPr>
          <w:lang w:val="de-CH"/>
        </w:rPr>
      </w:pPr>
      <w:r w:rsidRPr="00957005">
        <w:rPr>
          <w:lang w:val="de-CH"/>
        </w:rPr>
        <w:t>Ich bin Ökologe, kein Statistiker. Trotzdem (oder vielleicht gerade deswegen) wurde ich vor gut drei Jahren, als ich am IUNR als Dozent und Leiter der Forschungsgruppe Vegetationsökologie</w:t>
      </w:r>
      <w:r w:rsidR="00620157" w:rsidRPr="00957005">
        <w:rPr>
          <w:lang w:val="de-CH"/>
        </w:rPr>
        <w:t xml:space="preserve"> gefragt, ob ich nicht den Statistikteil im „Research Methods“-Modul des neuen Masterstudiengangs „Umwelt und Natürliche Resourcen“ übernehmen würde. </w:t>
      </w:r>
      <w:r w:rsidR="00C039B2" w:rsidRPr="00957005">
        <w:rPr>
          <w:lang w:val="de-CH"/>
        </w:rPr>
        <w:t>Ich habe zugesagt, obwohl ich mir der doppelten Herausforderung klar war: (1) als statistische Autodidakt Statistik zu lehren und (2) dies nicht nur für ÖkologInnen, sondern für angehende UmweltingenieurInnen im Allgemeinen zu tun</w:t>
      </w:r>
      <w:r w:rsidR="0018500E" w:rsidRPr="00957005">
        <w:rPr>
          <w:lang w:val="de-CH"/>
        </w:rPr>
        <w:t xml:space="preserve">, deren Interessen von Umweltbildung bis zu Umwelttechnologien reichen und die gleichermassen im naturwissenschaftlichen wie im </w:t>
      </w:r>
      <w:r w:rsidR="003C313E" w:rsidRPr="00957005">
        <w:rPr>
          <w:lang w:val="de-CH"/>
        </w:rPr>
        <w:t xml:space="preserve">sozialwissenschaftlichen </w:t>
      </w:r>
      <w:r w:rsidR="0018500E" w:rsidRPr="00957005">
        <w:rPr>
          <w:lang w:val="de-CH"/>
        </w:rPr>
        <w:t>Bereich</w:t>
      </w:r>
      <w:r w:rsidR="00C32803" w:rsidRPr="00957005">
        <w:rPr>
          <w:lang w:val="de-CH"/>
        </w:rPr>
        <w:t>en</w:t>
      </w:r>
      <w:r w:rsidR="0018500E" w:rsidRPr="00957005">
        <w:rPr>
          <w:lang w:val="de-CH"/>
        </w:rPr>
        <w:t xml:space="preserve"> unterwegs sind.</w:t>
      </w:r>
    </w:p>
    <w:p w14:paraId="66E104C8" w14:textId="4B577855" w:rsidR="00393511" w:rsidRPr="00957005" w:rsidRDefault="00F51C2B" w:rsidP="006D784B">
      <w:pPr>
        <w:pStyle w:val="Textkrper"/>
        <w:rPr>
          <w:lang w:val="de-CH"/>
        </w:rPr>
      </w:pPr>
      <w:r w:rsidRPr="00957005">
        <w:rPr>
          <w:lang w:val="de-CH"/>
        </w:rPr>
        <w:t xml:space="preserve">Der Kurs hat sich über die Jahre weiterentwickelt, vor allem durch konstruktiv-kritisches Feedback der Studierenden. Während nur wenige der ehemaligen TeilnehmerInnen vermutlich von sich behaupten würden, </w:t>
      </w:r>
      <w:r w:rsidR="00393511" w:rsidRPr="00957005">
        <w:rPr>
          <w:lang w:val="de-CH"/>
        </w:rPr>
        <w:t xml:space="preserve">im Modul </w:t>
      </w:r>
      <w:r w:rsidRPr="00957005">
        <w:rPr>
          <w:lang w:val="de-CH"/>
        </w:rPr>
        <w:t>zu begeisterten Statistikfans geworden zu sein</w:t>
      </w:r>
      <w:r w:rsidR="00393511" w:rsidRPr="00957005">
        <w:rPr>
          <w:lang w:val="de-CH"/>
        </w:rPr>
        <w:t>, so konnte ich doch in nachfolgenden Mastermodulen (etwa der „Summer School Biodiversity Monitoring“</w:t>
      </w:r>
      <w:r w:rsidR="0085203C" w:rsidRPr="00957005">
        <w:rPr>
          <w:lang w:val="de-CH"/>
        </w:rPr>
        <w:t xml:space="preserve"> oder bei Präsentationen von Masterarbeiten</w:t>
      </w:r>
      <w:r w:rsidR="005D6C30" w:rsidRPr="00957005">
        <w:rPr>
          <w:lang w:val="de-CH"/>
        </w:rPr>
        <w:t>)</w:t>
      </w:r>
      <w:r w:rsidR="0085203C" w:rsidRPr="00957005">
        <w:rPr>
          <w:lang w:val="de-CH"/>
        </w:rPr>
        <w:t xml:space="preserve"> feststellen, dass viele das Handwerkszeug sehr so</w:t>
      </w:r>
      <w:r w:rsidR="0027565C" w:rsidRPr="00957005">
        <w:rPr>
          <w:lang w:val="de-CH"/>
        </w:rPr>
        <w:t>lide gelernt haben und souverän anwenden konnten. Manche konnten am Ende des Masterstudium durch stetiges Learning by doing in der offenen Plattform R sogar statistische Fähigkeiten vorweisen, die deutlich über das im Kurs selbst vermittelte hinausgehen. Ja, acht halbe Kurstage sind extrem wenig</w:t>
      </w:r>
      <w:r w:rsidR="00227AE0" w:rsidRPr="00957005">
        <w:rPr>
          <w:lang w:val="de-CH"/>
        </w:rPr>
        <w:t>, um auch nur die wichtigsten Grundlagen der Statistik zu lernen. Wenn ihr erfolgreich sein wollt, müsst ihr also aktiv mitmachen und mehr Quellen nutzen als nur unser</w:t>
      </w:r>
      <w:r w:rsidR="00EC6E23" w:rsidRPr="00957005">
        <w:rPr>
          <w:lang w:val="de-CH"/>
        </w:rPr>
        <w:t>e</w:t>
      </w:r>
      <w:r w:rsidR="00227AE0" w:rsidRPr="00957005">
        <w:rPr>
          <w:lang w:val="de-CH"/>
        </w:rPr>
        <w:t xml:space="preserve"> Inputs im Modul.</w:t>
      </w:r>
    </w:p>
    <w:p w14:paraId="618169EF" w14:textId="77777777" w:rsidR="00685A53" w:rsidRPr="00957005" w:rsidRDefault="00F65CE2" w:rsidP="006D784B">
      <w:pPr>
        <w:pStyle w:val="Textkrper"/>
        <w:rPr>
          <w:lang w:val="de-CH"/>
        </w:rPr>
      </w:pPr>
      <w:r w:rsidRPr="00957005">
        <w:rPr>
          <w:lang w:val="de-CH"/>
        </w:rPr>
        <w:t>Ich hatte eigentlich nicht vor, ein Skript zum Kurs zu erstellen, obwohl das Studierende auch in den Vorjahren immer wieder gewünscht haben. Der Aufwand dafür schien mir zu gross – auch in Relation zu den Stunden, die mir für den Kurs zur Verfügung stehen. Ausserdem fand ich</w:t>
      </w:r>
      <w:r w:rsidR="00641AFA" w:rsidRPr="00957005">
        <w:rPr>
          <w:lang w:val="de-CH"/>
        </w:rPr>
        <w:t>, dass das Lernsetting in den Vorjahren mit einer Vorlesung mit vielen Interaktionen mit den Studierenden, gefolgt von der Vorführung und Diskussion von Demo-R-Skripten und schliesslich betreuten Übungen</w:t>
      </w:r>
      <w:r w:rsidR="00FA2C32" w:rsidRPr="00957005">
        <w:rPr>
          <w:lang w:val="de-CH"/>
        </w:rPr>
        <w:t xml:space="preserve"> angemessen und recht effizient war. Dann kam bekanntlich Covid-19 und im Herbstsemester</w:t>
      </w:r>
      <w:r w:rsidR="00600BBA" w:rsidRPr="00957005">
        <w:rPr>
          <w:lang w:val="de-CH"/>
        </w:rPr>
        <w:t xml:space="preserve"> 2020 w</w:t>
      </w:r>
      <w:r w:rsidR="00FA2C32" w:rsidRPr="00957005">
        <w:rPr>
          <w:lang w:val="de-CH"/>
        </w:rPr>
        <w:t xml:space="preserve">ar alles anders. Wir haben entschieden das „Methodenmodul“ aus epidemologischen Gründen ohne physischen Kontakt zu euch durchzuführen. </w:t>
      </w:r>
      <w:r w:rsidR="00ED706F" w:rsidRPr="00957005">
        <w:rPr>
          <w:lang w:val="de-CH"/>
        </w:rPr>
        <w:t xml:space="preserve">Ich hätte wie andere Dozierende in dieser Situation mit Screencasts arbeiten können, aber ohne die Möglichkeit, dabei auf eure Fragen direkt eingehen zu können, schien mir das wenig erfolgsversprechend. </w:t>
      </w:r>
      <w:r w:rsidR="00A36FD5" w:rsidRPr="00957005">
        <w:rPr>
          <w:lang w:val="de-CH"/>
        </w:rPr>
        <w:t>Auch den ganzen Vormittag lang online-Kurs zu halten, schien mir für euch wie für uns Dozierende unzumutbar. Insofern habe ich mich nach Diskussionen mit den anderen Beteiligten entschieden</w:t>
      </w:r>
      <w:r w:rsidR="00BF04F1" w:rsidRPr="00957005">
        <w:rPr>
          <w:lang w:val="de-CH"/>
        </w:rPr>
        <w:t xml:space="preserve">, doch ein Skript zu erstellen. </w:t>
      </w:r>
      <w:r w:rsidR="00685A53" w:rsidRPr="00957005">
        <w:rPr>
          <w:lang w:val="de-CH"/>
        </w:rPr>
        <w:t>Die Idee ist, dass ihr es vorgängig zu den Kurstagen lest und wir dann in einem gemeinsamen Online-Raum auf Zoom</w:t>
      </w:r>
      <w:r w:rsidR="00B56F6F" w:rsidRPr="00957005">
        <w:rPr>
          <w:lang w:val="de-CH"/>
        </w:rPr>
        <w:t>, im Sinne eines „inverted classroom“ eure offenen Fragen diskutieren können und ich ggf. Punkte, die nicht alle verstanden haben noch einmal „live“ erklären kann.</w:t>
      </w:r>
    </w:p>
    <w:p w14:paraId="3CC9EAA3" w14:textId="77777777" w:rsidR="00F13078" w:rsidRPr="00957005" w:rsidRDefault="00B56F6F" w:rsidP="006D784B">
      <w:pPr>
        <w:pStyle w:val="Textkrper"/>
        <w:rPr>
          <w:lang w:val="de-CH"/>
        </w:rPr>
      </w:pPr>
      <w:r w:rsidRPr="00957005">
        <w:rPr>
          <w:lang w:val="de-CH"/>
        </w:rPr>
        <w:t>Das hier vorliegende Skript</w:t>
      </w:r>
      <w:r w:rsidR="00BF04F1" w:rsidRPr="00957005">
        <w:rPr>
          <w:lang w:val="de-CH"/>
        </w:rPr>
        <w:t xml:space="preserve"> ist </w:t>
      </w:r>
      <w:r w:rsidR="001D2E51" w:rsidRPr="00957005">
        <w:rPr>
          <w:lang w:val="de-CH"/>
        </w:rPr>
        <w:t>zunächst</w:t>
      </w:r>
      <w:r w:rsidR="00BF04F1" w:rsidRPr="00957005">
        <w:rPr>
          <w:lang w:val="de-CH"/>
        </w:rPr>
        <w:t xml:space="preserve"> die Verschriftlichung der Vorlesungsfolien der letzten Jahre</w:t>
      </w:r>
      <w:r w:rsidR="00B77097" w:rsidRPr="00957005">
        <w:rPr>
          <w:lang w:val="de-CH"/>
        </w:rPr>
        <w:t xml:space="preserve">. Aber viele Aspekte, die auf den Folien nur in Stichpunkten auftauchten, da sie im Kurs live besprochen wurden, sind jetzt eben auch ausformuliert. </w:t>
      </w:r>
      <w:r w:rsidR="00237D4E" w:rsidRPr="00957005">
        <w:rPr>
          <w:lang w:val="de-CH"/>
        </w:rPr>
        <w:t xml:space="preserve">Nebenbei wurde natürlich manch Anderes auch noch verbessert, ergänzt und aktualisiert. Nichtsdestotrotz ist es die erste Fassung </w:t>
      </w:r>
      <w:r w:rsidR="00237D4E" w:rsidRPr="00957005">
        <w:rPr>
          <w:lang w:val="de-CH"/>
        </w:rPr>
        <w:lastRenderedPageBreak/>
        <w:t>dieses Skriptes und alle Unzulänglichkeiten seien mir nachgesehen. Verbesserungsvorschläge sind jederzeit willkommen.</w:t>
      </w:r>
    </w:p>
    <w:p w14:paraId="293B4FE0" w14:textId="576E1C90" w:rsidR="00237D4E" w:rsidRPr="00957005" w:rsidRDefault="00237D4E" w:rsidP="006D784B">
      <w:pPr>
        <w:pStyle w:val="Textkrper"/>
        <w:rPr>
          <w:lang w:val="de-CH"/>
        </w:rPr>
      </w:pPr>
      <w:r w:rsidRPr="00957005">
        <w:rPr>
          <w:lang w:val="de-CH"/>
        </w:rPr>
        <w:t>Wichtig ist, dass diese</w:t>
      </w:r>
      <w:r w:rsidR="001D2E51" w:rsidRPr="00957005">
        <w:rPr>
          <w:lang w:val="de-CH"/>
        </w:rPr>
        <w:t>s</w:t>
      </w:r>
      <w:r w:rsidR="00685A53" w:rsidRPr="00957005">
        <w:rPr>
          <w:lang w:val="de-CH"/>
        </w:rPr>
        <w:t xml:space="preserve"> Skript nicht als alleiniges Lehrmaterial gedacht ist. Genauso wichtig sind</w:t>
      </w:r>
      <w:r w:rsidR="001D2E51" w:rsidRPr="00957005">
        <w:rPr>
          <w:lang w:val="de-CH"/>
        </w:rPr>
        <w:t xml:space="preserve"> </w:t>
      </w:r>
      <w:r w:rsidR="001D2E51" w:rsidRPr="00957005">
        <w:rPr>
          <w:lang w:val="de-CH"/>
        </w:rPr>
        <w:t xml:space="preserve">die gemeinsamen </w:t>
      </w:r>
      <w:r w:rsidR="001A4497" w:rsidRPr="00957005">
        <w:rPr>
          <w:lang w:val="de-CH"/>
        </w:rPr>
        <w:t>P</w:t>
      </w:r>
      <w:r w:rsidR="00FA4A7B" w:rsidRPr="00957005">
        <w:rPr>
          <w:lang w:val="de-CH"/>
        </w:rPr>
        <w:t>räsenz-Lektionen</w:t>
      </w:r>
      <w:r w:rsidR="001D2E51" w:rsidRPr="00957005">
        <w:rPr>
          <w:lang w:val="de-CH"/>
        </w:rPr>
        <w:t xml:space="preserve"> mit Diskussion des theoretischen Stoffes und der </w:t>
      </w:r>
      <w:r w:rsidR="001D2E51" w:rsidRPr="00957005">
        <w:rPr>
          <w:lang w:val="de-CH"/>
        </w:rPr>
        <w:t>Vorführung (Demo) exemplarischer R-Codes sowie die Übungen und deren Besprechung. Ich empfehle euch auch</w:t>
      </w:r>
      <w:r w:rsidR="00CA3878" w:rsidRPr="00957005">
        <w:rPr>
          <w:lang w:val="de-CH"/>
        </w:rPr>
        <w:t xml:space="preserve">, begleitend auch andere Quellen zu nutzen, insbesondere wenn einige von euch meine Erklärungen schwer verständlich finden sollten. Welche Form der Informationsbereitstellung jemand eingängig findet, ist individuell sehr verschieden. </w:t>
      </w:r>
      <w:r w:rsidR="00AF3FAC" w:rsidRPr="00957005">
        <w:rPr>
          <w:lang w:val="de-CH"/>
        </w:rPr>
        <w:t xml:space="preserve">Für Statistik 1–5 empfehle ich euch insbesondere das Lehrbuch von Crawley (2015), </w:t>
      </w:r>
      <w:r w:rsidR="001A4497" w:rsidRPr="00957005">
        <w:rPr>
          <w:lang w:val="de-CH"/>
        </w:rPr>
        <w:t>welches</w:t>
      </w:r>
      <w:r w:rsidR="00AF3FAC" w:rsidRPr="00957005">
        <w:rPr>
          <w:lang w:val="de-CH"/>
        </w:rPr>
        <w:t xml:space="preserve"> das offizielle Begleitlehrbuch zum Kurs ist. Ich werde auch nicht alle Details aus Crawley (2015) im Kurs wiederholen. </w:t>
      </w:r>
      <w:r w:rsidR="00A673A3" w:rsidRPr="00957005">
        <w:rPr>
          <w:lang w:val="de-CH"/>
        </w:rPr>
        <w:t>In den ersten drei Durchführungen haben wir noch das Buch von Logan (2010) verwendet, das ausführlicher ist und „Kochrezepte“ auch für</w:t>
      </w:r>
      <w:r w:rsidR="00E75C84" w:rsidRPr="00957005">
        <w:rPr>
          <w:lang w:val="de-CH"/>
        </w:rPr>
        <w:t xml:space="preserve"> komplexere Fälle bietet, die über das hinausgehen, was wir im Kurs behandeln können. Der Vorteil von Crawley (2015) ist, dass das Buch knapper ist und nicht nur auf biologische Fälle, sondern auf beliebige Disziplinen bezogen.</w:t>
      </w:r>
      <w:r w:rsidR="00386781" w:rsidRPr="00957005">
        <w:rPr>
          <w:lang w:val="de-CH"/>
        </w:rPr>
        <w:t xml:space="preserve"> Trotzdem ist Logan (2010) weiterhin eine empfehlenswerte Quelle für inferenzstatistische Methoden. Leider gibt es nach meiner Sichtung von etwa zwei Dutzend Statistikbüchern mit R, keines das gleichermassen die Inferenzstatistik und die deskriptiv-multivariate Statistik in der für den Kurs angemessenen Tiefe behandelt</w:t>
      </w:r>
      <w:r w:rsidR="007153E6" w:rsidRPr="00957005">
        <w:rPr>
          <w:lang w:val="de-CH"/>
        </w:rPr>
        <w:t>. Man könnte das Mammutwerk von Crawley (</w:t>
      </w:r>
      <w:r w:rsidR="00EC6E23" w:rsidRPr="00957005">
        <w:rPr>
          <w:lang w:val="de-CH"/>
        </w:rPr>
        <w:t>2013</w:t>
      </w:r>
      <w:r w:rsidR="007153E6" w:rsidRPr="00957005">
        <w:rPr>
          <w:lang w:val="de-CH"/>
        </w:rPr>
        <w:t xml:space="preserve">) nennen, aber trotz </w:t>
      </w:r>
      <w:r w:rsidR="00EC6E23" w:rsidRPr="00957005">
        <w:rPr>
          <w:lang w:val="de-CH"/>
        </w:rPr>
        <w:t>über</w:t>
      </w:r>
      <w:r w:rsidR="007153E6" w:rsidRPr="00957005">
        <w:rPr>
          <w:lang w:val="de-CH"/>
        </w:rPr>
        <w:t xml:space="preserve"> 1000 Seiten sind dort die multivariat-deskriptiven Methoden nur sehr kurz (aber immerhin) behandelt und es ist eher ein Kompendium als ein Lehrbuch. Insofern wer</w:t>
      </w:r>
      <w:r w:rsidR="00FB4F68" w:rsidRPr="00957005">
        <w:rPr>
          <w:lang w:val="de-CH"/>
        </w:rPr>
        <w:t>de ich für Statistik 6–8 auf andere Quellen zurückgreifen, insbesondere auf das exzellente Lehrbuch von Borcard et al. (</w:t>
      </w:r>
      <w:r w:rsidR="00C509DA" w:rsidRPr="00957005">
        <w:rPr>
          <w:lang w:val="de-CH"/>
        </w:rPr>
        <w:t>2018), das abe</w:t>
      </w:r>
      <w:r w:rsidR="00F91182" w:rsidRPr="00957005">
        <w:rPr>
          <w:lang w:val="de-CH"/>
        </w:rPr>
        <w:t>r</w:t>
      </w:r>
      <w:r w:rsidR="00C509DA" w:rsidRPr="00957005">
        <w:rPr>
          <w:lang w:val="de-CH"/>
        </w:rPr>
        <w:t xml:space="preserve"> weitestgehend inferenzstatistischen Methoden aussen </w:t>
      </w:r>
      <w:r w:rsidR="001A4497" w:rsidRPr="00957005">
        <w:rPr>
          <w:lang w:val="de-CH"/>
        </w:rPr>
        <w:t>vorlässt</w:t>
      </w:r>
      <w:r w:rsidR="00C509DA" w:rsidRPr="00957005">
        <w:rPr>
          <w:lang w:val="de-CH"/>
        </w:rPr>
        <w:t xml:space="preserve"> und die multivariat-deskriptiven aus der alleinigen Sicht von ÖkologInnen beschreibt</w:t>
      </w:r>
      <w:r w:rsidR="001C6B94" w:rsidRPr="00957005">
        <w:rPr>
          <w:lang w:val="de-CH"/>
        </w:rPr>
        <w:t>. Zu guter Letzt möchte ich noch das Buch von Quinn &amp; Keough (2002) empfehlen, das m.</w:t>
      </w:r>
      <w:r w:rsidR="008511B1" w:rsidRPr="00957005">
        <w:rPr>
          <w:lang w:val="de-CH"/>
        </w:rPr>
        <w:t> </w:t>
      </w:r>
      <w:r w:rsidR="001C6B94" w:rsidRPr="00957005">
        <w:rPr>
          <w:lang w:val="de-CH"/>
        </w:rPr>
        <w:t xml:space="preserve">E. die ganze Bandbreite </w:t>
      </w:r>
      <w:r w:rsidR="008511B1" w:rsidRPr="00957005">
        <w:rPr>
          <w:lang w:val="de-CH"/>
        </w:rPr>
        <w:t>statistischer</w:t>
      </w:r>
      <w:r w:rsidR="001C6B94" w:rsidRPr="00957005">
        <w:rPr>
          <w:lang w:val="de-CH"/>
        </w:rPr>
        <w:t xml:space="preserve"> Methoden für ÖkologInnen beschreibt und hervorragend mit vielen Beispielen erklärt, aber eben aus der „Vor-R-Zeit“, mithin ohne Beispiel-Code.</w:t>
      </w:r>
      <w:r w:rsidR="009B47A7" w:rsidRPr="00957005">
        <w:rPr>
          <w:lang w:val="de-CH"/>
        </w:rPr>
        <w:t xml:space="preserve"> Da nahezu alle aus meiner Sicht empfehlenswerten aktuellen Statistikbücher auf Englisch sind, dieses Skript jedoch auf Deutsch, habe ich</w:t>
      </w:r>
      <w:r w:rsidR="009779D3" w:rsidRPr="00957005">
        <w:rPr>
          <w:lang w:val="de-CH"/>
        </w:rPr>
        <w:t xml:space="preserve"> im Skript wichtige Fachtermini in beiden Sprachen angegeben (Englisch ist dann </w:t>
      </w:r>
      <w:r w:rsidR="009779D3" w:rsidRPr="00957005">
        <w:rPr>
          <w:i/>
          <w:lang w:val="de-CH"/>
        </w:rPr>
        <w:t>kursiv</w:t>
      </w:r>
      <w:r w:rsidR="009779D3" w:rsidRPr="00957005">
        <w:rPr>
          <w:lang w:val="de-CH"/>
        </w:rPr>
        <w:t>)</w:t>
      </w:r>
      <w:r w:rsidR="00B619A3" w:rsidRPr="00957005">
        <w:rPr>
          <w:lang w:val="de-CH"/>
        </w:rPr>
        <w:t>, um eine leichtere Verknüpfung zu schaffen</w:t>
      </w:r>
      <w:r w:rsidR="009779D3" w:rsidRPr="00957005">
        <w:rPr>
          <w:lang w:val="de-CH"/>
        </w:rPr>
        <w:t>.</w:t>
      </w:r>
    </w:p>
    <w:p w14:paraId="3F5C3400" w14:textId="2B69BF7F" w:rsidR="001A4497" w:rsidRPr="00957005" w:rsidRDefault="001A4497" w:rsidP="006D784B">
      <w:pPr>
        <w:pStyle w:val="Textkrper"/>
        <w:rPr>
          <w:lang w:val="de-CH"/>
        </w:rPr>
      </w:pPr>
      <w:r w:rsidRPr="00957005">
        <w:rPr>
          <w:lang w:val="de-CH"/>
        </w:rPr>
        <w:t>Im Skript wird die Theorie beginnend mit den einfachsten statistischen Verfahren (die den Masterstudierenden schon geläufig sein sollten) sukzessive aufgebaut, wobei an geeigneten Stellen wichtige Grundsätze (</w:t>
      </w:r>
      <w:r w:rsidRPr="00957005">
        <w:rPr>
          <w:lang w:val="de-CH"/>
        </w:rPr>
        <w:t>z.B. unabhängigkeit der Messwerte, Voraussetzungen für Tests etc.</w:t>
      </w:r>
      <w:r w:rsidRPr="00957005">
        <w:rPr>
          <w:lang w:val="de-CH"/>
        </w:rPr>
        <w:t>) erklärt werden, die für die Statistik insgesamt relevant sind. Die Theorie ist immer mit dem entsprechenden R-Code kombiniert, einschliesslich der Interpretation der textlichen und grafischen Ausgaben von R. Das Skript enthält nur Auszüge des R-Codes, der in Gänze im Unterricht (in der jeweils zweiten Lektion) vorgestellt und besprochen wird. Da es in diesem Kursteil um das Verständnis der Statistik geht, wurde kein grosser Aufwand auf das «Optimieren» des visuellen Outputs gelegt, welches den Code of wesentlich verlängert und den Blick vom «Eigentlichen» abgelenkt hätte.</w:t>
      </w:r>
    </w:p>
    <w:p w14:paraId="637403FD" w14:textId="77777777" w:rsidR="00125A34" w:rsidRPr="00957005" w:rsidRDefault="00125A34" w:rsidP="001F6A5C">
      <w:pPr>
        <w:pStyle w:val="berschrift2"/>
      </w:pPr>
      <w:bookmarkStart w:id="2" w:name="_Toc117278731"/>
      <w:r w:rsidRPr="00957005">
        <w:t>Quellen</w:t>
      </w:r>
      <w:bookmarkEnd w:id="2"/>
    </w:p>
    <w:p w14:paraId="74C9E2EA" w14:textId="77777777" w:rsidR="003B100F" w:rsidRPr="00957005" w:rsidRDefault="003B100F" w:rsidP="006D784B">
      <w:pPr>
        <w:ind w:left="284" w:hanging="284"/>
        <w:jc w:val="both"/>
        <w:rPr>
          <w:rFonts w:ascii="Arial" w:hAnsi="Arial" w:cs="Arial"/>
          <w:sz w:val="19"/>
          <w:szCs w:val="19"/>
          <w:lang w:val="de-CH"/>
        </w:rPr>
      </w:pPr>
      <w:r w:rsidRPr="00957005">
        <w:rPr>
          <w:rFonts w:ascii="Arial" w:hAnsi="Arial" w:cs="Arial"/>
          <w:sz w:val="19"/>
          <w:szCs w:val="19"/>
          <w:lang w:val="de-CH"/>
        </w:rPr>
        <w:t xml:space="preserve">Borcard, D., Gillet, F. &amp; Legendre, P. 2018. </w:t>
      </w:r>
      <w:r w:rsidRPr="00957005">
        <w:rPr>
          <w:rFonts w:ascii="Arial" w:hAnsi="Arial" w:cs="Arial"/>
          <w:i/>
          <w:sz w:val="19"/>
          <w:szCs w:val="19"/>
          <w:lang w:val="de-CH"/>
        </w:rPr>
        <w:t>Numerical ecology with R</w:t>
      </w:r>
      <w:r w:rsidRPr="00957005">
        <w:rPr>
          <w:rFonts w:ascii="Arial" w:hAnsi="Arial" w:cs="Arial"/>
          <w:sz w:val="19"/>
          <w:szCs w:val="19"/>
          <w:lang w:val="de-CH"/>
        </w:rPr>
        <w:t>. 2nd ed. Springer, Cham, CH: 435 pp.</w:t>
      </w:r>
    </w:p>
    <w:p w14:paraId="00131B54" w14:textId="77777777" w:rsidR="00D23B40" w:rsidRPr="00957005" w:rsidRDefault="00D23B40" w:rsidP="006D784B">
      <w:pPr>
        <w:pStyle w:val="Literatur"/>
        <w:rPr>
          <w:rFonts w:cs="Arial"/>
          <w:lang w:val="de-CH"/>
        </w:rPr>
      </w:pPr>
      <w:r w:rsidRPr="00957005">
        <w:rPr>
          <w:rFonts w:cs="Arial"/>
          <w:lang w:val="de-CH"/>
        </w:rPr>
        <w:t xml:space="preserve">Crawley, M.J. 2013. </w:t>
      </w:r>
      <w:r w:rsidRPr="00957005">
        <w:rPr>
          <w:rFonts w:cs="Arial"/>
          <w:i/>
          <w:lang w:val="de-CH"/>
        </w:rPr>
        <w:t>The R book</w:t>
      </w:r>
      <w:r w:rsidRPr="00957005">
        <w:rPr>
          <w:rFonts w:cs="Arial"/>
          <w:lang w:val="de-CH"/>
        </w:rPr>
        <w:t>. 2nd ed. John Wiley &amp; Sons, Chichester, UK: 1051 pp.</w:t>
      </w:r>
    </w:p>
    <w:p w14:paraId="780C23C7" w14:textId="77777777" w:rsidR="002A3939" w:rsidRPr="00957005" w:rsidRDefault="002A3939" w:rsidP="006D784B">
      <w:pPr>
        <w:pStyle w:val="Literatur"/>
        <w:rPr>
          <w:rFonts w:cs="Arial"/>
          <w:lang w:val="de-CH"/>
        </w:rPr>
      </w:pPr>
      <w:r w:rsidRPr="00957005">
        <w:rPr>
          <w:rFonts w:cs="Arial"/>
          <w:lang w:val="de-CH"/>
        </w:rPr>
        <w:t xml:space="preserve">Crawley, M.J. 2015. </w:t>
      </w:r>
      <w:r w:rsidRPr="00957005">
        <w:rPr>
          <w:rFonts w:cs="Arial"/>
          <w:i/>
          <w:lang w:val="de-CH"/>
        </w:rPr>
        <w:t>Statistics – An introduction using R</w:t>
      </w:r>
      <w:r w:rsidRPr="00957005">
        <w:rPr>
          <w:rFonts w:cs="Arial"/>
          <w:lang w:val="de-CH"/>
        </w:rPr>
        <w:t>. 2nd ed. John Wiley &amp; Sons, Chichester, UK: 339 pp.</w:t>
      </w:r>
    </w:p>
    <w:p w14:paraId="04C58754" w14:textId="77777777" w:rsidR="003B100F" w:rsidRPr="00957005" w:rsidRDefault="003B100F" w:rsidP="006D784B">
      <w:pPr>
        <w:pStyle w:val="Literatur"/>
        <w:rPr>
          <w:rFonts w:cs="Arial"/>
          <w:lang w:val="de-CH"/>
        </w:rPr>
      </w:pPr>
      <w:r w:rsidRPr="00957005">
        <w:rPr>
          <w:rFonts w:cs="Arial"/>
          <w:lang w:val="de-CH"/>
        </w:rPr>
        <w:t xml:space="preserve">Logan, M. 2010. </w:t>
      </w:r>
      <w:r w:rsidRPr="00957005">
        <w:rPr>
          <w:rFonts w:cs="Arial"/>
          <w:i/>
          <w:lang w:val="de-CH"/>
        </w:rPr>
        <w:t>Biostatistical design and analysis using R: a practical guide</w:t>
      </w:r>
      <w:r w:rsidRPr="00957005">
        <w:rPr>
          <w:rFonts w:cs="Arial"/>
          <w:lang w:val="de-CH"/>
        </w:rPr>
        <w:t>. Wiley-Blackwell, Chichester, UK: 546 pp.</w:t>
      </w:r>
    </w:p>
    <w:p w14:paraId="28E55059" w14:textId="77777777" w:rsidR="003B100F" w:rsidRPr="00957005" w:rsidRDefault="00B25997" w:rsidP="006D784B">
      <w:pPr>
        <w:pStyle w:val="Literatur"/>
        <w:rPr>
          <w:rFonts w:cs="Arial"/>
          <w:lang w:val="de-CH"/>
        </w:rPr>
      </w:pPr>
      <w:r w:rsidRPr="00957005">
        <w:rPr>
          <w:rFonts w:cs="Arial"/>
          <w:lang w:val="de-CH"/>
        </w:rPr>
        <w:t xml:space="preserve">Quinn, G.P. &amp; Keough, M.J. 2002. </w:t>
      </w:r>
      <w:r w:rsidRPr="00957005">
        <w:rPr>
          <w:rFonts w:cs="Arial"/>
          <w:i/>
          <w:lang w:val="de-CH"/>
        </w:rPr>
        <w:t>Experimental design and data analysis for biologists</w:t>
      </w:r>
      <w:r w:rsidRPr="00957005">
        <w:rPr>
          <w:rFonts w:cs="Arial"/>
          <w:lang w:val="de-CH"/>
        </w:rPr>
        <w:t>. Cambridge University Press, Cambridge, UK: 537 pp.</w:t>
      </w:r>
    </w:p>
    <w:p w14:paraId="00482DF8" w14:textId="535ECB16" w:rsidR="00E379AC" w:rsidRPr="00957005" w:rsidRDefault="003C2132" w:rsidP="006D784B">
      <w:pPr>
        <w:pStyle w:val="berschrift1"/>
        <w:rPr>
          <w:lang w:val="de-CH"/>
        </w:rPr>
      </w:pPr>
      <w:bookmarkStart w:id="3" w:name="_Toc117278732"/>
      <w:r w:rsidRPr="00957005">
        <w:rPr>
          <w:b w:val="0"/>
          <w:lang w:val="de-CH"/>
        </w:rPr>
        <w:lastRenderedPageBreak/>
        <w:t>Statistik</w:t>
      </w:r>
      <w:r w:rsidR="00E379AC" w:rsidRPr="00957005">
        <w:rPr>
          <w:b w:val="0"/>
          <w:lang w:val="de-CH"/>
        </w:rPr>
        <w:t xml:space="preserve"> 1</w:t>
      </w:r>
      <w:r w:rsidR="00F7745F" w:rsidRPr="00957005">
        <w:rPr>
          <w:b w:val="0"/>
          <w:lang w:val="de-CH"/>
        </w:rPr>
        <w:br/>
      </w:r>
      <w:r w:rsidR="00F7745F" w:rsidRPr="00957005">
        <w:rPr>
          <w:lang w:val="de-CH"/>
        </w:rPr>
        <w:t>Grundlagen der Statistik</w:t>
      </w:r>
      <w:bookmarkEnd w:id="3"/>
    </w:p>
    <w:p w14:paraId="6C182914" w14:textId="77777777" w:rsidR="00E379AC" w:rsidRPr="00957005" w:rsidRDefault="00F7745F" w:rsidP="006D784B">
      <w:pPr>
        <w:pStyle w:val="Textkrper"/>
        <w:rPr>
          <w:b/>
          <w:sz w:val="20"/>
          <w:szCs w:val="20"/>
          <w:lang w:val="de-CH"/>
        </w:rPr>
      </w:pPr>
      <w:r w:rsidRPr="00957005">
        <w:rPr>
          <w:b/>
          <w:lang w:val="de-CH"/>
        </w:rPr>
        <w:t xml:space="preserve">In Statistik 1 lernen die Studierenden, was (Inferenz-) Statistik im Kern leistet und warum sie für wissenschaftliche Erkenntnis (in den meisten Disziplinen) unentbehrlich ist. Nach einer Wiederholung der Rolle von Hypothesen wird erläutert, wie Hypothesentests in der </w:t>
      </w:r>
      <w:r w:rsidRPr="00957005">
        <w:rPr>
          <w:b/>
          <w:i/>
          <w:iCs/>
          <w:lang w:val="de-CH"/>
        </w:rPr>
        <w:t>frequentist</w:t>
      </w:r>
      <w:r w:rsidRPr="00957005">
        <w:rPr>
          <w:b/>
          <w:lang w:val="de-CH"/>
        </w:rPr>
        <w:t xml:space="preserve">-Statistik umgesetzt werden, einschliesslich p-Werten und Signifikanz-Levels. Die praktische Statistik beginnt mit den beiden einfachsten Fällen, dem Chi-Quadrat-Test für die Assoziation zwischen zwei kategorialen Variablen und dem </w:t>
      </w:r>
      <w:r w:rsidRPr="00957005">
        <w:rPr>
          <w:b/>
          <w:i/>
          <w:lang w:val="de-CH"/>
        </w:rPr>
        <w:t>t</w:t>
      </w:r>
      <w:r w:rsidRPr="00957005">
        <w:rPr>
          <w:b/>
          <w:lang w:val="de-CH"/>
        </w:rPr>
        <w:t>-Test auf Unterschiede in Mittelwerten zwischen zwei Gruppen. Abschliessend beschäftigen wir uns damit, wie man Ergebnisse statistischer Analysen am besten in Abbildungen, Tabellen und Text darstellt.</w:t>
      </w:r>
    </w:p>
    <w:p w14:paraId="75ECE7FD" w14:textId="77777777" w:rsidR="002D718D" w:rsidRPr="00957005" w:rsidRDefault="002D718D" w:rsidP="001F6A5C">
      <w:pPr>
        <w:pStyle w:val="berschrift2"/>
      </w:pPr>
      <w:bookmarkStart w:id="4" w:name="_Toc117278733"/>
      <w:r w:rsidRPr="00957005">
        <w:t>Lernziele</w:t>
      </w:r>
      <w:bookmarkEnd w:id="4"/>
    </w:p>
    <w:p w14:paraId="1C8CC993" w14:textId="77777777" w:rsidR="00561931" w:rsidRPr="00957005" w:rsidRDefault="00561931" w:rsidP="006D784B">
      <w:pPr>
        <w:contextualSpacing/>
        <w:textAlignment w:val="baseline"/>
        <w:rPr>
          <w:rFonts w:ascii="Arial" w:eastAsia="Times New Roman" w:hAnsi="Arial" w:cs="Arial"/>
          <w:i/>
          <w:lang w:val="de-CH" w:eastAsia="en-GB"/>
        </w:rPr>
      </w:pPr>
      <w:r w:rsidRPr="00957005">
        <w:rPr>
          <w:rFonts w:ascii="Arial" w:eastAsiaTheme="minorEastAsia" w:hAnsi="Arial" w:cs="Arial"/>
          <w:i/>
          <w:color w:val="000000" w:themeColor="text1"/>
          <w:lang w:val="de-CH" w:eastAsia="en-GB"/>
        </w:rPr>
        <w:t>Ihr…</w:t>
      </w:r>
    </w:p>
    <w:p w14:paraId="601DDF32" w14:textId="77777777" w:rsidR="00561931" w:rsidRPr="00957005" w:rsidRDefault="00561931" w:rsidP="00E01EDA">
      <w:pPr>
        <w:numPr>
          <w:ilvl w:val="1"/>
          <w:numId w:val="1"/>
        </w:numPr>
        <w:tabs>
          <w:tab w:val="clear" w:pos="644"/>
          <w:tab w:val="num" w:pos="567"/>
        </w:tabs>
        <w:spacing w:before="120"/>
        <w:ind w:left="567" w:hanging="567"/>
        <w:textAlignment w:val="baseline"/>
        <w:rPr>
          <w:rFonts w:ascii="Arial" w:eastAsia="Times New Roman" w:hAnsi="Arial" w:cs="Arial"/>
          <w:i/>
          <w:iCs/>
          <w:lang w:val="de-CH" w:eastAsia="en-GB"/>
        </w:rPr>
      </w:pPr>
      <w:r w:rsidRPr="00957005">
        <w:rPr>
          <w:rFonts w:ascii="Arial" w:eastAsia="MS PGothic" w:hAnsi="Arial" w:cs="Arial"/>
          <w:i/>
          <w:iCs/>
          <w:color w:val="000000" w:themeColor="text1"/>
          <w:lang w:val="de-CH" w:eastAsia="en-GB"/>
        </w:rPr>
        <w:t>versteht, was Statistik im Kern leistet und warum Statistik für wissenschaftliche Erkenntnis (in den meisten Disziplinen) unentbehrlich ist;</w:t>
      </w:r>
    </w:p>
    <w:p w14:paraId="75087659" w14:textId="77777777" w:rsidR="00561931" w:rsidRPr="00957005" w:rsidRDefault="00561931" w:rsidP="00E01EDA">
      <w:pPr>
        <w:numPr>
          <w:ilvl w:val="1"/>
          <w:numId w:val="1"/>
        </w:numPr>
        <w:tabs>
          <w:tab w:val="clear" w:pos="644"/>
          <w:tab w:val="num" w:pos="567"/>
        </w:tabs>
        <w:spacing w:before="120"/>
        <w:ind w:left="567" w:hanging="567"/>
        <w:textAlignment w:val="baseline"/>
        <w:rPr>
          <w:rFonts w:ascii="Arial" w:eastAsia="Times New Roman" w:hAnsi="Arial" w:cs="Arial"/>
          <w:i/>
          <w:iCs/>
          <w:lang w:val="de-CH" w:eastAsia="en-GB"/>
        </w:rPr>
      </w:pPr>
      <w:r w:rsidRPr="00957005">
        <w:rPr>
          <w:rFonts w:ascii="Arial" w:eastAsia="MS PGothic" w:hAnsi="Arial" w:cs="Arial"/>
          <w:i/>
          <w:iCs/>
          <w:color w:val="000000" w:themeColor="text1"/>
          <w:lang w:val="de-CH" w:eastAsia="en-GB"/>
        </w:rPr>
        <w:t>könnt Angaben zu p-Werten oder Signifikanzlevels kritisch würdigen;</w:t>
      </w:r>
    </w:p>
    <w:p w14:paraId="60B137D4" w14:textId="77777777" w:rsidR="00561931" w:rsidRPr="00957005" w:rsidRDefault="00561931" w:rsidP="00E01EDA">
      <w:pPr>
        <w:numPr>
          <w:ilvl w:val="1"/>
          <w:numId w:val="1"/>
        </w:numPr>
        <w:tabs>
          <w:tab w:val="clear" w:pos="644"/>
          <w:tab w:val="num" w:pos="567"/>
        </w:tabs>
        <w:spacing w:before="120"/>
        <w:ind w:left="567" w:hanging="567"/>
        <w:textAlignment w:val="baseline"/>
        <w:rPr>
          <w:rFonts w:ascii="Arial" w:eastAsia="Times New Roman" w:hAnsi="Arial" w:cs="Arial"/>
          <w:i/>
          <w:iCs/>
          <w:lang w:val="de-CH" w:eastAsia="en-GB"/>
        </w:rPr>
      </w:pPr>
      <w:r w:rsidRPr="00957005">
        <w:rPr>
          <w:rFonts w:ascii="Arial" w:eastAsia="MS PGothic" w:hAnsi="Arial" w:cs="Arial"/>
          <w:i/>
          <w:iCs/>
          <w:color w:val="000000" w:themeColor="text1"/>
          <w:lang w:val="de-CH" w:eastAsia="en-GB"/>
        </w:rPr>
        <w:t>wisst, wann man einen t-Test und wann einen Chi-Quadrat-Test verwendet und wie man das praktisch in R durchführt; und</w:t>
      </w:r>
    </w:p>
    <w:p w14:paraId="09B7B7D4" w14:textId="77777777" w:rsidR="00561931" w:rsidRPr="00957005" w:rsidRDefault="00561931" w:rsidP="00E01EDA">
      <w:pPr>
        <w:numPr>
          <w:ilvl w:val="1"/>
          <w:numId w:val="1"/>
        </w:numPr>
        <w:tabs>
          <w:tab w:val="clear" w:pos="644"/>
          <w:tab w:val="num" w:pos="567"/>
        </w:tabs>
        <w:spacing w:before="120"/>
        <w:ind w:left="567" w:hanging="567"/>
        <w:textAlignment w:val="baseline"/>
        <w:rPr>
          <w:rFonts w:ascii="Arial" w:eastAsia="Times New Roman" w:hAnsi="Arial" w:cs="Arial"/>
          <w:i/>
          <w:iCs/>
          <w:lang w:val="de-CH" w:eastAsia="en-GB"/>
        </w:rPr>
      </w:pPr>
      <w:r w:rsidRPr="00957005">
        <w:rPr>
          <w:rFonts w:ascii="Arial" w:eastAsia="MS PGothic" w:hAnsi="Arial" w:cs="Arial"/>
          <w:i/>
          <w:iCs/>
          <w:color w:val="000000" w:themeColor="text1"/>
          <w:lang w:val="de-CH" w:eastAsia="en-GB"/>
        </w:rPr>
        <w:t>habt eine grundlegende Idee, worauf es beim Berichten statistischer Ergebnisse, insbesondere in Abbildungen ankommt.</w:t>
      </w:r>
    </w:p>
    <w:p w14:paraId="6814047F" w14:textId="77777777" w:rsidR="00E379AC" w:rsidRPr="00957005" w:rsidRDefault="00526E9C" w:rsidP="001F6A5C">
      <w:pPr>
        <w:pStyle w:val="berschrift2"/>
      </w:pPr>
      <w:bookmarkStart w:id="5" w:name="_Toc117278734"/>
      <w:r w:rsidRPr="00957005">
        <w:t xml:space="preserve">Warum </w:t>
      </w:r>
      <w:r w:rsidR="00E32179" w:rsidRPr="00957005">
        <w:t xml:space="preserve">brauchen wir </w:t>
      </w:r>
      <w:r w:rsidRPr="00957005">
        <w:t>Statistik?</w:t>
      </w:r>
      <w:bookmarkEnd w:id="5"/>
    </w:p>
    <w:p w14:paraId="62FD7D16" w14:textId="77777777" w:rsidR="00CE3BC0" w:rsidRPr="00957005" w:rsidRDefault="00CE3BC0" w:rsidP="00E61655">
      <w:pPr>
        <w:pStyle w:val="berschrift3"/>
      </w:pPr>
      <w:bookmarkStart w:id="6" w:name="_Toc117278735"/>
      <w:r w:rsidRPr="00957005">
        <w:t>Ein Beispiel</w:t>
      </w:r>
      <w:bookmarkEnd w:id="6"/>
    </w:p>
    <w:p w14:paraId="31B4A5FC" w14:textId="77777777" w:rsidR="00BA3D80" w:rsidRPr="00957005" w:rsidRDefault="00742B29" w:rsidP="006D784B">
      <w:pPr>
        <w:pStyle w:val="Textkrper"/>
        <w:rPr>
          <w:lang w:val="de-CH"/>
        </w:rPr>
      </w:pPr>
      <w:r w:rsidRPr="00957005">
        <w:rPr>
          <w:lang w:val="de-CH"/>
        </w:rPr>
        <w:t xml:space="preserve">Ich möchte die grundlegende Notwendigkeit von Statistik mit einem fiktiven Beispiel visualisieren. </w:t>
      </w:r>
      <w:r w:rsidR="001E3F4F" w:rsidRPr="00957005">
        <w:rPr>
          <w:lang w:val="de-CH"/>
        </w:rPr>
        <w:t>Gehen wir von einer einfachen Frage aus dem Zierpflanzenbau aus:</w:t>
      </w:r>
    </w:p>
    <w:p w14:paraId="7A508B16" w14:textId="77777777" w:rsidR="0088230B" w:rsidRPr="00957005" w:rsidRDefault="001E3F4F" w:rsidP="006D784B">
      <w:pPr>
        <w:pStyle w:val="Textkrper"/>
        <w:rPr>
          <w:b/>
          <w:i/>
          <w:lang w:val="de-CH"/>
        </w:rPr>
      </w:pPr>
      <w:r w:rsidRPr="00957005">
        <w:rPr>
          <w:b/>
          <w:i/>
          <w:lang w:val="de-CH"/>
        </w:rPr>
        <w:t>Unterscheiden sich zwei verschiedene Sorten (Cultivare) in der Blütengrösse?</w:t>
      </w:r>
    </w:p>
    <w:p w14:paraId="7EF4C353" w14:textId="77777777" w:rsidR="00126DDB" w:rsidRPr="00957005" w:rsidRDefault="00126DDB" w:rsidP="006D784B">
      <w:pPr>
        <w:pStyle w:val="Textkrper"/>
        <w:jc w:val="center"/>
        <w:rPr>
          <w:lang w:val="de-CH"/>
        </w:rPr>
      </w:pPr>
      <w:r w:rsidRPr="00957005">
        <w:rPr>
          <w:noProof/>
          <w:lang w:val="de-CH" w:eastAsia="en-GB"/>
        </w:rPr>
        <w:lastRenderedPageBreak/>
        <w:drawing>
          <wp:inline distT="0" distB="0" distL="0" distR="0" wp14:anchorId="279F88AA" wp14:editId="2E4A9AA1">
            <wp:extent cx="4143375" cy="300990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3375" cy="3009900"/>
                    </a:xfrm>
                    <a:prstGeom prst="rect">
                      <a:avLst/>
                    </a:prstGeom>
                    <a:noFill/>
                    <a:ln>
                      <a:noFill/>
                    </a:ln>
                  </pic:spPr>
                </pic:pic>
              </a:graphicData>
            </a:graphic>
          </wp:inline>
        </w:drawing>
      </w:r>
    </w:p>
    <w:p w14:paraId="0EF63C91" w14:textId="77777777" w:rsidR="00724A73" w:rsidRPr="00957005" w:rsidRDefault="00126DDB" w:rsidP="006D784B">
      <w:pPr>
        <w:pStyle w:val="Textkrper"/>
        <w:rPr>
          <w:lang w:val="de-CH"/>
        </w:rPr>
      </w:pPr>
      <w:r w:rsidRPr="00957005">
        <w:rPr>
          <w:lang w:val="de-CH"/>
        </w:rPr>
        <w:t>Um diese Frage zu beantworten</w:t>
      </w:r>
      <w:r w:rsidR="00F33E62" w:rsidRPr="00957005">
        <w:rPr>
          <w:lang w:val="de-CH"/>
        </w:rPr>
        <w:t>, vermessen wir die Blüten der beiden abgebildeten Individuen:</w:t>
      </w:r>
    </w:p>
    <w:p w14:paraId="177E526E" w14:textId="77777777" w:rsidR="00F33E62" w:rsidRPr="00957005" w:rsidRDefault="00F33E62" w:rsidP="00E52830">
      <w:pPr>
        <w:pStyle w:val="Textkrper"/>
        <w:spacing w:before="120"/>
        <w:rPr>
          <w:lang w:val="de-CH"/>
        </w:rPr>
      </w:pPr>
      <w:r w:rsidRPr="00957005">
        <w:rPr>
          <w:lang w:val="de-CH"/>
        </w:rPr>
        <w:tab/>
        <w:t>Individuum A: 20 cm²</w:t>
      </w:r>
    </w:p>
    <w:p w14:paraId="642D11F0" w14:textId="77777777" w:rsidR="00F33E62" w:rsidRPr="00957005" w:rsidRDefault="00F33E62" w:rsidP="00E52830">
      <w:pPr>
        <w:pStyle w:val="Textkrper"/>
        <w:spacing w:before="120"/>
        <w:rPr>
          <w:lang w:val="de-CH"/>
        </w:rPr>
      </w:pPr>
      <w:r w:rsidRPr="00957005">
        <w:rPr>
          <w:lang w:val="de-CH"/>
        </w:rPr>
        <w:tab/>
        <w:t>Individuum B: 12 cm²</w:t>
      </w:r>
    </w:p>
    <w:p w14:paraId="30160512" w14:textId="77777777" w:rsidR="00F33E62" w:rsidRPr="00957005" w:rsidRDefault="00F33E62" w:rsidP="006D784B">
      <w:pPr>
        <w:pStyle w:val="Textkrper"/>
        <w:rPr>
          <w:lang w:val="de-CH"/>
        </w:rPr>
      </w:pPr>
      <w:r w:rsidRPr="00957005">
        <w:rPr>
          <w:lang w:val="de-CH"/>
        </w:rPr>
        <w:t xml:space="preserve">Mithin wäre unsere </w:t>
      </w:r>
      <w:r w:rsidR="00CB7238" w:rsidRPr="00957005">
        <w:rPr>
          <w:lang w:val="de-CH"/>
        </w:rPr>
        <w:t xml:space="preserve">naive </w:t>
      </w:r>
      <w:r w:rsidRPr="00957005">
        <w:rPr>
          <w:lang w:val="de-CH"/>
        </w:rPr>
        <w:t xml:space="preserve">Antwort auf die Eingangsfragen: </w:t>
      </w:r>
      <w:r w:rsidRPr="00957005">
        <w:rPr>
          <w:b/>
          <w:lang w:val="de-CH"/>
        </w:rPr>
        <w:t>Ja, die Blüten von Sorte A sind grösser als jene von B</w:t>
      </w:r>
      <w:r w:rsidRPr="00957005">
        <w:rPr>
          <w:lang w:val="de-CH"/>
        </w:rPr>
        <w:t xml:space="preserve">. </w:t>
      </w:r>
      <w:r w:rsidR="00CB7238" w:rsidRPr="00957005">
        <w:rPr>
          <w:lang w:val="de-CH"/>
        </w:rPr>
        <w:t>Wir können sogar sagen, um wie viel grösser (8 cm² oder 67 %).</w:t>
      </w:r>
    </w:p>
    <w:p w14:paraId="57CD580F" w14:textId="77777777" w:rsidR="00CB7238" w:rsidRPr="00957005" w:rsidRDefault="00FC26E4" w:rsidP="006D784B">
      <w:pPr>
        <w:pStyle w:val="Textkrper"/>
        <w:rPr>
          <w:lang w:val="de-CH"/>
        </w:rPr>
      </w:pPr>
      <w:r w:rsidRPr="00957005">
        <w:rPr>
          <w:lang w:val="de-CH"/>
        </w:rPr>
        <w:t>Nun haben Pflanzen (wie fast alle Objekte, mit denen wir uns beschäftigen, mit Ausnahme vielleicht von Elementarteilchen) eine gewisse Variabilität:</w:t>
      </w:r>
    </w:p>
    <w:p w14:paraId="7BB80D17" w14:textId="77777777" w:rsidR="00FC26E4" w:rsidRPr="00957005" w:rsidRDefault="00FA15E8" w:rsidP="006D784B">
      <w:pPr>
        <w:pStyle w:val="Textkrper"/>
        <w:jc w:val="center"/>
        <w:rPr>
          <w:lang w:val="de-CH"/>
        </w:rPr>
      </w:pPr>
      <w:r w:rsidRPr="00957005">
        <w:rPr>
          <w:noProof/>
          <w:lang w:val="de-CH" w:eastAsia="en-GB"/>
        </w:rPr>
        <w:drawing>
          <wp:inline distT="0" distB="0" distL="0" distR="0" wp14:anchorId="7F1AE727" wp14:editId="4622CD1C">
            <wp:extent cx="5057775" cy="35147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7775" cy="3514725"/>
                    </a:xfrm>
                    <a:prstGeom prst="rect">
                      <a:avLst/>
                    </a:prstGeom>
                    <a:noFill/>
                    <a:ln>
                      <a:noFill/>
                    </a:ln>
                  </pic:spPr>
                </pic:pic>
              </a:graphicData>
            </a:graphic>
          </wp:inline>
        </w:drawing>
      </w:r>
    </w:p>
    <w:p w14:paraId="5EDB1CCC" w14:textId="77777777" w:rsidR="00FC26E4" w:rsidRPr="00957005" w:rsidRDefault="00BA3D80" w:rsidP="006D784B">
      <w:pPr>
        <w:pStyle w:val="Textkrper"/>
        <w:rPr>
          <w:lang w:val="de-CH"/>
        </w:rPr>
      </w:pPr>
      <w:r w:rsidRPr="00957005">
        <w:rPr>
          <w:lang w:val="de-CH"/>
        </w:rPr>
        <w:lastRenderedPageBreak/>
        <w:t>Folglich ist es sinnvoller, für die Beantwortung</w:t>
      </w:r>
      <w:r w:rsidR="005B5807" w:rsidRPr="00957005">
        <w:rPr>
          <w:lang w:val="de-CH"/>
        </w:rPr>
        <w:t xml:space="preserve"> der Frage jeweils mehrere Individuen zu vermessen. Wir greifen nun 10 Individuen jeder Sorte heraus und erzielen folgende Messergebnisse:</w:t>
      </w:r>
    </w:p>
    <w:p w14:paraId="16EC9840" w14:textId="77777777" w:rsidR="004C6829" w:rsidRPr="00957005" w:rsidRDefault="005B5807" w:rsidP="006D784B">
      <w:pPr>
        <w:pStyle w:val="Textkrper"/>
        <w:rPr>
          <w:lang w:val="de-CH"/>
        </w:rPr>
      </w:pPr>
      <w:r w:rsidRPr="00957005">
        <w:rPr>
          <w:lang w:val="de-CH"/>
        </w:rPr>
        <w:tab/>
      </w:r>
      <w:r w:rsidR="004C6829" w:rsidRPr="00957005">
        <w:rPr>
          <w:lang w:val="de-CH"/>
        </w:rPr>
        <w:t>Individuen A1–A10 [cm²]: 20; 19; 25; 10; 8; 15; 13; 18; 11; 14</w:t>
      </w:r>
    </w:p>
    <w:p w14:paraId="0D99966F" w14:textId="77777777" w:rsidR="004C6829" w:rsidRPr="00957005" w:rsidRDefault="004C6829" w:rsidP="006D784B">
      <w:pPr>
        <w:pStyle w:val="Textkrper"/>
        <w:ind w:firstLine="720"/>
        <w:rPr>
          <w:lang w:val="de-CH"/>
        </w:rPr>
      </w:pPr>
      <w:r w:rsidRPr="00957005">
        <w:rPr>
          <w:lang w:val="de-CH"/>
        </w:rPr>
        <w:t xml:space="preserve">Individuen B1–B10 [cm²]: 12; 15; 16; 7; 8; 10; 12; 11; 13; 10 </w:t>
      </w:r>
    </w:p>
    <w:p w14:paraId="582CE93A" w14:textId="77777777" w:rsidR="005B5807" w:rsidRPr="00957005" w:rsidRDefault="004C6829" w:rsidP="006D784B">
      <w:pPr>
        <w:pStyle w:val="Textkrper"/>
        <w:rPr>
          <w:lang w:val="de-CH"/>
        </w:rPr>
      </w:pPr>
      <w:r w:rsidRPr="00957005">
        <w:rPr>
          <w:lang w:val="de-CH"/>
        </w:rPr>
        <w:t xml:space="preserve">Wir erhalten für A einen Mittelwert von 15.3 cm² und für B einen Mittelwert von 11.4 cm² (was wir einfach in Excel ausrechnen können). </w:t>
      </w:r>
      <w:r w:rsidRPr="00957005">
        <w:rPr>
          <w:b/>
          <w:lang w:val="de-CH"/>
        </w:rPr>
        <w:t>Wir schliessen daher, dass die Blüten von A im Mittel 3.9 cm² grösser sind als jene von B</w:t>
      </w:r>
      <w:r w:rsidRPr="00957005">
        <w:rPr>
          <w:lang w:val="de-CH"/>
        </w:rPr>
        <w:t>.</w:t>
      </w:r>
    </w:p>
    <w:p w14:paraId="4DFC4C28" w14:textId="77777777" w:rsidR="005A1850" w:rsidRPr="00957005" w:rsidRDefault="005A1850" w:rsidP="006D784B">
      <w:pPr>
        <w:pStyle w:val="Textkrper"/>
        <w:rPr>
          <w:lang w:val="de-CH"/>
        </w:rPr>
      </w:pPr>
      <w:r w:rsidRPr="00957005">
        <w:rPr>
          <w:lang w:val="de-CH"/>
        </w:rPr>
        <w:t xml:space="preserve">Wir könnten uns also zufrieden zurücklehnen und unserem Ergebnis, das wir mit </w:t>
      </w:r>
      <w:r w:rsidR="00222E20" w:rsidRPr="00957005">
        <w:rPr>
          <w:lang w:val="de-CH"/>
        </w:rPr>
        <w:t>etwas</w:t>
      </w:r>
      <w:r w:rsidRPr="00957005">
        <w:rPr>
          <w:lang w:val="de-CH"/>
        </w:rPr>
        <w:t xml:space="preserve"> </w:t>
      </w:r>
      <w:r w:rsidRPr="00957005">
        <w:rPr>
          <w:b/>
          <w:lang w:val="de-CH"/>
        </w:rPr>
        <w:t>de</w:t>
      </w:r>
      <w:r w:rsidR="0037459A" w:rsidRPr="00957005">
        <w:rPr>
          <w:b/>
          <w:lang w:val="de-CH"/>
        </w:rPr>
        <w:t>skriptiver Statistik</w:t>
      </w:r>
      <w:r w:rsidR="0037459A" w:rsidRPr="00957005">
        <w:rPr>
          <w:lang w:val="de-CH"/>
        </w:rPr>
        <w:t xml:space="preserve"> (Mittelwerte) erzielt haben, vertrauen. Wo liegt der Haken? Wir haben nicht alle existierenden Individuen der Sorten A und B vermessen (die „Grundgesamtheit“), sondern nur eine Stichprobe von jeweils 10 Individuen</w:t>
      </w:r>
      <w:r w:rsidR="00665305" w:rsidRPr="00957005">
        <w:rPr>
          <w:lang w:val="de-CH"/>
        </w:rPr>
        <w:t xml:space="preserve">. Nun könnte es sein, dass KollegInnen von uns die gleiche Untersuchung mit </w:t>
      </w:r>
      <w:r w:rsidR="00ED3D5B" w:rsidRPr="00957005">
        <w:rPr>
          <w:lang w:val="de-CH"/>
        </w:rPr>
        <w:t>jeweils anderen Stichproben von je 10 Individuen durchgeführt haben, etwa folgendermassen (mit ihren jeweiligen Schlussfolgerungen):</w:t>
      </w:r>
    </w:p>
    <w:p w14:paraId="63027E8F" w14:textId="77777777" w:rsidR="00ED3D5B" w:rsidRPr="00957005" w:rsidRDefault="00ED3D5B" w:rsidP="006D784B">
      <w:pPr>
        <w:spacing w:before="240" w:line="240" w:lineRule="auto"/>
        <w:ind w:left="567"/>
        <w:textAlignment w:val="baseline"/>
        <w:rPr>
          <w:rFonts w:ascii="Arial" w:eastAsia="Times New Roman" w:hAnsi="Arial" w:cs="Arial"/>
          <w:b/>
          <w:i/>
          <w:lang w:val="de-CH" w:eastAsia="en-GB"/>
        </w:rPr>
      </w:pPr>
      <w:r w:rsidRPr="00957005">
        <w:rPr>
          <w:rFonts w:ascii="Arial" w:eastAsiaTheme="minorEastAsia" w:hAnsi="Arial" w:cs="Arial"/>
          <w:b/>
          <w:bCs/>
          <w:color w:val="000000" w:themeColor="text1"/>
          <w:lang w:val="de-CH" w:eastAsia="en-GB"/>
        </w:rPr>
        <w:t xml:space="preserve">Mess-Serie 1: </w:t>
      </w:r>
      <w:r w:rsidRPr="00957005">
        <w:rPr>
          <w:rFonts w:ascii="Arial" w:eastAsiaTheme="minorEastAsia" w:hAnsi="Arial" w:cs="Arial"/>
          <w:b/>
          <w:bCs/>
          <w:color w:val="000000" w:themeColor="text1"/>
          <w:lang w:val="de-CH" w:eastAsia="en-GB"/>
        </w:rPr>
        <w:br/>
      </w:r>
      <w:r w:rsidRPr="00957005">
        <w:rPr>
          <w:rFonts w:ascii="Arial" w:eastAsiaTheme="minorEastAsia" w:hAnsi="Arial" w:cs="Arial"/>
          <w:color w:val="000000" w:themeColor="text1"/>
          <w:lang w:val="de-CH" w:eastAsia="en-GB"/>
        </w:rPr>
        <w:t>Individuen A1–A10 [cm²]: 20; 19; 25; 10; 8; 15; 13; 18; 11; 14</w:t>
      </w:r>
      <w:r w:rsidRPr="00957005">
        <w:rPr>
          <w:rFonts w:ascii="Arial" w:eastAsiaTheme="minorEastAsia" w:hAnsi="Arial" w:cs="Arial"/>
          <w:color w:val="000000" w:themeColor="text1"/>
          <w:lang w:val="de-CH" w:eastAsia="en-GB"/>
        </w:rPr>
        <w:br/>
        <w:t xml:space="preserve">Individuen B1–B10 [cm²]: 12; 15; 16; 7; 8; 10; 12; 11; 13; 10 </w:t>
      </w:r>
      <w:r w:rsidRPr="00957005">
        <w:rPr>
          <w:rFonts w:ascii="Arial" w:eastAsiaTheme="minorEastAsia" w:hAnsi="Arial" w:cs="Arial"/>
          <w:color w:val="000000" w:themeColor="text1"/>
          <w:lang w:val="de-CH" w:eastAsia="en-GB"/>
        </w:rPr>
        <w:br/>
        <w:t xml:space="preserve">Ergebnis: A = 15.3; B = 11.4; A – B = 3.9 cm² </w:t>
      </w:r>
      <w:r w:rsidRPr="00957005">
        <w:rPr>
          <w:rFonts w:ascii="Arial" w:eastAsiaTheme="minorEastAsia" w:hAnsi="Arial" w:cs="Arial"/>
          <w:b/>
          <w:i/>
          <w:lang w:val="de-CH" w:eastAsia="en-GB"/>
        </w:rPr>
        <w:t>►A ist grösser als B</w:t>
      </w:r>
    </w:p>
    <w:p w14:paraId="71BE2098" w14:textId="77777777" w:rsidR="006A4F22" w:rsidRPr="00957005" w:rsidRDefault="006A4F22" w:rsidP="006D784B">
      <w:pPr>
        <w:spacing w:before="240" w:line="240" w:lineRule="auto"/>
        <w:ind w:left="567"/>
        <w:textAlignment w:val="baseline"/>
        <w:rPr>
          <w:rFonts w:ascii="Arial" w:eastAsiaTheme="minorEastAsia" w:hAnsi="Arial" w:cs="Arial"/>
          <w:b/>
          <w:i/>
          <w:lang w:val="de-CH" w:eastAsia="en-GB"/>
        </w:rPr>
      </w:pPr>
      <w:r w:rsidRPr="00957005">
        <w:rPr>
          <w:rFonts w:ascii="Arial" w:eastAsiaTheme="minorEastAsia" w:hAnsi="Arial" w:cs="Arial"/>
          <w:b/>
          <w:bCs/>
          <w:color w:val="000000" w:themeColor="text1"/>
          <w:kern w:val="24"/>
          <w:lang w:val="de-CH" w:eastAsia="en-GB"/>
        </w:rPr>
        <w:t xml:space="preserve">Mess-Serie 2: </w:t>
      </w:r>
      <w:r w:rsidRPr="00957005">
        <w:rPr>
          <w:rFonts w:ascii="Arial" w:eastAsiaTheme="minorEastAsia" w:hAnsi="Arial" w:cs="Arial"/>
          <w:b/>
          <w:bCs/>
          <w:color w:val="000000" w:themeColor="text1"/>
          <w:kern w:val="24"/>
          <w:lang w:val="de-CH" w:eastAsia="en-GB"/>
        </w:rPr>
        <w:br/>
      </w:r>
      <w:r w:rsidRPr="00957005">
        <w:rPr>
          <w:rFonts w:ascii="Arial" w:eastAsiaTheme="minorEastAsia" w:hAnsi="Arial" w:cs="Arial"/>
          <w:color w:val="000000" w:themeColor="text1"/>
          <w:kern w:val="24"/>
          <w:lang w:val="de-CH" w:eastAsia="en-GB"/>
        </w:rPr>
        <w:t>Individuen A1–A10 [cm²]: 20; 19; 25; 10; 8; 15; 13; 18; 11; 14</w:t>
      </w:r>
      <w:r w:rsidRPr="00957005">
        <w:rPr>
          <w:rFonts w:ascii="Arial" w:eastAsiaTheme="minorEastAsia" w:hAnsi="Arial" w:cs="Arial"/>
          <w:color w:val="000000" w:themeColor="text1"/>
          <w:kern w:val="24"/>
          <w:lang w:val="de-CH" w:eastAsia="en-GB"/>
        </w:rPr>
        <w:br/>
        <w:t xml:space="preserve">Individuen B1–B10 [cm²]: 12; 15; 16; 7; 8; 10; 12; 11; 13; 10 </w:t>
      </w:r>
      <w:r w:rsidRPr="00957005">
        <w:rPr>
          <w:rFonts w:ascii="Arial" w:eastAsiaTheme="minorEastAsia" w:hAnsi="Arial" w:cs="Arial"/>
          <w:color w:val="000000" w:themeColor="text1"/>
          <w:kern w:val="24"/>
          <w:lang w:val="de-CH" w:eastAsia="en-GB"/>
        </w:rPr>
        <w:br/>
        <w:t xml:space="preserve">Ergebnis: A = 12.5; B = 11.3; A – B = 1.2 cm² </w:t>
      </w:r>
      <w:r w:rsidRPr="00957005">
        <w:rPr>
          <w:rFonts w:ascii="Arial" w:eastAsiaTheme="minorEastAsia" w:hAnsi="Arial" w:cs="Arial"/>
          <w:b/>
          <w:i/>
          <w:lang w:val="de-CH" w:eastAsia="en-GB"/>
        </w:rPr>
        <w:t>►A ist (wenig) grösser als B</w:t>
      </w:r>
    </w:p>
    <w:p w14:paraId="25F54F99" w14:textId="77777777" w:rsidR="006A4F22" w:rsidRPr="00957005" w:rsidRDefault="006A4F22" w:rsidP="006D784B">
      <w:pPr>
        <w:spacing w:before="240" w:line="240" w:lineRule="auto"/>
        <w:ind w:left="567"/>
        <w:textAlignment w:val="baseline"/>
        <w:rPr>
          <w:rFonts w:ascii="Arial" w:eastAsiaTheme="minorEastAsia" w:hAnsi="Arial" w:cs="Arial"/>
          <w:b/>
          <w:i/>
          <w:lang w:val="de-CH" w:eastAsia="en-GB"/>
        </w:rPr>
      </w:pPr>
      <w:r w:rsidRPr="00957005">
        <w:rPr>
          <w:rFonts w:ascii="Arial" w:eastAsiaTheme="minorEastAsia" w:hAnsi="Arial" w:cs="Arial"/>
          <w:b/>
          <w:bCs/>
          <w:color w:val="000000" w:themeColor="text1"/>
          <w:kern w:val="24"/>
          <w:lang w:val="de-CH" w:eastAsia="en-GB"/>
        </w:rPr>
        <w:t xml:space="preserve">Mess-Serie 3: </w:t>
      </w:r>
      <w:r w:rsidRPr="00957005">
        <w:rPr>
          <w:rFonts w:ascii="Arial" w:eastAsiaTheme="minorEastAsia" w:hAnsi="Arial" w:cs="Arial"/>
          <w:b/>
          <w:bCs/>
          <w:color w:val="000000" w:themeColor="text1"/>
          <w:kern w:val="24"/>
          <w:lang w:val="de-CH" w:eastAsia="en-GB"/>
        </w:rPr>
        <w:br/>
      </w:r>
      <w:r w:rsidRPr="00957005">
        <w:rPr>
          <w:rFonts w:ascii="Arial" w:eastAsiaTheme="minorEastAsia" w:hAnsi="Arial" w:cs="Arial"/>
          <w:color w:val="000000" w:themeColor="text1"/>
          <w:kern w:val="24"/>
          <w:lang w:val="de-CH" w:eastAsia="en-GB"/>
        </w:rPr>
        <w:t>Individuen A1–A10 [cm²]: 20; 19; 25; 10; 8; 15; 13; 18; 11; 14</w:t>
      </w:r>
      <w:r w:rsidRPr="00957005">
        <w:rPr>
          <w:rFonts w:ascii="Arial" w:eastAsiaTheme="minorEastAsia" w:hAnsi="Arial" w:cs="Arial"/>
          <w:color w:val="000000" w:themeColor="text1"/>
          <w:kern w:val="24"/>
          <w:lang w:val="de-CH" w:eastAsia="en-GB"/>
        </w:rPr>
        <w:br/>
        <w:t xml:space="preserve">Individuen B1–B10 [cm²]: 12; 15; 16; 7; 8; 10; 12; 11; 13; 10 </w:t>
      </w:r>
      <w:r w:rsidRPr="00957005">
        <w:rPr>
          <w:rFonts w:ascii="Arial" w:eastAsiaTheme="minorEastAsia" w:hAnsi="Arial" w:cs="Arial"/>
          <w:color w:val="000000" w:themeColor="text1"/>
          <w:kern w:val="24"/>
          <w:lang w:val="de-CH" w:eastAsia="en-GB"/>
        </w:rPr>
        <w:br/>
        <w:t xml:space="preserve">Ergebnis: A = 11.0; B = 11.0; A – B = 0.0 cm² </w:t>
      </w:r>
      <w:r w:rsidRPr="00957005">
        <w:rPr>
          <w:rFonts w:ascii="Arial" w:eastAsiaTheme="minorEastAsia" w:hAnsi="Arial" w:cs="Arial"/>
          <w:b/>
          <w:i/>
          <w:lang w:val="de-CH" w:eastAsia="en-GB"/>
        </w:rPr>
        <w:t>►A ist gleich</w:t>
      </w:r>
      <w:r w:rsidR="00916831" w:rsidRPr="00957005">
        <w:rPr>
          <w:rFonts w:ascii="Arial" w:eastAsiaTheme="minorEastAsia" w:hAnsi="Arial" w:cs="Arial"/>
          <w:b/>
          <w:i/>
          <w:lang w:val="de-CH" w:eastAsia="en-GB"/>
        </w:rPr>
        <w:t xml:space="preserve"> gross wie</w:t>
      </w:r>
      <w:r w:rsidRPr="00957005">
        <w:rPr>
          <w:rFonts w:ascii="Arial" w:eastAsiaTheme="minorEastAsia" w:hAnsi="Arial" w:cs="Arial"/>
          <w:b/>
          <w:i/>
          <w:lang w:val="de-CH" w:eastAsia="en-GB"/>
        </w:rPr>
        <w:t xml:space="preserve"> B</w:t>
      </w:r>
    </w:p>
    <w:p w14:paraId="4EFB551B" w14:textId="77777777" w:rsidR="006A4F22" w:rsidRPr="00957005" w:rsidRDefault="006A4F22" w:rsidP="006D784B">
      <w:pPr>
        <w:spacing w:before="240" w:line="240" w:lineRule="auto"/>
        <w:ind w:left="567"/>
        <w:textAlignment w:val="baseline"/>
        <w:rPr>
          <w:rFonts w:ascii="Arial" w:eastAsiaTheme="minorEastAsia" w:hAnsi="Arial" w:cs="Arial"/>
          <w:b/>
          <w:i/>
          <w:lang w:val="de-CH" w:eastAsia="en-GB"/>
        </w:rPr>
      </w:pPr>
      <w:r w:rsidRPr="00957005">
        <w:rPr>
          <w:rFonts w:ascii="Arial" w:eastAsiaTheme="minorEastAsia" w:hAnsi="Arial" w:cs="Arial"/>
          <w:b/>
          <w:bCs/>
          <w:color w:val="000000" w:themeColor="text1"/>
          <w:kern w:val="24"/>
          <w:lang w:val="de-CH" w:eastAsia="en-GB"/>
        </w:rPr>
        <w:t xml:space="preserve">Mess-Serie 4: </w:t>
      </w:r>
      <w:r w:rsidRPr="00957005">
        <w:rPr>
          <w:rFonts w:ascii="Arial" w:eastAsiaTheme="minorEastAsia" w:hAnsi="Arial" w:cs="Arial"/>
          <w:b/>
          <w:bCs/>
          <w:color w:val="000000" w:themeColor="text1"/>
          <w:kern w:val="24"/>
          <w:lang w:val="de-CH" w:eastAsia="en-GB"/>
        </w:rPr>
        <w:br/>
      </w:r>
      <w:r w:rsidRPr="00957005">
        <w:rPr>
          <w:rFonts w:ascii="Arial" w:eastAsiaTheme="minorEastAsia" w:hAnsi="Arial" w:cs="Arial"/>
          <w:color w:val="000000" w:themeColor="text1"/>
          <w:kern w:val="24"/>
          <w:lang w:val="de-CH" w:eastAsia="en-GB"/>
        </w:rPr>
        <w:t>Individuen A1–A10 [cm²]: 20; 19; 25; 10; 8; 15; 13; 18; 11; 14</w:t>
      </w:r>
      <w:r w:rsidRPr="00957005">
        <w:rPr>
          <w:rFonts w:ascii="Arial" w:eastAsiaTheme="minorEastAsia" w:hAnsi="Arial" w:cs="Arial"/>
          <w:color w:val="000000" w:themeColor="text1"/>
          <w:kern w:val="24"/>
          <w:lang w:val="de-CH" w:eastAsia="en-GB"/>
        </w:rPr>
        <w:br/>
        <w:t xml:space="preserve">Individuen B1–B10 [cm²]: 12; 15; 16; </w:t>
      </w:r>
      <w:r w:rsidR="00D80948" w:rsidRPr="00957005">
        <w:rPr>
          <w:rFonts w:ascii="Arial" w:eastAsiaTheme="minorEastAsia" w:hAnsi="Arial" w:cs="Arial"/>
          <w:color w:val="000000" w:themeColor="text1"/>
          <w:kern w:val="24"/>
          <w:lang w:val="de-CH" w:eastAsia="en-GB"/>
        </w:rPr>
        <w:t>16</w:t>
      </w:r>
      <w:r w:rsidRPr="00957005">
        <w:rPr>
          <w:rFonts w:ascii="Arial" w:eastAsiaTheme="minorEastAsia" w:hAnsi="Arial" w:cs="Arial"/>
          <w:color w:val="000000" w:themeColor="text1"/>
          <w:kern w:val="24"/>
          <w:lang w:val="de-CH" w:eastAsia="en-GB"/>
        </w:rPr>
        <w:t xml:space="preserve">; </w:t>
      </w:r>
      <w:r w:rsidR="00D80948" w:rsidRPr="00957005">
        <w:rPr>
          <w:rFonts w:ascii="Arial" w:eastAsiaTheme="minorEastAsia" w:hAnsi="Arial" w:cs="Arial"/>
          <w:color w:val="000000" w:themeColor="text1"/>
          <w:kern w:val="24"/>
          <w:lang w:val="de-CH" w:eastAsia="en-GB"/>
        </w:rPr>
        <w:t>14</w:t>
      </w:r>
      <w:r w:rsidRPr="00957005">
        <w:rPr>
          <w:rFonts w:ascii="Arial" w:eastAsiaTheme="minorEastAsia" w:hAnsi="Arial" w:cs="Arial"/>
          <w:color w:val="000000" w:themeColor="text1"/>
          <w:kern w:val="24"/>
          <w:lang w:val="de-CH" w:eastAsia="en-GB"/>
        </w:rPr>
        <w:t>; 10; 12; 11; 13; 1</w:t>
      </w:r>
      <w:r w:rsidR="00FA68D8" w:rsidRPr="00957005">
        <w:rPr>
          <w:rFonts w:ascii="Arial" w:eastAsiaTheme="minorEastAsia" w:hAnsi="Arial" w:cs="Arial"/>
          <w:color w:val="000000" w:themeColor="text1"/>
          <w:kern w:val="24"/>
          <w:lang w:val="de-CH" w:eastAsia="en-GB"/>
        </w:rPr>
        <w:t>0</w:t>
      </w:r>
      <w:r w:rsidRPr="00957005">
        <w:rPr>
          <w:rFonts w:ascii="Arial" w:eastAsiaTheme="minorEastAsia" w:hAnsi="Arial" w:cs="Arial"/>
          <w:color w:val="000000" w:themeColor="text1"/>
          <w:kern w:val="24"/>
          <w:lang w:val="de-CH" w:eastAsia="en-GB"/>
        </w:rPr>
        <w:t xml:space="preserve"> </w:t>
      </w:r>
      <w:r w:rsidRPr="00957005">
        <w:rPr>
          <w:rFonts w:ascii="Arial" w:eastAsiaTheme="minorEastAsia" w:hAnsi="Arial" w:cs="Arial"/>
          <w:color w:val="000000" w:themeColor="text1"/>
          <w:kern w:val="24"/>
          <w:lang w:val="de-CH" w:eastAsia="en-GB"/>
        </w:rPr>
        <w:br/>
        <w:t>Ergebnis: A = 11.0; B = 1</w:t>
      </w:r>
      <w:r w:rsidR="00FA68D8" w:rsidRPr="00957005">
        <w:rPr>
          <w:rFonts w:ascii="Arial" w:eastAsiaTheme="minorEastAsia" w:hAnsi="Arial" w:cs="Arial"/>
          <w:color w:val="000000" w:themeColor="text1"/>
          <w:kern w:val="24"/>
          <w:lang w:val="de-CH" w:eastAsia="en-GB"/>
        </w:rPr>
        <w:t>2.9</w:t>
      </w:r>
      <w:r w:rsidRPr="00957005">
        <w:rPr>
          <w:rFonts w:ascii="Arial" w:eastAsiaTheme="minorEastAsia" w:hAnsi="Arial" w:cs="Arial"/>
          <w:color w:val="000000" w:themeColor="text1"/>
          <w:kern w:val="24"/>
          <w:lang w:val="de-CH" w:eastAsia="en-GB"/>
        </w:rPr>
        <w:t xml:space="preserve">; A – B = – </w:t>
      </w:r>
      <w:r w:rsidR="00FA68D8" w:rsidRPr="00957005">
        <w:rPr>
          <w:rFonts w:ascii="Arial" w:eastAsiaTheme="minorEastAsia" w:hAnsi="Arial" w:cs="Arial"/>
          <w:color w:val="000000" w:themeColor="text1"/>
          <w:kern w:val="24"/>
          <w:lang w:val="de-CH" w:eastAsia="en-GB"/>
        </w:rPr>
        <w:t>1.9</w:t>
      </w:r>
      <w:r w:rsidRPr="00957005">
        <w:rPr>
          <w:rFonts w:ascii="Arial" w:eastAsiaTheme="minorEastAsia" w:hAnsi="Arial" w:cs="Arial"/>
          <w:color w:val="000000" w:themeColor="text1"/>
          <w:kern w:val="24"/>
          <w:lang w:val="de-CH" w:eastAsia="en-GB"/>
        </w:rPr>
        <w:t xml:space="preserve"> cm² </w:t>
      </w:r>
      <w:r w:rsidRPr="00957005">
        <w:rPr>
          <w:rFonts w:ascii="Arial" w:eastAsiaTheme="minorEastAsia" w:hAnsi="Arial" w:cs="Arial"/>
          <w:b/>
          <w:i/>
          <w:lang w:val="de-CH" w:eastAsia="en-GB"/>
        </w:rPr>
        <w:t>►A ist kleiner als B</w:t>
      </w:r>
      <w:r w:rsidR="00222E20" w:rsidRPr="00957005">
        <w:rPr>
          <w:rFonts w:ascii="Arial" w:eastAsiaTheme="minorEastAsia" w:hAnsi="Arial" w:cs="Arial"/>
          <w:b/>
          <w:i/>
          <w:lang w:val="de-CH" w:eastAsia="en-GB"/>
        </w:rPr>
        <w:br/>
      </w:r>
    </w:p>
    <w:p w14:paraId="1AFCD350" w14:textId="77777777" w:rsidR="006A4F22" w:rsidRPr="00957005" w:rsidRDefault="00222E20" w:rsidP="006D784B">
      <w:pPr>
        <w:pStyle w:val="Textkrper"/>
        <w:rPr>
          <w:lang w:val="de-CH"/>
        </w:rPr>
      </w:pPr>
      <w:r w:rsidRPr="00957005">
        <w:rPr>
          <w:lang w:val="de-CH"/>
        </w:rPr>
        <w:t xml:space="preserve">Wer hat nun Recht? Um das zu beantworten, benötigen wir die </w:t>
      </w:r>
      <w:r w:rsidRPr="00957005">
        <w:rPr>
          <w:b/>
          <w:lang w:val="de-CH"/>
        </w:rPr>
        <w:t>schliessende Statistik (Inferenzstatistik)</w:t>
      </w:r>
      <w:r w:rsidRPr="00957005">
        <w:rPr>
          <w:lang w:val="de-CH"/>
        </w:rPr>
        <w:t>.</w:t>
      </w:r>
    </w:p>
    <w:p w14:paraId="70436A1E" w14:textId="77777777" w:rsidR="00377DDE" w:rsidRPr="00957005" w:rsidRDefault="00377DDE" w:rsidP="00E61655">
      <w:pPr>
        <w:pStyle w:val="berschrift3"/>
      </w:pPr>
      <w:bookmarkStart w:id="7" w:name="_Toc117278736"/>
      <w:r w:rsidRPr="00957005">
        <w:t>Fazit</w:t>
      </w:r>
      <w:bookmarkEnd w:id="7"/>
    </w:p>
    <w:p w14:paraId="654AFABB" w14:textId="04E0914B" w:rsidR="00313073" w:rsidRPr="00957005" w:rsidRDefault="00313073" w:rsidP="00E01EDA">
      <w:pPr>
        <w:pStyle w:val="Textkrper"/>
        <w:numPr>
          <w:ilvl w:val="0"/>
          <w:numId w:val="6"/>
        </w:numPr>
        <w:rPr>
          <w:lang w:val="de-CH"/>
        </w:rPr>
      </w:pPr>
      <w:r w:rsidRPr="00957005">
        <w:rPr>
          <w:lang w:val="de-CH"/>
        </w:rPr>
        <w:t xml:space="preserve">In der Regel wollen wir nicht wissen, ob ein </w:t>
      </w:r>
      <w:r w:rsidR="00BD66B3" w:rsidRPr="00957005">
        <w:rPr>
          <w:lang w:val="de-CH"/>
        </w:rPr>
        <w:t>ei</w:t>
      </w:r>
      <w:r w:rsidR="0054040B" w:rsidRPr="00957005">
        <w:rPr>
          <w:lang w:val="de-CH"/>
        </w:rPr>
        <w:t>nzelnes</w:t>
      </w:r>
      <w:r w:rsidRPr="00957005">
        <w:rPr>
          <w:lang w:val="de-CH"/>
        </w:rPr>
        <w:t xml:space="preserve"> Individuum der Sorte A sich von einem</w:t>
      </w:r>
      <w:r w:rsidR="0054040B" w:rsidRPr="00957005">
        <w:rPr>
          <w:lang w:val="de-CH"/>
        </w:rPr>
        <w:t xml:space="preserve"> einzelnen</w:t>
      </w:r>
      <w:r w:rsidRPr="00957005">
        <w:rPr>
          <w:lang w:val="de-CH"/>
        </w:rPr>
        <w:t xml:space="preserve"> Individuum der Sorte B unterscheidet.</w:t>
      </w:r>
    </w:p>
    <w:p w14:paraId="0881BF43" w14:textId="4EDBF6B1" w:rsidR="00313073" w:rsidRPr="00957005" w:rsidRDefault="00313073" w:rsidP="00E01EDA">
      <w:pPr>
        <w:pStyle w:val="Textkrper"/>
        <w:numPr>
          <w:ilvl w:val="0"/>
          <w:numId w:val="6"/>
        </w:numPr>
        <w:rPr>
          <w:lang w:val="de-CH"/>
        </w:rPr>
      </w:pPr>
      <w:r w:rsidRPr="00957005">
        <w:rPr>
          <w:lang w:val="de-CH"/>
        </w:rPr>
        <w:t xml:space="preserve">Meist interessiert uns, ob sich </w:t>
      </w:r>
      <w:r w:rsidR="00F513A9" w:rsidRPr="00957005">
        <w:rPr>
          <w:lang w:val="de-CH"/>
        </w:rPr>
        <w:t xml:space="preserve">die </w:t>
      </w:r>
      <w:r w:rsidRPr="00957005">
        <w:rPr>
          <w:lang w:val="de-CH"/>
        </w:rPr>
        <w:t>Sorte A als solche von der Sorte B unterscheidet.</w:t>
      </w:r>
    </w:p>
    <w:p w14:paraId="74933352" w14:textId="77777777" w:rsidR="00313073" w:rsidRPr="00957005" w:rsidRDefault="00313073" w:rsidP="00E01EDA">
      <w:pPr>
        <w:pStyle w:val="Textkrper"/>
        <w:numPr>
          <w:ilvl w:val="0"/>
          <w:numId w:val="6"/>
        </w:numPr>
        <w:rPr>
          <w:lang w:val="de-CH"/>
        </w:rPr>
      </w:pPr>
      <w:r w:rsidRPr="00957005">
        <w:rPr>
          <w:lang w:val="de-CH"/>
        </w:rPr>
        <w:t>Da es in der Regel nicht möglich ist, sämtliche existierenden Individuen beider Sorten (</w:t>
      </w:r>
      <w:r w:rsidRPr="00957005">
        <w:rPr>
          <w:b/>
          <w:lang w:val="de-CH"/>
        </w:rPr>
        <w:t>Grundgesamtheiten</w:t>
      </w:r>
      <w:r w:rsidRPr="00957005">
        <w:rPr>
          <w:lang w:val="de-CH"/>
        </w:rPr>
        <w:t xml:space="preserve">; engl. </w:t>
      </w:r>
      <w:r w:rsidRPr="00957005">
        <w:rPr>
          <w:i/>
          <w:lang w:val="de-CH"/>
        </w:rPr>
        <w:t>populations</w:t>
      </w:r>
      <w:r w:rsidRPr="00957005">
        <w:rPr>
          <w:lang w:val="de-CH"/>
        </w:rPr>
        <w:t xml:space="preserve">) zu vermessen, vermessen wir die Individuen in zwei </w:t>
      </w:r>
      <w:r w:rsidRPr="00957005">
        <w:rPr>
          <w:b/>
          <w:lang w:val="de-CH"/>
        </w:rPr>
        <w:t>Stichproben</w:t>
      </w:r>
      <w:r w:rsidRPr="00957005">
        <w:rPr>
          <w:lang w:val="de-CH"/>
        </w:rPr>
        <w:t xml:space="preserve"> (engl. </w:t>
      </w:r>
      <w:r w:rsidRPr="00957005">
        <w:rPr>
          <w:i/>
          <w:lang w:val="de-CH"/>
        </w:rPr>
        <w:t>samples</w:t>
      </w:r>
      <w:r w:rsidRPr="00957005">
        <w:rPr>
          <w:lang w:val="de-CH"/>
        </w:rPr>
        <w:t>)</w:t>
      </w:r>
      <w:r w:rsidR="007020E4" w:rsidRPr="00957005">
        <w:rPr>
          <w:lang w:val="de-CH"/>
        </w:rPr>
        <w:t>.</w:t>
      </w:r>
    </w:p>
    <w:p w14:paraId="4E24C3A7" w14:textId="2636A2A8" w:rsidR="00313073" w:rsidRPr="00957005" w:rsidRDefault="007020E4" w:rsidP="00E01EDA">
      <w:pPr>
        <w:pStyle w:val="Textkrper"/>
        <w:numPr>
          <w:ilvl w:val="0"/>
          <w:numId w:val="6"/>
        </w:numPr>
        <w:rPr>
          <w:lang w:val="de-CH"/>
        </w:rPr>
      </w:pPr>
      <w:r w:rsidRPr="00957005">
        <w:rPr>
          <w:lang w:val="de-CH"/>
        </w:rPr>
        <w:t xml:space="preserve">Die </w:t>
      </w:r>
      <w:r w:rsidRPr="00957005">
        <w:rPr>
          <w:b/>
          <w:lang w:val="de-CH"/>
        </w:rPr>
        <w:t>Inferenzstatistik</w:t>
      </w:r>
      <w:r w:rsidRPr="00957005">
        <w:rPr>
          <w:lang w:val="de-CH"/>
        </w:rPr>
        <w:t xml:space="preserve"> sagt uns dann, </w:t>
      </w:r>
      <w:r w:rsidRPr="00957005">
        <w:rPr>
          <w:b/>
          <w:lang w:val="de-CH"/>
        </w:rPr>
        <w:t>wie wahrscheinlich</w:t>
      </w:r>
      <w:r w:rsidRPr="00957005">
        <w:rPr>
          <w:lang w:val="de-CH"/>
        </w:rPr>
        <w:t xml:space="preserve"> ein </w:t>
      </w:r>
      <w:r w:rsidR="00B8680C" w:rsidRPr="00957005">
        <w:rPr>
          <w:lang w:val="de-CH"/>
        </w:rPr>
        <w:t>fest</w:t>
      </w:r>
      <w:r w:rsidR="00FC2D11" w:rsidRPr="00957005">
        <w:rPr>
          <w:lang w:val="de-CH"/>
        </w:rPr>
        <w:t xml:space="preserve">gestellter </w:t>
      </w:r>
      <w:r w:rsidRPr="00957005">
        <w:rPr>
          <w:b/>
          <w:lang w:val="de-CH"/>
        </w:rPr>
        <w:t>Unterschied in den Mittelwerten der Stichproben</w:t>
      </w:r>
      <w:r w:rsidRPr="00957005">
        <w:rPr>
          <w:lang w:val="de-CH"/>
        </w:rPr>
        <w:t xml:space="preserve"> einem tatsächlichen </w:t>
      </w:r>
      <w:r w:rsidRPr="00957005">
        <w:rPr>
          <w:b/>
          <w:lang w:val="de-CH"/>
        </w:rPr>
        <w:t>Unterschied in den Mittelwerten der Grundgesamtheiten</w:t>
      </w:r>
      <w:r w:rsidRPr="00957005">
        <w:rPr>
          <w:lang w:val="de-CH"/>
        </w:rPr>
        <w:t xml:space="preserve"> entspricht.</w:t>
      </w:r>
    </w:p>
    <w:p w14:paraId="159769A4" w14:textId="77777777" w:rsidR="005442C5" w:rsidRPr="00957005" w:rsidRDefault="00876BDA" w:rsidP="001F6A5C">
      <w:pPr>
        <w:pStyle w:val="berschrift2"/>
      </w:pPr>
      <w:bookmarkStart w:id="8" w:name="_Toc117278737"/>
      <w:r w:rsidRPr="00957005">
        <w:rPr>
          <w:noProof/>
          <w:lang w:eastAsia="en-GB"/>
        </w:rPr>
        <w:lastRenderedPageBreak/>
        <w:drawing>
          <wp:anchor distT="0" distB="0" distL="114300" distR="114300" simplePos="0" relativeHeight="251657216" behindDoc="1" locked="0" layoutInCell="1" allowOverlap="1" wp14:anchorId="40239472" wp14:editId="3002BB1F">
            <wp:simplePos x="0" y="0"/>
            <wp:positionH relativeFrom="column">
              <wp:posOffset>4972050</wp:posOffset>
            </wp:positionH>
            <wp:positionV relativeFrom="paragraph">
              <wp:posOffset>1270</wp:posOffset>
            </wp:positionV>
            <wp:extent cx="1000760" cy="781050"/>
            <wp:effectExtent l="0" t="0" r="8890" b="0"/>
            <wp:wrapTight wrapText="bothSides">
              <wp:wrapPolygon edited="0">
                <wp:start x="6579" y="0"/>
                <wp:lineTo x="0" y="2107"/>
                <wp:lineTo x="0" y="13698"/>
                <wp:lineTo x="7401" y="21073"/>
                <wp:lineTo x="7812" y="21073"/>
                <wp:lineTo x="21381" y="21073"/>
                <wp:lineTo x="19736" y="16859"/>
                <wp:lineTo x="21381" y="12117"/>
                <wp:lineTo x="21381" y="3161"/>
                <wp:lineTo x="14802" y="0"/>
                <wp:lineTo x="6579" y="0"/>
              </wp:wrapPolygon>
            </wp:wrapTight>
            <wp:docPr id="3074" name="Picture 2"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0760" cy="781050"/>
                    </a:xfrm>
                    <a:prstGeom prst="rect">
                      <a:avLst/>
                    </a:prstGeom>
                    <a:noFill/>
                  </pic:spPr>
                </pic:pic>
              </a:graphicData>
            </a:graphic>
            <wp14:sizeRelH relativeFrom="margin">
              <wp14:pctWidth>0</wp14:pctWidth>
            </wp14:sizeRelH>
            <wp14:sizeRelV relativeFrom="margin">
              <wp14:pctHeight>0</wp14:pctHeight>
            </wp14:sizeRelV>
          </wp:anchor>
        </w:drawing>
      </w:r>
      <w:r w:rsidR="005442C5" w:rsidRPr="00957005">
        <w:t>Warum mit R?</w:t>
      </w:r>
      <w:bookmarkEnd w:id="8"/>
    </w:p>
    <w:p w14:paraId="6CBC665B" w14:textId="77777777" w:rsidR="000177CD" w:rsidRPr="00957005" w:rsidRDefault="00C833B9" w:rsidP="006D784B">
      <w:pPr>
        <w:pStyle w:val="Textkrper"/>
        <w:rPr>
          <w:lang w:val="de-CH"/>
        </w:rPr>
      </w:pPr>
      <w:r w:rsidRPr="00957005">
        <w:rPr>
          <w:lang w:val="de-CH"/>
        </w:rPr>
        <w:t>Zugegeben: wir haben euch</w:t>
      </w:r>
      <w:r w:rsidR="000B2434" w:rsidRPr="00957005">
        <w:rPr>
          <w:lang w:val="de-CH"/>
        </w:rPr>
        <w:t xml:space="preserve"> nicht gefragt…</w:t>
      </w:r>
      <w:r w:rsidR="005F1C27" w:rsidRPr="00957005">
        <w:rPr>
          <w:lang w:val="de-CH"/>
        </w:rPr>
        <w:t xml:space="preserve"> </w:t>
      </w:r>
    </w:p>
    <w:p w14:paraId="12AFB097" w14:textId="77777777" w:rsidR="000177CD" w:rsidRPr="00957005" w:rsidRDefault="00E617F7" w:rsidP="00E61655">
      <w:pPr>
        <w:pStyle w:val="berschrift3"/>
      </w:pPr>
      <w:bookmarkStart w:id="9" w:name="_Toc117278738"/>
      <w:r w:rsidRPr="00957005">
        <w:t>Was spricht dagegen?</w:t>
      </w:r>
      <w:bookmarkEnd w:id="9"/>
    </w:p>
    <w:p w14:paraId="79164A53" w14:textId="5CF5030D" w:rsidR="00C833B9" w:rsidRPr="00957005" w:rsidRDefault="00C66140" w:rsidP="006D784B">
      <w:pPr>
        <w:pStyle w:val="Textkrper"/>
        <w:rPr>
          <w:lang w:val="de-CH"/>
        </w:rPr>
      </w:pPr>
      <w:r w:rsidRPr="00957005">
        <w:rPr>
          <w:lang w:val="de-CH"/>
        </w:rPr>
        <w:t xml:space="preserve">Auf den ersten Blick mag aus eurer Sicht ja einiges </w:t>
      </w:r>
      <w:r w:rsidR="002632DC" w:rsidRPr="00957005">
        <w:rPr>
          <w:lang w:val="de-CH"/>
        </w:rPr>
        <w:t>dagegensprechen</w:t>
      </w:r>
    </w:p>
    <w:p w14:paraId="672E3834" w14:textId="58917507" w:rsidR="00B102F6" w:rsidRPr="00957005" w:rsidRDefault="00B102F6" w:rsidP="00E01EDA">
      <w:pPr>
        <w:pStyle w:val="Textkrper"/>
        <w:numPr>
          <w:ilvl w:val="0"/>
          <w:numId w:val="4"/>
        </w:numPr>
        <w:rPr>
          <w:lang w:val="de-CH"/>
        </w:rPr>
      </w:pPr>
      <w:r w:rsidRPr="00957005">
        <w:rPr>
          <w:b/>
          <w:lang w:val="de-CH"/>
        </w:rPr>
        <w:t xml:space="preserve">keine GUI </w:t>
      </w:r>
      <w:r w:rsidRPr="00957005">
        <w:rPr>
          <w:lang w:val="de-CH"/>
        </w:rPr>
        <w:t xml:space="preserve">(grafische Benutzeroberfläche) zum </w:t>
      </w:r>
      <w:r w:rsidR="00B224BE" w:rsidRPr="00957005">
        <w:rPr>
          <w:lang w:val="de-CH"/>
        </w:rPr>
        <w:t>K</w:t>
      </w:r>
      <w:r w:rsidRPr="00957005">
        <w:rPr>
          <w:lang w:val="de-CH"/>
        </w:rPr>
        <w:t>licken</w:t>
      </w:r>
    </w:p>
    <w:p w14:paraId="732F0C03" w14:textId="5F43649C" w:rsidR="00B102F6" w:rsidRPr="00957005" w:rsidRDefault="00B102F6" w:rsidP="00E01EDA">
      <w:pPr>
        <w:pStyle w:val="Textkrper"/>
        <w:numPr>
          <w:ilvl w:val="0"/>
          <w:numId w:val="4"/>
        </w:numPr>
        <w:rPr>
          <w:lang w:val="de-CH"/>
        </w:rPr>
      </w:pPr>
      <w:r w:rsidRPr="00957005">
        <w:rPr>
          <w:lang w:val="de-CH"/>
        </w:rPr>
        <w:t xml:space="preserve">auf </w:t>
      </w:r>
      <w:r w:rsidR="009565DF" w:rsidRPr="00957005">
        <w:rPr>
          <w:lang w:val="de-CH"/>
        </w:rPr>
        <w:t>E</w:t>
      </w:r>
      <w:r w:rsidRPr="00957005">
        <w:rPr>
          <w:lang w:val="de-CH"/>
        </w:rPr>
        <w:t>nglisch</w:t>
      </w:r>
    </w:p>
    <w:p w14:paraId="6EECC938" w14:textId="77777777" w:rsidR="00B102F6" w:rsidRPr="00957005" w:rsidRDefault="00B102F6" w:rsidP="00E01EDA">
      <w:pPr>
        <w:pStyle w:val="Textkrper"/>
        <w:numPr>
          <w:ilvl w:val="0"/>
          <w:numId w:val="4"/>
        </w:numPr>
        <w:rPr>
          <w:lang w:val="de-CH"/>
        </w:rPr>
      </w:pPr>
      <w:r w:rsidRPr="00957005">
        <w:rPr>
          <w:b/>
          <w:lang w:val="de-CH"/>
        </w:rPr>
        <w:t>schwerer</w:t>
      </w:r>
      <w:r w:rsidRPr="00957005">
        <w:rPr>
          <w:lang w:val="de-CH"/>
        </w:rPr>
        <w:t xml:space="preserve"> zu erlernen</w:t>
      </w:r>
    </w:p>
    <w:p w14:paraId="0CF06C8C" w14:textId="77777777" w:rsidR="000177CD" w:rsidRPr="00957005" w:rsidRDefault="00E617F7" w:rsidP="00E61655">
      <w:pPr>
        <w:pStyle w:val="berschrift3"/>
      </w:pPr>
      <w:bookmarkStart w:id="10" w:name="_Toc117278739"/>
      <w:r w:rsidRPr="00957005">
        <w:t>Was spricht dafür?</w:t>
      </w:r>
      <w:bookmarkEnd w:id="10"/>
    </w:p>
    <w:p w14:paraId="7E80EC6E" w14:textId="77777777" w:rsidR="00A33BC3" w:rsidRPr="00957005" w:rsidRDefault="00EB7259" w:rsidP="00E01EDA">
      <w:pPr>
        <w:pStyle w:val="Textkrper"/>
        <w:numPr>
          <w:ilvl w:val="0"/>
          <w:numId w:val="4"/>
        </w:numPr>
        <w:rPr>
          <w:lang w:val="de-CH"/>
        </w:rPr>
      </w:pPr>
      <w:r w:rsidRPr="00957005">
        <w:rPr>
          <w:lang w:val="de-CH"/>
        </w:rPr>
        <w:t xml:space="preserve">R ist </w:t>
      </w:r>
      <w:r w:rsidR="00A33BC3" w:rsidRPr="00957005">
        <w:rPr>
          <w:b/>
          <w:lang w:val="de-CH"/>
        </w:rPr>
        <w:t>kostenlos &amp; open source</w:t>
      </w:r>
      <w:r w:rsidR="00A33BC3" w:rsidRPr="00957005">
        <w:rPr>
          <w:lang w:val="de-CH"/>
        </w:rPr>
        <w:t xml:space="preserve"> (unabhängig von teuren Lizenzen)</w:t>
      </w:r>
    </w:p>
    <w:p w14:paraId="32FB334B" w14:textId="77777777" w:rsidR="00A33BC3" w:rsidRPr="00957005" w:rsidRDefault="00EB7259" w:rsidP="00E01EDA">
      <w:pPr>
        <w:pStyle w:val="Textkrper"/>
        <w:numPr>
          <w:ilvl w:val="0"/>
          <w:numId w:val="4"/>
        </w:numPr>
        <w:rPr>
          <w:lang w:val="de-CH"/>
        </w:rPr>
      </w:pPr>
      <w:r w:rsidRPr="00957005">
        <w:rPr>
          <w:lang w:val="de-CH"/>
        </w:rPr>
        <w:t xml:space="preserve">R ist </w:t>
      </w:r>
      <w:r w:rsidR="00A33BC3" w:rsidRPr="00957005">
        <w:rPr>
          <w:lang w:val="de-CH"/>
        </w:rPr>
        <w:t xml:space="preserve">extrem </w:t>
      </w:r>
      <w:r w:rsidR="00A33BC3" w:rsidRPr="00957005">
        <w:rPr>
          <w:b/>
          <w:lang w:val="de-CH"/>
        </w:rPr>
        <w:t>leistungsfähig</w:t>
      </w:r>
      <w:r w:rsidR="00A33BC3" w:rsidRPr="00957005">
        <w:rPr>
          <w:lang w:val="de-CH"/>
        </w:rPr>
        <w:t xml:space="preserve"> und immer </w:t>
      </w:r>
      <w:r w:rsidR="00A33BC3" w:rsidRPr="00957005">
        <w:rPr>
          <w:b/>
          <w:lang w:val="de-CH"/>
        </w:rPr>
        <w:t>up-to-date</w:t>
      </w:r>
      <w:r w:rsidR="00A33BC3" w:rsidRPr="00957005">
        <w:rPr>
          <w:lang w:val="de-CH"/>
        </w:rPr>
        <w:t xml:space="preserve"> (da Tausende „ehrenamtlich“ mitprogrammieren)</w:t>
      </w:r>
    </w:p>
    <w:p w14:paraId="69EB9D7C" w14:textId="77777777" w:rsidR="00A33BC3" w:rsidRPr="00957005" w:rsidRDefault="00EB7259" w:rsidP="00E01EDA">
      <w:pPr>
        <w:pStyle w:val="Textkrper"/>
        <w:numPr>
          <w:ilvl w:val="0"/>
          <w:numId w:val="4"/>
        </w:numPr>
        <w:rPr>
          <w:lang w:val="de-CH"/>
        </w:rPr>
      </w:pPr>
      <w:r w:rsidRPr="00957005">
        <w:rPr>
          <w:lang w:val="de-CH"/>
        </w:rPr>
        <w:t xml:space="preserve">R ist </w:t>
      </w:r>
      <w:r w:rsidR="00A33BC3" w:rsidRPr="00957005">
        <w:rPr>
          <w:lang w:val="de-CH"/>
        </w:rPr>
        <w:t xml:space="preserve">nah an den </w:t>
      </w:r>
      <w:r w:rsidR="00A33BC3" w:rsidRPr="00957005">
        <w:rPr>
          <w:b/>
          <w:lang w:val="de-CH"/>
        </w:rPr>
        <w:t>speziellen Bedürfnissen</w:t>
      </w:r>
      <w:r w:rsidR="00A33BC3" w:rsidRPr="00957005">
        <w:rPr>
          <w:lang w:val="de-CH"/>
        </w:rPr>
        <w:t xml:space="preserve"> der einzelnen Disziplinen (durch zahlreiche spezielle </w:t>
      </w:r>
      <w:r w:rsidR="00A33BC3" w:rsidRPr="00957005">
        <w:rPr>
          <w:i/>
          <w:lang w:val="de-CH"/>
        </w:rPr>
        <w:t>Packages</w:t>
      </w:r>
      <w:r w:rsidR="00A33BC3" w:rsidRPr="00957005">
        <w:rPr>
          <w:lang w:val="de-CH"/>
        </w:rPr>
        <w:t>)</w:t>
      </w:r>
    </w:p>
    <w:p w14:paraId="0F0584B4" w14:textId="7462B2DD" w:rsidR="00A33BC3" w:rsidRPr="00957005" w:rsidRDefault="00EB7259" w:rsidP="00E01EDA">
      <w:pPr>
        <w:pStyle w:val="Textkrper"/>
        <w:numPr>
          <w:ilvl w:val="0"/>
          <w:numId w:val="4"/>
        </w:numPr>
        <w:rPr>
          <w:lang w:val="de-CH"/>
        </w:rPr>
      </w:pPr>
      <w:r w:rsidRPr="00957005">
        <w:rPr>
          <w:lang w:val="de-CH"/>
        </w:rPr>
        <w:t xml:space="preserve">R </w:t>
      </w:r>
      <w:r w:rsidR="002632DC" w:rsidRPr="00957005">
        <w:rPr>
          <w:lang w:val="de-CH"/>
        </w:rPr>
        <w:t>«</w:t>
      </w:r>
      <w:r w:rsidR="00A33BC3" w:rsidRPr="00957005">
        <w:rPr>
          <w:lang w:val="de-CH"/>
        </w:rPr>
        <w:t>zwingt</w:t>
      </w:r>
      <w:r w:rsidR="002632DC" w:rsidRPr="00957005">
        <w:rPr>
          <w:lang w:val="de-CH"/>
        </w:rPr>
        <w:t>»</w:t>
      </w:r>
      <w:r w:rsidR="00A33BC3" w:rsidRPr="00957005">
        <w:rPr>
          <w:lang w:val="de-CH"/>
        </w:rPr>
        <w:t xml:space="preserve"> </w:t>
      </w:r>
      <w:r w:rsidR="00023ED0" w:rsidRPr="00957005">
        <w:rPr>
          <w:lang w:val="de-CH"/>
        </w:rPr>
        <w:t xml:space="preserve">die </w:t>
      </w:r>
      <w:r w:rsidR="00A33BC3" w:rsidRPr="00957005">
        <w:rPr>
          <w:lang w:val="de-CH"/>
        </w:rPr>
        <w:t>Benutze</w:t>
      </w:r>
      <w:r w:rsidR="00023ED0" w:rsidRPr="00957005">
        <w:rPr>
          <w:lang w:val="de-CH"/>
        </w:rPr>
        <w:t>nde</w:t>
      </w:r>
      <w:r w:rsidR="003D1C8E" w:rsidRPr="00957005">
        <w:rPr>
          <w:lang w:val="de-CH"/>
        </w:rPr>
        <w:t>n</w:t>
      </w:r>
      <w:r w:rsidR="00A33BC3" w:rsidRPr="00957005">
        <w:rPr>
          <w:lang w:val="de-CH"/>
        </w:rPr>
        <w:t xml:space="preserve"> dazu, </w:t>
      </w:r>
      <w:r w:rsidRPr="00957005">
        <w:rPr>
          <w:lang w:val="de-CH"/>
        </w:rPr>
        <w:t xml:space="preserve">ihr </w:t>
      </w:r>
      <w:r w:rsidR="00A33BC3" w:rsidRPr="00957005">
        <w:rPr>
          <w:b/>
          <w:lang w:val="de-CH"/>
        </w:rPr>
        <w:t>statistisches Vorgehen zu durchdenken</w:t>
      </w:r>
      <w:r w:rsidRPr="00957005">
        <w:rPr>
          <w:lang w:val="de-CH"/>
        </w:rPr>
        <w:t xml:space="preserve"> (was zu besseren Ergebnissen führt)</w:t>
      </w:r>
    </w:p>
    <w:p w14:paraId="61C09B05" w14:textId="71B38E9B" w:rsidR="00A33BC3" w:rsidRPr="00957005" w:rsidRDefault="00EB7259" w:rsidP="00E01EDA">
      <w:pPr>
        <w:pStyle w:val="Textkrper"/>
        <w:numPr>
          <w:ilvl w:val="0"/>
          <w:numId w:val="4"/>
        </w:numPr>
        <w:rPr>
          <w:lang w:val="de-CH"/>
        </w:rPr>
      </w:pPr>
      <w:r w:rsidRPr="00957005">
        <w:rPr>
          <w:lang w:val="de-CH"/>
        </w:rPr>
        <w:t xml:space="preserve">R gewährleistet eine </w:t>
      </w:r>
      <w:r w:rsidR="00A33BC3" w:rsidRPr="00957005">
        <w:rPr>
          <w:lang w:val="de-CH"/>
        </w:rPr>
        <w:t xml:space="preserve">sehr </w:t>
      </w:r>
      <w:r w:rsidR="00A33BC3" w:rsidRPr="00957005">
        <w:rPr>
          <w:b/>
          <w:lang w:val="de-CH"/>
        </w:rPr>
        <w:t>gute Dokumentation</w:t>
      </w:r>
      <w:r w:rsidR="00A33BC3" w:rsidRPr="00957005">
        <w:rPr>
          <w:lang w:val="de-CH"/>
        </w:rPr>
        <w:t xml:space="preserve"> des eigenen Vorgehens („Reproduzierbarkeit“)</w:t>
      </w:r>
      <w:r w:rsidR="00F40D48" w:rsidRPr="00957005">
        <w:rPr>
          <w:lang w:val="de-CH"/>
        </w:rPr>
        <w:t xml:space="preserve">, </w:t>
      </w:r>
      <w:r w:rsidR="0058276E" w:rsidRPr="00957005">
        <w:rPr>
          <w:lang w:val="de-CH"/>
        </w:rPr>
        <w:t>da der geschriebene R Code anders als eine Klickabfolge in einem kommerziellen Statistikprogramm mit GUI</w:t>
      </w:r>
      <w:r w:rsidR="00A9242E" w:rsidRPr="00957005">
        <w:rPr>
          <w:lang w:val="de-CH"/>
        </w:rPr>
        <w:t xml:space="preserve"> eingesehen und erneut durchgeführt werden kann</w:t>
      </w:r>
    </w:p>
    <w:p w14:paraId="35080069" w14:textId="77777777" w:rsidR="00A33BC3" w:rsidRPr="00957005" w:rsidRDefault="00A9242E" w:rsidP="00E01EDA">
      <w:pPr>
        <w:pStyle w:val="Textkrper"/>
        <w:numPr>
          <w:ilvl w:val="0"/>
          <w:numId w:val="4"/>
        </w:numPr>
        <w:rPr>
          <w:lang w:val="de-CH"/>
        </w:rPr>
      </w:pPr>
      <w:r w:rsidRPr="00957005">
        <w:rPr>
          <w:lang w:val="de-CH"/>
        </w:rPr>
        <w:t xml:space="preserve">R ist effizient, da </w:t>
      </w:r>
      <w:r w:rsidR="00A33BC3" w:rsidRPr="00957005">
        <w:rPr>
          <w:lang w:val="de-CH"/>
        </w:rPr>
        <w:t xml:space="preserve">man Code, den man </w:t>
      </w:r>
      <w:r w:rsidRPr="00957005">
        <w:rPr>
          <w:lang w:val="de-CH"/>
        </w:rPr>
        <w:t xml:space="preserve">einmal </w:t>
      </w:r>
      <w:r w:rsidR="00A33BC3" w:rsidRPr="00957005">
        <w:rPr>
          <w:lang w:val="de-CH"/>
        </w:rPr>
        <w:t>entwickelt hat,</w:t>
      </w:r>
      <w:r w:rsidR="00A33BC3" w:rsidRPr="00957005">
        <w:rPr>
          <w:b/>
          <w:lang w:val="de-CH"/>
        </w:rPr>
        <w:t xml:space="preserve"> immer wieder verwenden bzw. für neue Projekte anpassen</w:t>
      </w:r>
      <w:r w:rsidRPr="00957005">
        <w:rPr>
          <w:lang w:val="de-CH"/>
        </w:rPr>
        <w:t xml:space="preserve"> kann</w:t>
      </w:r>
    </w:p>
    <w:p w14:paraId="0F047DB6" w14:textId="77777777" w:rsidR="00A33BC3" w:rsidRPr="00957005" w:rsidRDefault="00A9242E" w:rsidP="00E01EDA">
      <w:pPr>
        <w:pStyle w:val="Textkrper"/>
        <w:numPr>
          <w:ilvl w:val="0"/>
          <w:numId w:val="4"/>
        </w:numPr>
        <w:rPr>
          <w:lang w:val="de-CH"/>
        </w:rPr>
      </w:pPr>
      <w:r w:rsidRPr="00957005">
        <w:rPr>
          <w:lang w:val="de-CH"/>
        </w:rPr>
        <w:t xml:space="preserve">Für R gibt es </w:t>
      </w:r>
      <w:r w:rsidR="00A33BC3" w:rsidRPr="00957005">
        <w:rPr>
          <w:b/>
          <w:lang w:val="de-CH"/>
        </w:rPr>
        <w:t>umfangreiche Hilfe im Internet</w:t>
      </w:r>
      <w:r w:rsidR="00A33BC3" w:rsidRPr="00957005">
        <w:rPr>
          <w:lang w:val="de-CH"/>
        </w:rPr>
        <w:t xml:space="preserve"> (googlen, spezielle Foren,…)</w:t>
      </w:r>
    </w:p>
    <w:p w14:paraId="3A57601F" w14:textId="77777777" w:rsidR="00B102F6" w:rsidRPr="00957005" w:rsidRDefault="00C66140" w:rsidP="00E61655">
      <w:pPr>
        <w:pStyle w:val="berschrift3"/>
      </w:pPr>
      <w:bookmarkStart w:id="11" w:name="_Toc117278740"/>
      <w:r w:rsidRPr="00957005">
        <w:t>Fazit</w:t>
      </w:r>
      <w:bookmarkEnd w:id="11"/>
    </w:p>
    <w:p w14:paraId="450F5729" w14:textId="77777777" w:rsidR="00B102F6" w:rsidRPr="00957005" w:rsidRDefault="00891892" w:rsidP="006D784B">
      <w:pPr>
        <w:pStyle w:val="Textkrper"/>
        <w:rPr>
          <w:lang w:val="de-CH"/>
        </w:rPr>
      </w:pPr>
      <w:r w:rsidRPr="00957005">
        <w:rPr>
          <w:lang w:val="de-CH"/>
        </w:rPr>
        <w:t>Der Kursleiter (J.D.) hat Statistik nicht in seinem Studium gelernt und es sich später im Laufe seiner Forscherlaufbahn mühsam sich selbst beigebracht. Damals gab es noch kein R. Dafür gab es teure kommerzielle Statistikprogramme wie SPSS und STATISTICA, durch die man sich mit einer grafischen Benutzeroberfläche durchklicken konnte und am Ende ein Ergebnis bekam. Nicht immer war ganz klar, was das Programm da gerechnet hatte, aber immerhin bekam man mit relativ wenigen Klicks ein numerisches Ergebnis oder eine Abbildung (oft allerdings in bescheidenem Layout) heraus. Häufig musste man aber erleben, dass das gewünschte statistische Verfahren im jeweiligen Programm in der gewünschten Version nicht implementiert war oder ein teures Zusatzpaket nötig gewesen wäre, das die eigene Universität nicht erworben hatte. Und wenn man dann an eine andere Universität wechselte, musste man oft feststellen, dass dort ein anderes Statistikprogramm erworben und genutzt wurde, für das man viele Dinge umlernen musste. Ganz zu schweigen von Zeiten ausserhalb einer Hochschule, wenn man keinen Zugriff auf ein kommerzielles Statistikprogramm hatte.</w:t>
      </w:r>
    </w:p>
    <w:p w14:paraId="788F87D3" w14:textId="60339578" w:rsidR="00891892" w:rsidRPr="00957005" w:rsidRDefault="00891892" w:rsidP="006D784B">
      <w:pPr>
        <w:pStyle w:val="Textkrper"/>
        <w:rPr>
          <w:lang w:val="de-CH"/>
        </w:rPr>
      </w:pPr>
      <w:r w:rsidRPr="00957005">
        <w:rPr>
          <w:lang w:val="de-CH"/>
        </w:rPr>
        <w:t>Aus dieser Sicht könnt ihr euch also glücklich schätzen, dass es heute R gibt und so leistungsfähig ist wie nie</w:t>
      </w:r>
      <w:r w:rsidR="00A33BC3" w:rsidRPr="00957005">
        <w:rPr>
          <w:lang w:val="de-CH"/>
        </w:rPr>
        <w:t xml:space="preserve"> zuvor und auch</w:t>
      </w:r>
      <w:r w:rsidRPr="00957005">
        <w:rPr>
          <w:lang w:val="de-CH"/>
        </w:rPr>
        <w:t xml:space="preserve"> dass das IUNR in der Ausbildung im </w:t>
      </w:r>
      <w:r w:rsidR="008D4B7D" w:rsidRPr="00957005">
        <w:rPr>
          <w:lang w:val="de-CH"/>
        </w:rPr>
        <w:t>Bachelor- und Masterlevel konsequent auf R setzt. Während es auf den ersten Blick vielleicht schwieriger erscheinen mag als die Benutzung von SPSS oder STATISTICA, bin ich überzeugt</w:t>
      </w:r>
      <w:r w:rsidR="007059F5" w:rsidRPr="00957005">
        <w:rPr>
          <w:lang w:val="de-CH"/>
        </w:rPr>
        <w:t>, dass ein Statistikkurs mi</w:t>
      </w:r>
      <w:r w:rsidR="003A203A" w:rsidRPr="00957005">
        <w:rPr>
          <w:lang w:val="de-CH"/>
        </w:rPr>
        <w:t>t</w:t>
      </w:r>
      <w:del w:id="12" w:author="Hepenstrick Daniel (hepe)" w:date="2022-10-17T09:03:00Z">
        <w:r w:rsidR="007059F5" w:rsidRPr="00957005" w:rsidDel="003A203A">
          <w:rPr>
            <w:lang w:val="de-CH"/>
          </w:rPr>
          <w:delText>r</w:delText>
        </w:r>
      </w:del>
      <w:r w:rsidR="007059F5" w:rsidRPr="00957005">
        <w:rPr>
          <w:lang w:val="de-CH"/>
        </w:rPr>
        <w:t xml:space="preserve"> R </w:t>
      </w:r>
      <w:r w:rsidR="007059F5" w:rsidRPr="00957005">
        <w:rPr>
          <w:lang w:val="de-CH"/>
        </w:rPr>
        <w:lastRenderedPageBreak/>
        <w:t>euch bei gleichem Aufwand ein anderes Verständnislevel für Statistik ermöglichen wird als es Statistikkurse zu meiner Studienzeit taten. Nebenher bekommt ihr noch ein implizites Verständnis wie Algorithmen funktionieren, auch nicht ganz unwichtig in einer zunehmend digitale</w:t>
      </w:r>
      <w:r w:rsidR="001F6DFE" w:rsidRPr="00957005">
        <w:rPr>
          <w:lang w:val="de-CH"/>
        </w:rPr>
        <w:t>n</w:t>
      </w:r>
      <w:r w:rsidR="007059F5" w:rsidRPr="00957005">
        <w:rPr>
          <w:lang w:val="de-CH"/>
        </w:rPr>
        <w:t xml:space="preserve"> Welt.</w:t>
      </w:r>
    </w:p>
    <w:p w14:paraId="355A91E1" w14:textId="77777777" w:rsidR="0088230B" w:rsidRPr="00957005" w:rsidRDefault="00880BF0" w:rsidP="001F6A5C">
      <w:pPr>
        <w:pStyle w:val="berschrift2"/>
      </w:pPr>
      <w:bookmarkStart w:id="13" w:name="_Toc117278741"/>
      <w:r w:rsidRPr="00957005">
        <w:t>Die Rolle von Hypothesen in der Wissenschaft</w:t>
      </w:r>
      <w:bookmarkEnd w:id="13"/>
    </w:p>
    <w:p w14:paraId="6E9B31B0" w14:textId="77777777" w:rsidR="004A5E4F" w:rsidRPr="00957005" w:rsidRDefault="004A5E4F" w:rsidP="00E61655">
      <w:pPr>
        <w:pStyle w:val="berschrift3"/>
      </w:pPr>
      <w:bookmarkStart w:id="14" w:name="_Toc117278742"/>
      <w:r w:rsidRPr="00957005">
        <w:t>Rekapitulation</w:t>
      </w:r>
      <w:bookmarkEnd w:id="14"/>
    </w:p>
    <w:p w14:paraId="52CE1BAE" w14:textId="77777777" w:rsidR="0088230B" w:rsidRPr="00957005" w:rsidRDefault="004A5E4F" w:rsidP="006D784B">
      <w:pPr>
        <w:pStyle w:val="Textkrper"/>
        <w:rPr>
          <w:lang w:val="de-CH"/>
        </w:rPr>
      </w:pPr>
      <w:r w:rsidRPr="00957005">
        <w:rPr>
          <w:lang w:val="de-CH"/>
        </w:rPr>
        <w:t>Im Methodenmodul und sicher auch in euren vorausgehenden Studiengängen habt ihr euch bereits mit Hypothesen beschäftigt</w:t>
      </w:r>
      <w:r w:rsidR="004D2CBA" w:rsidRPr="00957005">
        <w:rPr>
          <w:lang w:val="de-CH"/>
        </w:rPr>
        <w:t>. D</w:t>
      </w:r>
      <w:r w:rsidRPr="00957005">
        <w:rPr>
          <w:lang w:val="de-CH"/>
        </w:rPr>
        <w:t>aher be</w:t>
      </w:r>
      <w:r w:rsidR="004333E3" w:rsidRPr="00957005">
        <w:rPr>
          <w:lang w:val="de-CH"/>
        </w:rPr>
        <w:t>ginnen wir mit einem Arbeitsauftrag (allein oder im Austausch mit KommilitonInnen):</w:t>
      </w:r>
    </w:p>
    <w:p w14:paraId="4808CE08" w14:textId="77777777" w:rsidR="00504D37" w:rsidRPr="00957005" w:rsidRDefault="00504D37" w:rsidP="006D784B">
      <w:pPr>
        <w:pStyle w:val="Textkrper"/>
        <w:rPr>
          <w:lang w:val="de-CH"/>
        </w:rPr>
      </w:pPr>
    </w:p>
    <w:p w14:paraId="14D4F15C" w14:textId="77777777" w:rsidR="004333E3" w:rsidRPr="00957005" w:rsidRDefault="004333E3" w:rsidP="006D784B">
      <w:pPr>
        <w:pStyle w:val="Textkrper"/>
        <w:jc w:val="center"/>
        <w:rPr>
          <w:lang w:val="de-CH"/>
        </w:rPr>
      </w:pPr>
      <w:r w:rsidRPr="00957005">
        <w:rPr>
          <w:noProof/>
          <w:lang w:val="de-CH" w:eastAsia="en-GB"/>
        </w:rPr>
        <mc:AlternateContent>
          <mc:Choice Requires="wps">
            <w:drawing>
              <wp:inline distT="0" distB="0" distL="0" distR="0" wp14:anchorId="73D168B4" wp14:editId="43AAB66E">
                <wp:extent cx="4848225" cy="1403985"/>
                <wp:effectExtent l="0" t="0" r="28575" b="26670"/>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403985"/>
                        </a:xfrm>
                        <a:prstGeom prst="rect">
                          <a:avLst/>
                        </a:prstGeom>
                        <a:noFill/>
                        <a:ln w="25400">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E61DFB4" w14:textId="77777777" w:rsidR="006B02A7" w:rsidRPr="002C4A62" w:rsidRDefault="006B02A7" w:rsidP="004333E3">
                            <w:pPr>
                              <w:tabs>
                                <w:tab w:val="right" w:pos="7230"/>
                              </w:tabs>
                              <w:rPr>
                                <w:sz w:val="28"/>
                                <w:szCs w:val="28"/>
                                <w:lang w:val="de-CH"/>
                              </w:rPr>
                            </w:pPr>
                            <w:r w:rsidRPr="002C4A62">
                              <w:rPr>
                                <w:noProof/>
                                <w:sz w:val="28"/>
                                <w:szCs w:val="28"/>
                                <w:lang w:eastAsia="en-GB"/>
                              </w:rPr>
                              <w:drawing>
                                <wp:inline distT="0" distB="0" distL="0" distR="0" wp14:anchorId="19433320" wp14:editId="420D1FE0">
                                  <wp:extent cx="280742" cy="277877"/>
                                  <wp:effectExtent l="0" t="0" r="5080" b="8255"/>
                                  <wp:docPr id="3" name="Picture 3" descr="mov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 name="Picture 3" descr="moveit"/>
                                          <pic:cNvPicPr>
                                            <a:picLocks noChangeAspect="1" noChangeArrowheads="1"/>
                                          </pic:cNvPicPr>
                                        </pic:nvPicPr>
                                        <pic:blipFill>
                                          <a:blip r:embed="rId14"/>
                                          <a:srcRect/>
                                          <a:stretch>
                                            <a:fillRect/>
                                          </a:stretch>
                                        </pic:blipFill>
                                        <pic:spPr bwMode="auto">
                                          <a:xfrm>
                                            <a:off x="0" y="0"/>
                                            <a:ext cx="282339" cy="279458"/>
                                          </a:xfrm>
                                          <a:prstGeom prst="rect">
                                            <a:avLst/>
                                          </a:prstGeom>
                                          <a:noFill/>
                                        </pic:spPr>
                                      </pic:pic>
                                    </a:graphicData>
                                  </a:graphic>
                                </wp:inline>
                              </w:drawing>
                            </w:r>
                            <w:r w:rsidRPr="002C4A62">
                              <w:rPr>
                                <w:rFonts w:ascii="Arial" w:hAnsi="Arial" w:cs="Arial"/>
                                <w:b/>
                                <w:bCs/>
                                <w:lang w:val="de-CH"/>
                              </w:rPr>
                              <w:t xml:space="preserve">  Arbeitsauftrag</w:t>
                            </w:r>
                            <w:r w:rsidRPr="002C4A62">
                              <w:rPr>
                                <w:sz w:val="28"/>
                                <w:szCs w:val="28"/>
                                <w:lang w:val="de-CH"/>
                              </w:rPr>
                              <w:tab/>
                            </w:r>
                          </w:p>
                          <w:p w14:paraId="6BCFD447" w14:textId="77777777" w:rsidR="006B02A7" w:rsidRPr="002C4A62" w:rsidRDefault="006B02A7" w:rsidP="00DF3198">
                            <w:pPr>
                              <w:spacing w:before="240" w:after="240"/>
                              <w:rPr>
                                <w:rFonts w:ascii="Arial" w:hAnsi="Arial" w:cs="Arial"/>
                                <w:b/>
                                <w:i/>
                                <w:lang w:val="de-CH"/>
                              </w:rPr>
                            </w:pPr>
                            <w:r w:rsidRPr="002C4A62">
                              <w:rPr>
                                <w:rFonts w:ascii="Arial" w:hAnsi="Arial" w:cs="Arial"/>
                                <w:b/>
                                <w:i/>
                                <w:lang w:val="de-CH"/>
                              </w:rPr>
                              <w:t>Formuliert jeweils in einem Satz die folgenden Punkte:</w:t>
                            </w:r>
                          </w:p>
                          <w:p w14:paraId="1F0FAA78" w14:textId="77777777" w:rsidR="006B02A7" w:rsidRPr="002C4A62" w:rsidRDefault="006B02A7" w:rsidP="00E01EDA">
                            <w:pPr>
                              <w:pStyle w:val="Listenabsatz"/>
                              <w:numPr>
                                <w:ilvl w:val="0"/>
                                <w:numId w:val="5"/>
                              </w:numPr>
                              <w:spacing w:before="240" w:after="240"/>
                              <w:jc w:val="left"/>
                              <w:rPr>
                                <w:rFonts w:cs="Arial"/>
                                <w:b/>
                                <w:i/>
                              </w:rPr>
                            </w:pPr>
                            <w:r w:rsidRPr="002C4A62">
                              <w:rPr>
                                <w:rFonts w:cs="Arial"/>
                                <w:b/>
                                <w:i/>
                              </w:rPr>
                              <w:t>Eine beispielhafte Aussage, die den Ansprüchen an eine Hypothese genügt</w:t>
                            </w:r>
                          </w:p>
                          <w:p w14:paraId="370B8F0B" w14:textId="77777777" w:rsidR="006B02A7" w:rsidRPr="002C4A62" w:rsidRDefault="006B02A7" w:rsidP="00E01EDA">
                            <w:pPr>
                              <w:pStyle w:val="Listenabsatz"/>
                              <w:numPr>
                                <w:ilvl w:val="0"/>
                                <w:numId w:val="5"/>
                              </w:numPr>
                              <w:spacing w:before="240" w:after="240"/>
                              <w:jc w:val="left"/>
                              <w:rPr>
                                <w:rFonts w:cs="Arial"/>
                                <w:b/>
                                <w:i/>
                              </w:rPr>
                            </w:pPr>
                            <w:r w:rsidRPr="002C4A62">
                              <w:rPr>
                                <w:rFonts w:cs="Arial"/>
                                <w:b/>
                                <w:i/>
                              </w:rPr>
                              <w:t>Eine beispielhafte Aussage, die keine Hypothese ist</w:t>
                            </w:r>
                          </w:p>
                        </w:txbxContent>
                      </wps:txbx>
                      <wps:bodyPr rot="0" vert="horz" wrap="square" lIns="91440" tIns="45720" rIns="91440" bIns="45720" anchor="t" anchorCtr="0">
                        <a:spAutoFit/>
                      </wps:bodyPr>
                    </wps:wsp>
                  </a:graphicData>
                </a:graphic>
              </wp:inline>
            </w:drawing>
          </mc:Choice>
          <mc:Fallback>
            <w:pict>
              <v:shapetype w14:anchorId="73D168B4" id="_x0000_t202" coordsize="21600,21600" o:spt="202" path="m,l,21600r21600,l21600,xe">
                <v:stroke joinstyle="miter"/>
                <v:path gradientshapeok="t" o:connecttype="rect"/>
              </v:shapetype>
              <v:shape id="Textfeld 2" o:spid="_x0000_s1026" type="#_x0000_t202" style="width:381.7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" filled="f" strokecolor="black [3213]" strokeweight="2pt">
                <v:textbox style="mso-fit-shape-to-text:t">
                  <w:txbxContent>
                    <w:p w14:paraId="5E61DFB4" w14:textId="77777777" w:rsidR="006B02A7" w:rsidRPr="002C4A62" w:rsidRDefault="006B02A7" w:rsidP="004333E3">
                      <w:pPr>
                        <w:tabs>
                          <w:tab w:val="right" w:pos="7230"/>
                        </w:tabs>
                        <w:rPr>
                          <w:sz w:val="28"/>
                          <w:szCs w:val="28"/>
                          <w:lang w:val="de-CH"/>
                        </w:rPr>
                      </w:pPr>
                      <w:r w:rsidRPr="002C4A62">
                        <w:rPr>
                          <w:noProof/>
                          <w:sz w:val="28"/>
                          <w:szCs w:val="28"/>
                          <w:lang w:eastAsia="en-GB"/>
                        </w:rPr>
                        <w:drawing>
                          <wp:inline distT="0" distB="0" distL="0" distR="0" wp14:anchorId="19433320" wp14:editId="420D1FE0">
                            <wp:extent cx="280742" cy="277877"/>
                            <wp:effectExtent l="0" t="0" r="5080" b="8255"/>
                            <wp:docPr id="3" name="Picture 3" descr="mov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 name="Picture 3" descr="moveit"/>
                                    <pic:cNvPicPr>
                                      <a:picLocks noChangeAspect="1" noChangeArrowheads="1"/>
                                    </pic:cNvPicPr>
                                  </pic:nvPicPr>
                                  <pic:blipFill>
                                    <a:blip r:embed="rId14"/>
                                    <a:srcRect/>
                                    <a:stretch>
                                      <a:fillRect/>
                                    </a:stretch>
                                  </pic:blipFill>
                                  <pic:spPr bwMode="auto">
                                    <a:xfrm>
                                      <a:off x="0" y="0"/>
                                      <a:ext cx="282339" cy="279458"/>
                                    </a:xfrm>
                                    <a:prstGeom prst="rect">
                                      <a:avLst/>
                                    </a:prstGeom>
                                    <a:noFill/>
                                  </pic:spPr>
                                </pic:pic>
                              </a:graphicData>
                            </a:graphic>
                          </wp:inline>
                        </w:drawing>
                      </w:r>
                      <w:r w:rsidRPr="002C4A62">
                        <w:rPr>
                          <w:rFonts w:ascii="Arial" w:hAnsi="Arial" w:cs="Arial"/>
                          <w:b/>
                          <w:bCs/>
                          <w:lang w:val="de-CH"/>
                        </w:rPr>
                        <w:t xml:space="preserve">  Arbeitsauftrag</w:t>
                      </w:r>
                      <w:r w:rsidRPr="002C4A62">
                        <w:rPr>
                          <w:sz w:val="28"/>
                          <w:szCs w:val="28"/>
                          <w:lang w:val="de-CH"/>
                        </w:rPr>
                        <w:tab/>
                      </w:r>
                    </w:p>
                    <w:p w14:paraId="6BCFD447" w14:textId="77777777" w:rsidR="006B02A7" w:rsidRPr="002C4A62" w:rsidRDefault="006B02A7" w:rsidP="00DF3198">
                      <w:pPr>
                        <w:spacing w:before="240" w:after="240"/>
                        <w:rPr>
                          <w:rFonts w:ascii="Arial" w:hAnsi="Arial" w:cs="Arial"/>
                          <w:b/>
                          <w:i/>
                          <w:lang w:val="de-CH"/>
                        </w:rPr>
                      </w:pPr>
                      <w:r w:rsidRPr="002C4A62">
                        <w:rPr>
                          <w:rFonts w:ascii="Arial" w:hAnsi="Arial" w:cs="Arial"/>
                          <w:b/>
                          <w:i/>
                          <w:lang w:val="de-CH"/>
                        </w:rPr>
                        <w:t>Formuliert jeweils in einem Satz die folgenden Punkte:</w:t>
                      </w:r>
                    </w:p>
                    <w:p w14:paraId="1F0FAA78" w14:textId="77777777" w:rsidR="006B02A7" w:rsidRPr="002C4A62" w:rsidRDefault="006B02A7" w:rsidP="00E01EDA">
                      <w:pPr>
                        <w:pStyle w:val="Listenabsatz"/>
                        <w:numPr>
                          <w:ilvl w:val="0"/>
                          <w:numId w:val="5"/>
                        </w:numPr>
                        <w:spacing w:before="240" w:after="240"/>
                        <w:jc w:val="left"/>
                        <w:rPr>
                          <w:rFonts w:cs="Arial"/>
                          <w:b/>
                          <w:i/>
                        </w:rPr>
                      </w:pPr>
                      <w:r w:rsidRPr="002C4A62">
                        <w:rPr>
                          <w:rFonts w:cs="Arial"/>
                          <w:b/>
                          <w:i/>
                        </w:rPr>
                        <w:t>Eine beispielhafte Aussage, die den Ansprüchen an eine Hypothese genügt</w:t>
                      </w:r>
                    </w:p>
                    <w:p w14:paraId="370B8F0B" w14:textId="77777777" w:rsidR="006B02A7" w:rsidRPr="002C4A62" w:rsidRDefault="006B02A7" w:rsidP="00E01EDA">
                      <w:pPr>
                        <w:pStyle w:val="Listenabsatz"/>
                        <w:numPr>
                          <w:ilvl w:val="0"/>
                          <w:numId w:val="5"/>
                        </w:numPr>
                        <w:spacing w:before="240" w:after="240"/>
                        <w:jc w:val="left"/>
                        <w:rPr>
                          <w:rFonts w:cs="Arial"/>
                          <w:b/>
                          <w:i/>
                        </w:rPr>
                      </w:pPr>
                      <w:r w:rsidRPr="002C4A62">
                        <w:rPr>
                          <w:rFonts w:cs="Arial"/>
                          <w:b/>
                          <w:i/>
                        </w:rPr>
                        <w:t>Eine beispielhafte Aussage, die keine Hypothese ist</w:t>
                      </w:r>
                    </w:p>
                  </w:txbxContent>
                </v:textbox>
                <w10:anchorlock/>
              </v:shape>
            </w:pict>
          </mc:Fallback>
        </mc:AlternateContent>
      </w:r>
    </w:p>
    <w:p w14:paraId="483C11D7" w14:textId="77777777" w:rsidR="00504D37" w:rsidRPr="00957005" w:rsidRDefault="00504D37" w:rsidP="006D784B">
      <w:pPr>
        <w:pStyle w:val="Textkrper"/>
        <w:rPr>
          <w:lang w:val="de-CH"/>
        </w:rPr>
      </w:pPr>
    </w:p>
    <w:p w14:paraId="43854085" w14:textId="77777777" w:rsidR="00BD364D" w:rsidRPr="00957005" w:rsidRDefault="00BD364D" w:rsidP="00E61655">
      <w:pPr>
        <w:pStyle w:val="berschrift3"/>
      </w:pPr>
      <w:bookmarkStart w:id="15" w:name="_Toc117278743"/>
      <w:r w:rsidRPr="00957005">
        <w:t>Was ist eine Hypothese?</w:t>
      </w:r>
      <w:bookmarkEnd w:id="15"/>
    </w:p>
    <w:p w14:paraId="6A08F8DE" w14:textId="77777777" w:rsidR="00BD364D" w:rsidRPr="00957005" w:rsidRDefault="00B57D87" w:rsidP="006D784B">
      <w:pPr>
        <w:pStyle w:val="Textkrper"/>
        <w:rPr>
          <w:lang w:val="de-CH"/>
        </w:rPr>
      </w:pPr>
      <w:r w:rsidRPr="00957005">
        <w:rPr>
          <w:lang w:val="de-CH"/>
        </w:rPr>
        <w:t>Es gibt in der Literatur wie fast immer in der Wissen</w:t>
      </w:r>
      <w:r w:rsidR="004D68E5" w:rsidRPr="00957005">
        <w:rPr>
          <w:lang w:val="de-CH"/>
        </w:rPr>
        <w:t>schaft verschiedene Formulierungen. Ich schlage die folgende vor:</w:t>
      </w:r>
    </w:p>
    <w:p w14:paraId="75405295" w14:textId="61680BEA" w:rsidR="004D68E5" w:rsidRPr="00957005" w:rsidRDefault="004D68E5" w:rsidP="006D784B">
      <w:pPr>
        <w:pStyle w:val="Textkrper"/>
        <w:shd w:val="clear" w:color="auto" w:fill="BFBFBF" w:themeFill="background1" w:themeFillShade="BF"/>
        <w:rPr>
          <w:b/>
          <w:i/>
          <w:lang w:val="de-CH"/>
        </w:rPr>
      </w:pPr>
      <w:r w:rsidRPr="00957005">
        <w:rPr>
          <w:b/>
          <w:i/>
          <w:lang w:val="de-CH"/>
        </w:rPr>
        <w:t>Eine Hypothese is</w:t>
      </w:r>
      <w:r w:rsidR="000D1000" w:rsidRPr="00957005">
        <w:rPr>
          <w:b/>
          <w:i/>
          <w:lang w:val="de-CH"/>
        </w:rPr>
        <w:t>t</w:t>
      </w:r>
      <w:r w:rsidRPr="00957005">
        <w:rPr>
          <w:b/>
          <w:i/>
          <w:lang w:val="de-CH"/>
        </w:rPr>
        <w:t xml:space="preserve"> eine aus einer </w:t>
      </w:r>
      <w:r w:rsidR="003A29F6" w:rsidRPr="00957005">
        <w:rPr>
          <w:b/>
          <w:i/>
          <w:lang w:val="de-CH"/>
        </w:rPr>
        <w:t xml:space="preserve">allgemeinen </w:t>
      </w:r>
      <w:r w:rsidRPr="00957005">
        <w:rPr>
          <w:b/>
          <w:i/>
          <w:lang w:val="de-CH"/>
        </w:rPr>
        <w:t xml:space="preserve">Theorie abgeleitete Vorhersage für eine </w:t>
      </w:r>
      <w:r w:rsidR="003A29F6" w:rsidRPr="00957005">
        <w:rPr>
          <w:b/>
          <w:i/>
          <w:lang w:val="de-CH"/>
        </w:rPr>
        <w:t>spezifische Situation</w:t>
      </w:r>
      <w:r w:rsidR="00D81347" w:rsidRPr="00957005">
        <w:rPr>
          <w:b/>
          <w:i/>
          <w:lang w:val="de-CH"/>
        </w:rPr>
        <w:t>.</w:t>
      </w:r>
    </w:p>
    <w:p w14:paraId="3FAD1A96" w14:textId="77777777" w:rsidR="00DE1C1E" w:rsidRPr="00957005" w:rsidRDefault="00DE1C1E" w:rsidP="006D784B">
      <w:pPr>
        <w:pStyle w:val="Textkrper"/>
        <w:rPr>
          <w:lang w:val="de-CH"/>
        </w:rPr>
      </w:pPr>
      <w:r w:rsidRPr="00957005">
        <w:rPr>
          <w:lang w:val="de-CH"/>
        </w:rPr>
        <w:t>Leider wird der Begriff „Hypothese“ heutzutage in der Wissenschaft „inflationär“ und aus meiner Sicht sogar häufig falsch verwendet</w:t>
      </w:r>
      <w:r w:rsidR="008E1AE6" w:rsidRPr="00957005">
        <w:rPr>
          <w:lang w:val="de-CH"/>
        </w:rPr>
        <w:t xml:space="preserve">. </w:t>
      </w:r>
    </w:p>
    <w:p w14:paraId="6EE1BB17" w14:textId="77777777" w:rsidR="008E1AE6" w:rsidRPr="00957005" w:rsidRDefault="008E1AE6" w:rsidP="006D784B">
      <w:pPr>
        <w:pStyle w:val="Textkrper"/>
        <w:rPr>
          <w:lang w:val="de-CH"/>
        </w:rPr>
      </w:pPr>
      <w:r w:rsidRPr="00957005">
        <w:rPr>
          <w:lang w:val="de-CH"/>
        </w:rPr>
        <w:t>Zweifelhaft sind „ad hoc“-Hypothesen auf der Basis einer Vorabuntersuchung bzw. eines „Bauchgefühls“, aber ohne eine Erklärung</w:t>
      </w:r>
      <w:r w:rsidR="005C6600" w:rsidRPr="00957005">
        <w:rPr>
          <w:lang w:val="de-CH"/>
        </w:rPr>
        <w:t xml:space="preserve"> des für das vorhergesagte Ergebnis verantwortlichen Mechanismus (also letztlich ohne Theorie dahinter).</w:t>
      </w:r>
      <w:r w:rsidR="00A85456" w:rsidRPr="00957005">
        <w:rPr>
          <w:lang w:val="de-CH"/>
        </w:rPr>
        <w:t xml:space="preserve"> Wissenschaftstheoretisch sollte man nie dieselben Daten zum Aufstellen und zum Testen einer Hypothese verwenden!</w:t>
      </w:r>
    </w:p>
    <w:p w14:paraId="64D34FF3" w14:textId="77777777" w:rsidR="005C6600" w:rsidRPr="00957005" w:rsidRDefault="005C6600" w:rsidP="006D784B">
      <w:pPr>
        <w:pStyle w:val="Textkrper"/>
        <w:rPr>
          <w:lang w:val="de-CH"/>
        </w:rPr>
      </w:pPr>
      <w:r w:rsidRPr="00957005">
        <w:rPr>
          <w:lang w:val="de-CH"/>
        </w:rPr>
        <w:t>Gänzlich falsch sind angebliche „Hypothesen“, die nachträglich aus den schon erzielten Ergebnissen abgeleitet werden</w:t>
      </w:r>
      <w:r w:rsidR="00A779FE" w:rsidRPr="00957005">
        <w:rPr>
          <w:lang w:val="de-CH"/>
        </w:rPr>
        <w:t>.</w:t>
      </w:r>
    </w:p>
    <w:p w14:paraId="19AEFB04" w14:textId="77777777" w:rsidR="00A779FE" w:rsidRPr="00957005" w:rsidRDefault="002806D5" w:rsidP="006D784B">
      <w:pPr>
        <w:pStyle w:val="Textkrper"/>
        <w:rPr>
          <w:lang w:val="de-CH"/>
        </w:rPr>
      </w:pPr>
      <w:r w:rsidRPr="00957005">
        <w:rPr>
          <w:lang w:val="de-CH"/>
        </w:rPr>
        <w:t>Warum findet man in der wissenschaftlichen Literatur wie auch in studentischen Arbeiten so viele „Hypothesen“, die wissenschaftstheoretisch</w:t>
      </w:r>
      <w:r w:rsidR="00160DE6" w:rsidRPr="00957005">
        <w:rPr>
          <w:lang w:val="de-CH"/>
        </w:rPr>
        <w:t xml:space="preserve"> dem Konzept einer Hypothese nicht gerecht werden? Der Grund dürfte darin liegen, dass viele von der Annahme geleitet werden, dass nur eine hypthesentestende Forschung eine gute/richtige Forschung ist</w:t>
      </w:r>
      <w:r w:rsidR="002D0EAC" w:rsidRPr="00957005">
        <w:rPr>
          <w:lang w:val="de-CH"/>
        </w:rPr>
        <w:t>. Tatsächlich ist aber hypothesengenierende Forschung genauso wichtig und richtig wie hypothesentestende Forschung</w:t>
      </w:r>
      <w:r w:rsidR="00DD497E" w:rsidRPr="00957005">
        <w:rPr>
          <w:lang w:val="de-CH"/>
        </w:rPr>
        <w:t>. Es gilt also:</w:t>
      </w:r>
    </w:p>
    <w:p w14:paraId="68E084D8" w14:textId="77777777" w:rsidR="00DD497E" w:rsidRPr="00957005" w:rsidRDefault="0078040A" w:rsidP="006D784B">
      <w:pPr>
        <w:pStyle w:val="Textkrper"/>
        <w:shd w:val="clear" w:color="auto" w:fill="BFBFBF" w:themeFill="background1" w:themeFillShade="BF"/>
        <w:rPr>
          <w:i/>
          <w:lang w:val="de-CH"/>
        </w:rPr>
      </w:pPr>
      <w:r w:rsidRPr="00957005">
        <w:rPr>
          <w:i/>
          <w:lang w:val="de-CH"/>
        </w:rPr>
        <w:lastRenderedPageBreak/>
        <w:t xml:space="preserve">Wenn das Vorwissen nicht für eine </w:t>
      </w:r>
      <w:r w:rsidRPr="00957005">
        <w:rPr>
          <w:b/>
          <w:i/>
          <w:color w:val="0000FF"/>
          <w:lang w:val="de-CH"/>
        </w:rPr>
        <w:t>plausibel begründete Hypothese</w:t>
      </w:r>
      <w:r w:rsidRPr="00957005">
        <w:rPr>
          <w:i/>
          <w:lang w:val="de-CH"/>
        </w:rPr>
        <w:t xml:space="preserve"> ausreicht (</w:t>
      </w:r>
      <w:r w:rsidRPr="00957005">
        <w:rPr>
          <w:b/>
          <w:i/>
          <w:lang w:val="de-CH"/>
        </w:rPr>
        <w:t>hypothesentestende Forschung</w:t>
      </w:r>
      <w:r w:rsidRPr="00957005">
        <w:rPr>
          <w:i/>
          <w:lang w:val="de-CH"/>
        </w:rPr>
        <w:t xml:space="preserve">), formuliert man das Forschungsthema korrekterweise besser als </w:t>
      </w:r>
      <w:r w:rsidRPr="00957005">
        <w:rPr>
          <w:b/>
          <w:i/>
          <w:color w:val="0000FF"/>
          <w:lang w:val="de-CH"/>
        </w:rPr>
        <w:t>offene Frage</w:t>
      </w:r>
      <w:r w:rsidRPr="00957005">
        <w:rPr>
          <w:i/>
          <w:lang w:val="de-CH"/>
        </w:rPr>
        <w:t xml:space="preserve"> (</w:t>
      </w:r>
      <w:r w:rsidRPr="00957005">
        <w:rPr>
          <w:b/>
          <w:i/>
          <w:lang w:val="de-CH"/>
        </w:rPr>
        <w:t>hypothesengenerierende Forschung</w:t>
      </w:r>
      <w:r w:rsidRPr="00957005">
        <w:rPr>
          <w:i/>
          <w:lang w:val="de-CH"/>
        </w:rPr>
        <w:t>)</w:t>
      </w:r>
      <w:r w:rsidR="00D81347" w:rsidRPr="00957005">
        <w:rPr>
          <w:i/>
          <w:lang w:val="de-CH"/>
        </w:rPr>
        <w:t>.</w:t>
      </w:r>
    </w:p>
    <w:p w14:paraId="08553BBF" w14:textId="77777777" w:rsidR="00DD497E" w:rsidRPr="00957005" w:rsidRDefault="00FE41F7" w:rsidP="006D784B">
      <w:pPr>
        <w:pStyle w:val="Textkrper"/>
        <w:rPr>
          <w:lang w:val="de-CH"/>
        </w:rPr>
      </w:pPr>
      <w:r w:rsidRPr="00957005">
        <w:rPr>
          <w:lang w:val="de-CH"/>
        </w:rPr>
        <w:t xml:space="preserve">Dabei können offene Fragen meist mit </w:t>
      </w:r>
      <w:r w:rsidR="00865DA0" w:rsidRPr="00957005">
        <w:rPr>
          <w:lang w:val="de-CH"/>
        </w:rPr>
        <w:t xml:space="preserve">(fast) </w:t>
      </w:r>
      <w:r w:rsidRPr="00957005">
        <w:rPr>
          <w:lang w:val="de-CH"/>
        </w:rPr>
        <w:t>den gleichen statistischen Verfahren addressiert werden wie Hypothesen</w:t>
      </w:r>
      <w:r w:rsidR="00865DA0" w:rsidRPr="00957005">
        <w:rPr>
          <w:lang w:val="de-CH"/>
        </w:rPr>
        <w:t xml:space="preserve">. Allerdings sollten Hypothesen konkret sein, also nicht „A unterscheidet sich von B“, sondern entweder „A ist grösser als B“ oder „A ist kleiner als B“. </w:t>
      </w:r>
      <w:r w:rsidR="002A4230" w:rsidRPr="00957005">
        <w:rPr>
          <w:lang w:val="de-CH"/>
        </w:rPr>
        <w:t>Hier würde also im Fall einer Hypothese ein einseitiger Test, im Fall einer offenen Frage ein zweiseitiger Test zur Anwendung kommen. Dazu aber später mehr.</w:t>
      </w:r>
    </w:p>
    <w:p w14:paraId="48E1C9BB" w14:textId="77777777" w:rsidR="003F705C" w:rsidRPr="00957005" w:rsidRDefault="003F705C" w:rsidP="00E61655">
      <w:pPr>
        <w:pStyle w:val="berschrift3"/>
      </w:pPr>
      <w:bookmarkStart w:id="16" w:name="_Toc117278744"/>
      <w:r w:rsidRPr="00957005">
        <w:t>Wissenschaftliches Arbeiten (in a nutshell)</w:t>
      </w:r>
      <w:bookmarkEnd w:id="16"/>
    </w:p>
    <w:p w14:paraId="1904DF61" w14:textId="728C3278" w:rsidR="003F705C" w:rsidRPr="00957005" w:rsidRDefault="00640705" w:rsidP="006D784B">
      <w:pPr>
        <w:pStyle w:val="Textkrper"/>
        <w:rPr>
          <w:lang w:val="de-CH"/>
        </w:rPr>
      </w:pPr>
      <w:r w:rsidRPr="00957005">
        <w:rPr>
          <w:lang w:val="de-CH"/>
        </w:rPr>
        <w:t>Wenn wir modernes wissenschaftliches Arbeiten ganz knapp visualisieren, ergibt sich folgendes Bild:</w:t>
      </w:r>
    </w:p>
    <w:p w14:paraId="1C1B304A" w14:textId="77777777" w:rsidR="003263FA" w:rsidRPr="00957005" w:rsidRDefault="003263FA" w:rsidP="006D784B">
      <w:pPr>
        <w:pStyle w:val="Textkrper"/>
        <w:spacing w:before="360" w:after="360"/>
        <w:jc w:val="center"/>
        <w:rPr>
          <w:lang w:val="de-CH"/>
        </w:rPr>
      </w:pPr>
      <w:r w:rsidRPr="00957005">
        <w:rPr>
          <w:noProof/>
          <w:lang w:val="de-CH" w:eastAsia="en-GB"/>
        </w:rPr>
        <w:drawing>
          <wp:inline distT="0" distB="0" distL="0" distR="0" wp14:anchorId="5A183A22" wp14:editId="6E7B0D7B">
            <wp:extent cx="5097145" cy="3142615"/>
            <wp:effectExtent l="0" t="0" r="825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7145" cy="3142615"/>
                    </a:xfrm>
                    <a:prstGeom prst="rect">
                      <a:avLst/>
                    </a:prstGeom>
                    <a:noFill/>
                    <a:ln>
                      <a:noFill/>
                    </a:ln>
                  </pic:spPr>
                </pic:pic>
              </a:graphicData>
            </a:graphic>
          </wp:inline>
        </w:drawing>
      </w:r>
    </w:p>
    <w:p w14:paraId="217E9236" w14:textId="4793C1A4" w:rsidR="003F705C" w:rsidRPr="00957005" w:rsidRDefault="00AF6D10" w:rsidP="006D784B">
      <w:pPr>
        <w:pStyle w:val="Textkrper"/>
        <w:rPr>
          <w:lang w:val="de-CH"/>
        </w:rPr>
      </w:pPr>
      <w:r w:rsidRPr="00957005">
        <w:rPr>
          <w:lang w:val="de-CH"/>
        </w:rPr>
        <w:t>Bei den ersten Schritten von den Beobachtungen bis zur Spekulation über die Musterursachen handelt es sich um hypothesengenerierende Forschung</w:t>
      </w:r>
      <w:r w:rsidR="008D7B9C" w:rsidRPr="00957005">
        <w:rPr>
          <w:lang w:val="de-CH"/>
        </w:rPr>
        <w:t>. Erst wenn man regelmässig, ähnliche Befunde hat, macht das Formulieren e</w:t>
      </w:r>
      <w:r w:rsidR="001C6824" w:rsidRPr="00957005">
        <w:rPr>
          <w:lang w:val="de-CH"/>
        </w:rPr>
        <w:t>n</w:t>
      </w:r>
      <w:r w:rsidR="008D7B9C" w:rsidRPr="00957005">
        <w:rPr>
          <w:lang w:val="de-CH"/>
        </w:rPr>
        <w:t xml:space="preserve">ier echten Hypothese </w:t>
      </w:r>
      <w:r w:rsidR="00990F78" w:rsidRPr="00957005">
        <w:rPr>
          <w:lang w:val="de-CH"/>
        </w:rPr>
        <w:t>Sinn</w:t>
      </w:r>
      <w:r w:rsidR="008D7B9C" w:rsidRPr="00957005">
        <w:rPr>
          <w:lang w:val="de-CH"/>
        </w:rPr>
        <w:t>, die nicht nur das gefundene Muster vorhersagt, sondern auch einen Mechanismus bereithält, der erklärt, wie es zustande gekommen ist. Eine solche Hypothese kann dann in einer neuen Untersuchung (mit neuen Daten</w:t>
      </w:r>
      <w:r w:rsidR="00584110" w:rsidRPr="00957005">
        <w:rPr>
          <w:lang w:val="de-CH"/>
        </w:rPr>
        <w:t>!) getestet werden, die spezifisch darauf ausgelegt ist, alternative Erklärungsmöglichkeiten auszuschliessen</w:t>
      </w:r>
      <w:r w:rsidR="00B30654" w:rsidRPr="00957005">
        <w:rPr>
          <w:lang w:val="de-CH"/>
        </w:rPr>
        <w:t xml:space="preserve"> („Experiment“)</w:t>
      </w:r>
      <w:r w:rsidR="00584110" w:rsidRPr="00957005">
        <w:rPr>
          <w:lang w:val="de-CH"/>
        </w:rPr>
        <w:t xml:space="preserve">. Hypothesengenierende und hypothesentestende Forschung sind im modernen Forschungsablauf also beide gleichermassen nötig, aber in der Regel getrennt </w:t>
      </w:r>
      <w:r w:rsidR="002632DC" w:rsidRPr="00957005">
        <w:rPr>
          <w:lang w:val="de-CH"/>
        </w:rPr>
        <w:t>voneinander</w:t>
      </w:r>
      <w:r w:rsidR="00584110" w:rsidRPr="00957005">
        <w:rPr>
          <w:lang w:val="de-CH"/>
        </w:rPr>
        <w:t xml:space="preserve">. </w:t>
      </w:r>
    </w:p>
    <w:p w14:paraId="0FBBD4F2" w14:textId="77777777" w:rsidR="00B30654" w:rsidRPr="00957005" w:rsidRDefault="00B30654" w:rsidP="006D784B">
      <w:pPr>
        <w:pStyle w:val="Textkrper"/>
        <w:rPr>
          <w:lang w:val="de-CH"/>
        </w:rPr>
      </w:pPr>
      <w:r w:rsidRPr="00957005">
        <w:rPr>
          <w:lang w:val="de-CH"/>
        </w:rPr>
        <w:t xml:space="preserve">In einer Forschungsarbeit, die für das Testen einer zuvor in anderen Arbeiten erarbeiteten </w:t>
      </w:r>
      <w:r w:rsidRPr="00957005">
        <w:rPr>
          <w:lang w:val="de-CH"/>
        </w:rPr>
        <w:t>Hypothese, entwickelt wurde („Experiment“), kann das Ergebnis entweder eine Bestätigung oder eine Falsifizierung sein</w:t>
      </w:r>
      <w:r w:rsidR="004A4798" w:rsidRPr="00957005">
        <w:rPr>
          <w:lang w:val="de-CH"/>
        </w:rPr>
        <w:t>. Wichtig ist, dass eine einmalige Bestätigung keine Verifizierung einer Hypothese ist, während eine einmalige Falsifizierung zur Widerlegung genügt.</w:t>
      </w:r>
      <w:r w:rsidR="000C49B1" w:rsidRPr="00957005">
        <w:rPr>
          <w:lang w:val="de-CH"/>
        </w:rPr>
        <w:t xml:space="preserve"> </w:t>
      </w:r>
      <w:r w:rsidR="000C49B1" w:rsidRPr="00957005">
        <w:rPr>
          <w:b/>
          <w:lang w:val="de-CH"/>
        </w:rPr>
        <w:t>Eine Verifizierung einer Hypothese in einem absoluten Sinn ist grundsätzlich nicht möglich, absolute Wahrheit gibt es in der Wissenschaft nicht!</w:t>
      </w:r>
      <w:r w:rsidR="000C49B1" w:rsidRPr="00957005">
        <w:rPr>
          <w:lang w:val="de-CH"/>
        </w:rPr>
        <w:t xml:space="preserve"> Wenn man jedoch eine Hypothese mit </w:t>
      </w:r>
      <w:r w:rsidR="000C49B1" w:rsidRPr="00957005">
        <w:rPr>
          <w:lang w:val="de-CH"/>
        </w:rPr>
        <w:lastRenderedPageBreak/>
        <w:t xml:space="preserve">immer neuen „Experimenten“ unter immer neuen Rahmenbedingungen „herausfordert“ und sie dabei nie falsifiziert wird, dann wird aus einer </w:t>
      </w:r>
      <w:r w:rsidR="000C49B1" w:rsidRPr="00957005">
        <w:rPr>
          <w:b/>
          <w:lang w:val="de-CH"/>
        </w:rPr>
        <w:t>einfachen Hypothese</w:t>
      </w:r>
      <w:r w:rsidR="000C49B1" w:rsidRPr="00957005">
        <w:rPr>
          <w:lang w:val="de-CH"/>
        </w:rPr>
        <w:t xml:space="preserve"> zunehmend </w:t>
      </w:r>
      <w:r w:rsidR="000C49B1" w:rsidRPr="00957005">
        <w:rPr>
          <w:b/>
          <w:lang w:val="de-CH"/>
        </w:rPr>
        <w:t>gesichertes Wissen</w:t>
      </w:r>
      <w:r w:rsidR="000C49B1" w:rsidRPr="00957005">
        <w:rPr>
          <w:lang w:val="de-CH"/>
        </w:rPr>
        <w:t>. Wenn man dagegen eine Hypothese widerlegt hat, muss man zurückgehen. Die vorgeschlagene Erklärung für das gefundene Muster</w:t>
      </w:r>
      <w:r w:rsidR="005F67CD" w:rsidRPr="00957005">
        <w:rPr>
          <w:lang w:val="de-CH"/>
        </w:rPr>
        <w:t xml:space="preserve"> oder sogar das Muster an sich hat sich als nicht korrekt/nicht allgemeingültig herausgestellt. Man muss sich also einen anderen Mechanismus/eine andere Hypothese ausdenken und diese erneut testen. Dies geschieht dann nicht in derselben, sondern in einer folgenden wissenschaftlichen Arbeit.</w:t>
      </w:r>
    </w:p>
    <w:p w14:paraId="33E50BA6" w14:textId="77777777" w:rsidR="00187F31" w:rsidRPr="00957005" w:rsidRDefault="00187F31" w:rsidP="006D784B">
      <w:pPr>
        <w:pStyle w:val="Textkrper"/>
        <w:rPr>
          <w:lang w:val="de-CH"/>
        </w:rPr>
      </w:pPr>
      <w:r w:rsidRPr="00957005">
        <w:rPr>
          <w:lang w:val="de-CH"/>
        </w:rPr>
        <w:t>Mit diesem Wissen über den Ablauf von wissenschaftlicher Erkenntnis und der Rolle des Hypothesentestens dabei habe ich noch eine Frage, zu der ihr euch bis zum Kurstag Gedanken machen solltet:</w:t>
      </w:r>
    </w:p>
    <w:p w14:paraId="74FCC0EF" w14:textId="77777777" w:rsidR="002C4A62" w:rsidRPr="00957005" w:rsidRDefault="002C4A62" w:rsidP="006D784B">
      <w:pPr>
        <w:pStyle w:val="Textkrper"/>
        <w:rPr>
          <w:lang w:val="de-CH"/>
        </w:rPr>
      </w:pPr>
    </w:p>
    <w:p w14:paraId="1F8284AA" w14:textId="77777777" w:rsidR="000229A0" w:rsidRPr="00957005" w:rsidRDefault="000229A0" w:rsidP="006D784B">
      <w:pPr>
        <w:pStyle w:val="Textkrper"/>
        <w:jc w:val="center"/>
        <w:rPr>
          <w:lang w:val="de-CH"/>
        </w:rPr>
      </w:pPr>
      <w:r w:rsidRPr="00957005">
        <w:rPr>
          <w:noProof/>
          <w:lang w:val="de-CH" w:eastAsia="en-GB"/>
        </w:rPr>
        <mc:AlternateContent>
          <mc:Choice Requires="wps">
            <w:drawing>
              <wp:inline distT="0" distB="0" distL="0" distR="0" wp14:anchorId="312BE924" wp14:editId="7C9BCA37">
                <wp:extent cx="4848225" cy="1403985"/>
                <wp:effectExtent l="19050" t="19050" r="28575" b="26035"/>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403985"/>
                        </a:xfrm>
                        <a:prstGeom prst="rect">
                          <a:avLst/>
                        </a:prstGeom>
                        <a:noFill/>
                        <a:ln w="28575">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4BE1247" w14:textId="77777777" w:rsidR="006B02A7" w:rsidRPr="00DF3198" w:rsidRDefault="006B02A7" w:rsidP="00676648">
                            <w:pPr>
                              <w:tabs>
                                <w:tab w:val="right" w:pos="7230"/>
                              </w:tabs>
                              <w:rPr>
                                <w:rFonts w:ascii="Arial" w:hAnsi="Arial" w:cs="Arial"/>
                                <w:lang w:val="de-CH"/>
                              </w:rPr>
                            </w:pPr>
                            <w:r w:rsidRPr="00DF3198">
                              <w:rPr>
                                <w:rFonts w:ascii="Arial" w:hAnsi="Arial" w:cs="Arial"/>
                                <w:noProof/>
                                <w:lang w:eastAsia="en-GB"/>
                              </w:rPr>
                              <w:drawing>
                                <wp:inline distT="0" distB="0" distL="0" distR="0" wp14:anchorId="0C8CB8A2" wp14:editId="0D93D3AE">
                                  <wp:extent cx="280742" cy="277877"/>
                                  <wp:effectExtent l="0" t="0" r="5080" b="8255"/>
                                  <wp:docPr id="297987" name="Picture 3" descr="mov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 name="Picture 3" descr="moveit"/>
                                          <pic:cNvPicPr>
                                            <a:picLocks noChangeAspect="1" noChangeArrowheads="1"/>
                                          </pic:cNvPicPr>
                                        </pic:nvPicPr>
                                        <pic:blipFill>
                                          <a:blip r:embed="rId14"/>
                                          <a:srcRect/>
                                          <a:stretch>
                                            <a:fillRect/>
                                          </a:stretch>
                                        </pic:blipFill>
                                        <pic:spPr bwMode="auto">
                                          <a:xfrm>
                                            <a:off x="0" y="0"/>
                                            <a:ext cx="282339" cy="279458"/>
                                          </a:xfrm>
                                          <a:prstGeom prst="rect">
                                            <a:avLst/>
                                          </a:prstGeom>
                                          <a:noFill/>
                                        </pic:spPr>
                                      </pic:pic>
                                    </a:graphicData>
                                  </a:graphic>
                                </wp:inline>
                              </w:drawing>
                            </w:r>
                            <w:r>
                              <w:rPr>
                                <w:rFonts w:ascii="Arial" w:hAnsi="Arial" w:cs="Arial"/>
                                <w:lang w:val="de-CH"/>
                              </w:rPr>
                              <w:t xml:space="preserve"> </w:t>
                            </w:r>
                            <w:r w:rsidRPr="00DF3198">
                              <w:rPr>
                                <w:rFonts w:ascii="Arial" w:hAnsi="Arial" w:cs="Arial"/>
                                <w:lang w:val="de-CH"/>
                              </w:rPr>
                              <w:t>Frage</w:t>
                            </w:r>
                            <w:r w:rsidRPr="00DF3198">
                              <w:rPr>
                                <w:rFonts w:ascii="Arial" w:hAnsi="Arial" w:cs="Arial"/>
                                <w:lang w:val="de-CH"/>
                              </w:rPr>
                              <w:tab/>
                            </w:r>
                          </w:p>
                          <w:p w14:paraId="0ACFD210" w14:textId="77777777" w:rsidR="006B02A7" w:rsidRDefault="006B02A7" w:rsidP="00676648">
                            <w:pPr>
                              <w:spacing w:before="240" w:after="240"/>
                              <w:jc w:val="center"/>
                              <w:rPr>
                                <w:rFonts w:ascii="Arial" w:hAnsi="Arial" w:cs="Arial"/>
                                <w:b/>
                                <w:i/>
                                <w:lang w:val="de-CH"/>
                              </w:rPr>
                            </w:pPr>
                            <w:r w:rsidRPr="00DF3198">
                              <w:rPr>
                                <w:rFonts w:ascii="Arial" w:hAnsi="Arial" w:cs="Arial"/>
                                <w:b/>
                                <w:i/>
                                <w:lang w:val="de-CH"/>
                              </w:rPr>
                              <w:t>Profitiert Wissenschaft mehr von der Bestätigung oder von der Falsifizierung von Hypothesen?</w:t>
                            </w:r>
                          </w:p>
                          <w:p w14:paraId="61BA5FFD" w14:textId="77777777" w:rsidR="006B02A7" w:rsidRPr="00DF3198" w:rsidRDefault="006B02A7" w:rsidP="00676648">
                            <w:pPr>
                              <w:spacing w:before="240" w:after="240"/>
                              <w:jc w:val="center"/>
                              <w:rPr>
                                <w:rFonts w:ascii="Arial" w:hAnsi="Arial" w:cs="Arial"/>
                                <w:b/>
                                <w:i/>
                                <w:lang w:val="de-CH"/>
                              </w:rPr>
                            </w:pPr>
                            <w:r>
                              <w:rPr>
                                <w:rFonts w:ascii="Arial" w:hAnsi="Arial" w:cs="Arial"/>
                                <w:b/>
                                <w:i/>
                                <w:lang w:val="de-CH"/>
                              </w:rPr>
                              <w:t>(Bitte begründet eure Antwort!)</w:t>
                            </w:r>
                          </w:p>
                        </w:txbxContent>
                      </wps:txbx>
                      <wps:bodyPr rot="0" vert="horz" wrap="square" lIns="91440" tIns="45720" rIns="91440" bIns="45720" anchor="t" anchorCtr="0">
                        <a:spAutoFit/>
                      </wps:bodyPr>
                    </wps:wsp>
                  </a:graphicData>
                </a:graphic>
              </wp:inline>
            </w:drawing>
          </mc:Choice>
          <mc:Fallback>
            <w:pict>
              <v:shape w14:anchorId="312BE924" id="_x0000_s1027" type="#_x0000_t202" style="width:381.7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" filled="f" strokecolor="black [3213]" strokeweight="2.25pt">
                <v:textbox style="mso-fit-shape-to-text:t">
                  <w:txbxContent>
                    <w:p w14:paraId="04BE1247" w14:textId="77777777" w:rsidR="006B02A7" w:rsidRPr="00DF3198" w:rsidRDefault="006B02A7" w:rsidP="00676648">
                      <w:pPr>
                        <w:tabs>
                          <w:tab w:val="right" w:pos="7230"/>
                        </w:tabs>
                        <w:rPr>
                          <w:rFonts w:ascii="Arial" w:hAnsi="Arial" w:cs="Arial"/>
                          <w:lang w:val="de-CH"/>
                        </w:rPr>
                      </w:pPr>
                      <w:r w:rsidRPr="00DF3198">
                        <w:rPr>
                          <w:rFonts w:ascii="Arial" w:hAnsi="Arial" w:cs="Arial"/>
                          <w:noProof/>
                          <w:lang w:eastAsia="en-GB"/>
                        </w:rPr>
                        <w:drawing>
                          <wp:inline distT="0" distB="0" distL="0" distR="0" wp14:anchorId="0C8CB8A2" wp14:editId="0D93D3AE">
                            <wp:extent cx="280742" cy="277877"/>
                            <wp:effectExtent l="0" t="0" r="5080" b="8255"/>
                            <wp:docPr id="297987" name="Picture 3" descr="mov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 name="Picture 3" descr="moveit"/>
                                    <pic:cNvPicPr>
                                      <a:picLocks noChangeAspect="1" noChangeArrowheads="1"/>
                                    </pic:cNvPicPr>
                                  </pic:nvPicPr>
                                  <pic:blipFill>
                                    <a:blip r:embed="rId14"/>
                                    <a:srcRect/>
                                    <a:stretch>
                                      <a:fillRect/>
                                    </a:stretch>
                                  </pic:blipFill>
                                  <pic:spPr bwMode="auto">
                                    <a:xfrm>
                                      <a:off x="0" y="0"/>
                                      <a:ext cx="282339" cy="279458"/>
                                    </a:xfrm>
                                    <a:prstGeom prst="rect">
                                      <a:avLst/>
                                    </a:prstGeom>
                                    <a:noFill/>
                                  </pic:spPr>
                                </pic:pic>
                              </a:graphicData>
                            </a:graphic>
                          </wp:inline>
                        </w:drawing>
                      </w:r>
                      <w:r>
                        <w:rPr>
                          <w:rFonts w:ascii="Arial" w:hAnsi="Arial" w:cs="Arial"/>
                          <w:lang w:val="de-CH"/>
                        </w:rPr>
                        <w:t xml:space="preserve"> </w:t>
                      </w:r>
                      <w:r w:rsidRPr="00DF3198">
                        <w:rPr>
                          <w:rFonts w:ascii="Arial" w:hAnsi="Arial" w:cs="Arial"/>
                          <w:lang w:val="de-CH"/>
                        </w:rPr>
                        <w:t>Frage</w:t>
                      </w:r>
                      <w:r w:rsidRPr="00DF3198">
                        <w:rPr>
                          <w:rFonts w:ascii="Arial" w:hAnsi="Arial" w:cs="Arial"/>
                          <w:lang w:val="de-CH"/>
                        </w:rPr>
                        <w:tab/>
                      </w:r>
                    </w:p>
                    <w:p w14:paraId="0ACFD210" w14:textId="77777777" w:rsidR="006B02A7" w:rsidRDefault="006B02A7" w:rsidP="00676648">
                      <w:pPr>
                        <w:spacing w:before="240" w:after="240"/>
                        <w:jc w:val="center"/>
                        <w:rPr>
                          <w:rFonts w:ascii="Arial" w:hAnsi="Arial" w:cs="Arial"/>
                          <w:b/>
                          <w:i/>
                          <w:lang w:val="de-CH"/>
                        </w:rPr>
                      </w:pPr>
                      <w:r w:rsidRPr="00DF3198">
                        <w:rPr>
                          <w:rFonts w:ascii="Arial" w:hAnsi="Arial" w:cs="Arial"/>
                          <w:b/>
                          <w:i/>
                          <w:lang w:val="de-CH"/>
                        </w:rPr>
                        <w:t>Profitiert Wissenschaft mehr von der Bestätigung oder von der Falsifizierung von Hypothesen?</w:t>
                      </w:r>
                    </w:p>
                    <w:p w14:paraId="61BA5FFD" w14:textId="77777777" w:rsidR="006B02A7" w:rsidRPr="00DF3198" w:rsidRDefault="006B02A7" w:rsidP="00676648">
                      <w:pPr>
                        <w:spacing w:before="240" w:after="240"/>
                        <w:jc w:val="center"/>
                        <w:rPr>
                          <w:rFonts w:ascii="Arial" w:hAnsi="Arial" w:cs="Arial"/>
                          <w:b/>
                          <w:i/>
                          <w:lang w:val="de-CH"/>
                        </w:rPr>
                      </w:pPr>
                      <w:r>
                        <w:rPr>
                          <w:rFonts w:ascii="Arial" w:hAnsi="Arial" w:cs="Arial"/>
                          <w:b/>
                          <w:i/>
                          <w:lang w:val="de-CH"/>
                        </w:rPr>
                        <w:t>(Bitte begründet eure Antwort!)</w:t>
                      </w:r>
                    </w:p>
                  </w:txbxContent>
                </v:textbox>
                <w10:anchorlock/>
              </v:shape>
            </w:pict>
          </mc:Fallback>
        </mc:AlternateContent>
      </w:r>
    </w:p>
    <w:p w14:paraId="6D2840B3" w14:textId="1DE11EAC" w:rsidR="00187F31" w:rsidRPr="00957005" w:rsidRDefault="00187F31" w:rsidP="001F6A5C">
      <w:pPr>
        <w:pStyle w:val="berschrift2"/>
      </w:pPr>
      <w:bookmarkStart w:id="17" w:name="_Toc117278745"/>
      <w:r w:rsidRPr="00957005">
        <w:t xml:space="preserve">Die Rolle </w:t>
      </w:r>
      <w:r w:rsidR="00CA4DBB" w:rsidRPr="00957005">
        <w:t>der</w:t>
      </w:r>
      <w:r w:rsidRPr="00957005">
        <w:t xml:space="preserve"> Statistik beim Hypothesen</w:t>
      </w:r>
      <w:r w:rsidR="00FE443E" w:rsidRPr="00957005">
        <w:t>generieren und -</w:t>
      </w:r>
      <w:r w:rsidRPr="00957005">
        <w:t>testen</w:t>
      </w:r>
      <w:bookmarkEnd w:id="17"/>
    </w:p>
    <w:p w14:paraId="3C471627" w14:textId="72376126" w:rsidR="00187F31" w:rsidRPr="00957005" w:rsidRDefault="00FE443E" w:rsidP="006D784B">
      <w:pPr>
        <w:pStyle w:val="Textkrper"/>
        <w:rPr>
          <w:lang w:val="de-CH"/>
        </w:rPr>
      </w:pPr>
      <w:r w:rsidRPr="00957005">
        <w:rPr>
          <w:lang w:val="de-CH"/>
        </w:rPr>
        <w:t>Wir haben gesehen, dass Hypothesen zentral für die moderne Wissenschaft sind, sowohl ihr Generieren als auch ihr Test. Doch welche Rolle spielt die Statistik dabei?</w:t>
      </w:r>
    </w:p>
    <w:p w14:paraId="0E29AB37" w14:textId="77777777" w:rsidR="00FE443E" w:rsidRPr="00957005" w:rsidRDefault="00FE443E" w:rsidP="006D784B">
      <w:pPr>
        <w:pStyle w:val="Textkrper"/>
        <w:shd w:val="clear" w:color="auto" w:fill="BFBFBF" w:themeFill="background1" w:themeFillShade="BF"/>
        <w:rPr>
          <w:lang w:val="de-CH"/>
        </w:rPr>
      </w:pPr>
      <w:r w:rsidRPr="00957005">
        <w:rPr>
          <w:lang w:val="de-CH"/>
        </w:rPr>
        <w:t xml:space="preserve">Statistiche Verfahren, die implizit oder explizit Hypothesen testen, bezeichnet man als </w:t>
      </w:r>
      <w:r w:rsidRPr="00957005">
        <w:rPr>
          <w:b/>
          <w:lang w:val="de-CH"/>
        </w:rPr>
        <w:t>Inferenzstatistik (schliessende Statistik)</w:t>
      </w:r>
      <w:r w:rsidRPr="00957005">
        <w:rPr>
          <w:lang w:val="de-CH"/>
        </w:rPr>
        <w:t xml:space="preserve"> – im Gegensatz zur </w:t>
      </w:r>
      <w:r w:rsidRPr="00957005">
        <w:rPr>
          <w:b/>
          <w:lang w:val="de-CH"/>
        </w:rPr>
        <w:t>deskriptiven Statistik</w:t>
      </w:r>
      <w:r w:rsidRPr="00957005">
        <w:rPr>
          <w:lang w:val="de-CH"/>
        </w:rPr>
        <w:t>.</w:t>
      </w:r>
    </w:p>
    <w:p w14:paraId="6F9A16AC" w14:textId="77777777" w:rsidR="00BB5B25" w:rsidRPr="00957005" w:rsidRDefault="00880BF0" w:rsidP="00E61655">
      <w:pPr>
        <w:pStyle w:val="berschrift3"/>
      </w:pPr>
      <w:bookmarkStart w:id="18" w:name="_Toc117278746"/>
      <w:r w:rsidRPr="00957005">
        <w:t>Von der Hypothese zur Nullhypothese…</w:t>
      </w:r>
      <w:bookmarkEnd w:id="18"/>
    </w:p>
    <w:p w14:paraId="0564BF72" w14:textId="77777777" w:rsidR="00BB5B25" w:rsidRPr="00957005" w:rsidRDefault="008577F0" w:rsidP="006D784B">
      <w:pPr>
        <w:pStyle w:val="Textkrper"/>
        <w:rPr>
          <w:lang w:val="de-CH"/>
        </w:rPr>
      </w:pPr>
      <w:r w:rsidRPr="00957005">
        <w:rPr>
          <w:lang w:val="de-CH"/>
        </w:rPr>
        <w:t xml:space="preserve">Die Herausforderung ist nun aber, wie oben gesehen, dass man eine </w:t>
      </w:r>
      <w:r w:rsidRPr="00957005">
        <w:rPr>
          <w:b/>
          <w:lang w:val="de-CH"/>
        </w:rPr>
        <w:t xml:space="preserve">Hypothese </w:t>
      </w:r>
      <w:r w:rsidR="00CF2AAC" w:rsidRPr="00957005">
        <w:rPr>
          <w:b/>
          <w:lang w:val="de-CH"/>
        </w:rPr>
        <w:t>(H</w:t>
      </w:r>
      <w:r w:rsidR="00CF2AAC" w:rsidRPr="00957005">
        <w:rPr>
          <w:b/>
          <w:vertAlign w:val="subscript"/>
          <w:lang w:val="de-CH"/>
        </w:rPr>
        <w:t>a</w:t>
      </w:r>
      <w:r w:rsidR="00CF2AAC" w:rsidRPr="00957005">
        <w:rPr>
          <w:b/>
          <w:lang w:val="de-CH"/>
        </w:rPr>
        <w:t>)</w:t>
      </w:r>
      <w:r w:rsidR="000D5F34" w:rsidRPr="00957005">
        <w:rPr>
          <w:b/>
          <w:lang w:val="de-CH"/>
        </w:rPr>
        <w:t xml:space="preserve"> </w:t>
      </w:r>
      <w:r w:rsidR="000D5F34" w:rsidRPr="00957005">
        <w:rPr>
          <w:lang w:val="de-CH"/>
        </w:rPr>
        <w:t xml:space="preserve">(auch </w:t>
      </w:r>
      <w:r w:rsidR="000D5F34" w:rsidRPr="00957005">
        <w:rPr>
          <w:b/>
          <w:lang w:val="de-CH"/>
        </w:rPr>
        <w:t xml:space="preserve">Forschungshypothese </w:t>
      </w:r>
      <w:r w:rsidR="000D5F34" w:rsidRPr="00957005">
        <w:rPr>
          <w:lang w:val="de-CH"/>
        </w:rPr>
        <w:t>oder</w:t>
      </w:r>
      <w:r w:rsidR="000D5F34" w:rsidRPr="00957005">
        <w:rPr>
          <w:b/>
          <w:lang w:val="de-CH"/>
        </w:rPr>
        <w:t xml:space="preserve"> </w:t>
      </w:r>
      <w:r w:rsidR="000D5F34" w:rsidRPr="00957005">
        <w:rPr>
          <w:b/>
          <w:u w:val="single"/>
          <w:lang w:val="de-CH"/>
        </w:rPr>
        <w:t>a</w:t>
      </w:r>
      <w:r w:rsidR="000D5F34" w:rsidRPr="00957005">
        <w:rPr>
          <w:b/>
          <w:lang w:val="de-CH"/>
        </w:rPr>
        <w:t xml:space="preserve">lternative Hypothese </w:t>
      </w:r>
      <w:r w:rsidR="000D5F34" w:rsidRPr="00957005">
        <w:rPr>
          <w:lang w:val="de-CH"/>
        </w:rPr>
        <w:t>genannt)</w:t>
      </w:r>
      <w:r w:rsidR="00CF2AAC" w:rsidRPr="00957005">
        <w:rPr>
          <w:lang w:val="de-CH"/>
        </w:rPr>
        <w:t xml:space="preserve"> </w:t>
      </w:r>
      <w:r w:rsidRPr="00957005">
        <w:rPr>
          <w:lang w:val="de-CH"/>
        </w:rPr>
        <w:t xml:space="preserve">nicht verifizieren kann, sondern nur falsifizieren. </w:t>
      </w:r>
      <w:r w:rsidR="00CE30E6" w:rsidRPr="00957005">
        <w:rPr>
          <w:lang w:val="de-CH"/>
        </w:rPr>
        <w:t xml:space="preserve">In der Statistik behilft man sich daher mit einem Trick, der sogenannten </w:t>
      </w:r>
      <w:r w:rsidR="00CE30E6" w:rsidRPr="00957005">
        <w:rPr>
          <w:b/>
          <w:lang w:val="de-CH"/>
        </w:rPr>
        <w:t>Nullhypothese</w:t>
      </w:r>
      <w:r w:rsidR="00CF2AAC" w:rsidRPr="00957005">
        <w:rPr>
          <w:b/>
          <w:lang w:val="de-CH"/>
        </w:rPr>
        <w:t xml:space="preserve"> (H</w:t>
      </w:r>
      <w:r w:rsidR="00CF2AAC" w:rsidRPr="00957005">
        <w:rPr>
          <w:b/>
          <w:vertAlign w:val="subscript"/>
          <w:lang w:val="de-CH"/>
        </w:rPr>
        <w:t>0</w:t>
      </w:r>
      <w:r w:rsidR="00CF2AAC" w:rsidRPr="00957005">
        <w:rPr>
          <w:b/>
          <w:lang w:val="de-CH"/>
        </w:rPr>
        <w:t>)</w:t>
      </w:r>
      <w:r w:rsidR="007D62D2" w:rsidRPr="00957005">
        <w:rPr>
          <w:lang w:val="de-CH"/>
        </w:rPr>
        <w:t xml:space="preserve">. Die Nullhypothese </w:t>
      </w:r>
      <w:r w:rsidR="00CF2AAC" w:rsidRPr="00957005">
        <w:rPr>
          <w:lang w:val="de-CH"/>
        </w:rPr>
        <w:t>ist die Negation der Hypothese</w:t>
      </w:r>
      <w:r w:rsidR="004B1055" w:rsidRPr="00957005">
        <w:rPr>
          <w:lang w:val="de-CH"/>
        </w:rPr>
        <w:t>, d. h. die Summe aller möglichen Beobachtungen, die mit der Hypothese</w:t>
      </w:r>
      <w:r w:rsidR="00B3089A" w:rsidRPr="00957005">
        <w:rPr>
          <w:lang w:val="de-CH"/>
        </w:rPr>
        <w:t xml:space="preserve"> nicht im Einklang sind. Wenn man nun die Nullhypothese falsifiziert, kann man indirekt die Hypothese bestätigen.</w:t>
      </w:r>
    </w:p>
    <w:p w14:paraId="05112EBE" w14:textId="77777777" w:rsidR="00CD0166" w:rsidRPr="00957005" w:rsidRDefault="00CD0166" w:rsidP="006D784B">
      <w:pPr>
        <w:pStyle w:val="Textkrper"/>
        <w:rPr>
          <w:lang w:val="de-CH"/>
        </w:rPr>
      </w:pPr>
      <w:r w:rsidRPr="00957005">
        <w:rPr>
          <w:lang w:val="de-CH"/>
        </w:rPr>
        <w:t>In unserem Beispiel von oben:</w:t>
      </w:r>
    </w:p>
    <w:p w14:paraId="7F3AD695" w14:textId="4C0A1A79" w:rsidR="00CD0166" w:rsidRPr="00957005" w:rsidRDefault="00CD0166" w:rsidP="00E01EDA">
      <w:pPr>
        <w:pStyle w:val="Textkrper"/>
        <w:numPr>
          <w:ilvl w:val="0"/>
          <w:numId w:val="4"/>
        </w:numPr>
        <w:rPr>
          <w:lang w:val="de-CH"/>
        </w:rPr>
      </w:pPr>
      <w:r w:rsidRPr="00957005">
        <w:rPr>
          <w:lang w:val="de-CH"/>
        </w:rPr>
        <w:t>Hypothese (H</w:t>
      </w:r>
      <w:r w:rsidR="00251B5A" w:rsidRPr="00957005">
        <w:rPr>
          <w:vertAlign w:val="subscript"/>
          <w:lang w:val="de-CH"/>
        </w:rPr>
        <w:t>A</w:t>
      </w:r>
      <w:r w:rsidRPr="00957005">
        <w:rPr>
          <w:lang w:val="de-CH"/>
        </w:rPr>
        <w:t xml:space="preserve">): </w:t>
      </w:r>
      <w:r w:rsidRPr="00957005">
        <w:rPr>
          <w:b/>
          <w:i/>
          <w:lang w:val="de-CH"/>
        </w:rPr>
        <w:t>Sorte A und Sorte B unterscheiden sich in ihrer Blütengrösse</w:t>
      </w:r>
    </w:p>
    <w:p w14:paraId="0F470EBD" w14:textId="3AA6725E" w:rsidR="00CD0166" w:rsidRPr="00957005" w:rsidRDefault="00CD0166" w:rsidP="00E01EDA">
      <w:pPr>
        <w:pStyle w:val="Textkrper"/>
        <w:numPr>
          <w:ilvl w:val="0"/>
          <w:numId w:val="4"/>
        </w:numPr>
        <w:rPr>
          <w:lang w:val="de-CH"/>
        </w:rPr>
      </w:pPr>
      <w:r w:rsidRPr="00957005">
        <w:rPr>
          <w:lang w:val="de-CH"/>
        </w:rPr>
        <w:t>Nullhypothese (H</w:t>
      </w:r>
      <w:r w:rsidR="00251B5A" w:rsidRPr="00957005">
        <w:rPr>
          <w:vertAlign w:val="subscript"/>
          <w:lang w:val="de-CH"/>
        </w:rPr>
        <w:t>A</w:t>
      </w:r>
      <w:r w:rsidRPr="00957005">
        <w:rPr>
          <w:vertAlign w:val="subscript"/>
          <w:lang w:val="de-CH"/>
        </w:rPr>
        <w:t>0</w:t>
      </w:r>
      <w:r w:rsidRPr="00957005">
        <w:rPr>
          <w:lang w:val="de-CH"/>
        </w:rPr>
        <w:t xml:space="preserve">): </w:t>
      </w:r>
      <w:r w:rsidRPr="00957005">
        <w:rPr>
          <w:b/>
          <w:i/>
          <w:lang w:val="de-CH"/>
        </w:rPr>
        <w:t>Sorte A und Sorte B haben die gleiche Blütengrösse</w:t>
      </w:r>
    </w:p>
    <w:p w14:paraId="340D1ED6" w14:textId="0CB42BE5" w:rsidR="00CD0166" w:rsidRPr="00957005" w:rsidRDefault="00A87A84" w:rsidP="006D784B">
      <w:pPr>
        <w:pStyle w:val="Textkrper"/>
        <w:rPr>
          <w:lang w:val="de-CH"/>
        </w:rPr>
      </w:pPr>
      <w:r w:rsidRPr="00957005">
        <w:rPr>
          <w:lang w:val="de-CH"/>
        </w:rPr>
        <w:t xml:space="preserve">Das ist formal korrekt, wissenschaftlich ist die Forschungshypothese aber wenig überzeugend, </w:t>
      </w:r>
      <w:r w:rsidR="007D24FF" w:rsidRPr="00957005">
        <w:rPr>
          <w:lang w:val="de-CH"/>
        </w:rPr>
        <w:t>weil</w:t>
      </w:r>
      <w:r w:rsidR="00F0659F" w:rsidRPr="00957005">
        <w:rPr>
          <w:lang w:val="de-CH"/>
        </w:rPr>
        <w:t>schwerlich ein Mechanismus vorstellbar ist, der</w:t>
      </w:r>
      <w:r w:rsidR="006D6400" w:rsidRPr="00957005">
        <w:rPr>
          <w:lang w:val="de-CH"/>
        </w:rPr>
        <w:t xml:space="preserve"> in Sorte B</w:t>
      </w:r>
      <w:r w:rsidR="00F0659F" w:rsidRPr="00957005">
        <w:rPr>
          <w:lang w:val="de-CH"/>
        </w:rPr>
        <w:t xml:space="preserve"> sowohl kleinere als auch grössere, nur keine gleich grossen Blüten hervorbringt</w:t>
      </w:r>
      <w:r w:rsidR="009A2D00" w:rsidRPr="00957005">
        <w:rPr>
          <w:lang w:val="de-CH"/>
        </w:rPr>
        <w:t>. Insofern wäre das folgende Paar sinnvoller:</w:t>
      </w:r>
    </w:p>
    <w:p w14:paraId="7664B7BA" w14:textId="45FCD789" w:rsidR="009A2D00" w:rsidRPr="00957005" w:rsidRDefault="009A2D00" w:rsidP="00E01EDA">
      <w:pPr>
        <w:pStyle w:val="Textkrper"/>
        <w:numPr>
          <w:ilvl w:val="0"/>
          <w:numId w:val="4"/>
        </w:numPr>
        <w:rPr>
          <w:lang w:val="de-CH"/>
        </w:rPr>
      </w:pPr>
      <w:r w:rsidRPr="00957005">
        <w:rPr>
          <w:lang w:val="de-CH"/>
        </w:rPr>
        <w:t>Hypothese (H</w:t>
      </w:r>
      <w:r w:rsidR="00251B5A" w:rsidRPr="00957005">
        <w:rPr>
          <w:vertAlign w:val="subscript"/>
          <w:lang w:val="de-CH"/>
        </w:rPr>
        <w:t>B</w:t>
      </w:r>
      <w:r w:rsidR="001B2DE5" w:rsidRPr="00957005">
        <w:rPr>
          <w:lang w:val="de-CH"/>
        </w:rPr>
        <w:t>)</w:t>
      </w:r>
      <w:r w:rsidRPr="00957005">
        <w:rPr>
          <w:lang w:val="de-CH"/>
        </w:rPr>
        <w:t xml:space="preserve">: </w:t>
      </w:r>
      <w:r w:rsidRPr="00957005">
        <w:rPr>
          <w:b/>
          <w:i/>
          <w:lang w:val="de-CH"/>
        </w:rPr>
        <w:t>Sorte A hat grössere Blüten als Sorte B</w:t>
      </w:r>
    </w:p>
    <w:p w14:paraId="10E95F6C" w14:textId="0F1A3C08" w:rsidR="009A2D00" w:rsidRPr="00957005" w:rsidRDefault="009A2D00" w:rsidP="00E01EDA">
      <w:pPr>
        <w:pStyle w:val="Textkrper"/>
        <w:numPr>
          <w:ilvl w:val="0"/>
          <w:numId w:val="4"/>
        </w:numPr>
        <w:rPr>
          <w:lang w:val="de-CH"/>
        </w:rPr>
      </w:pPr>
      <w:r w:rsidRPr="00957005">
        <w:rPr>
          <w:lang w:val="de-CH"/>
        </w:rPr>
        <w:t>Nullhypothese (H</w:t>
      </w:r>
      <w:r w:rsidR="00251B5A" w:rsidRPr="00957005">
        <w:rPr>
          <w:vertAlign w:val="subscript"/>
          <w:lang w:val="de-CH"/>
        </w:rPr>
        <w:t>B0</w:t>
      </w:r>
      <w:r w:rsidRPr="00957005">
        <w:rPr>
          <w:lang w:val="de-CH"/>
        </w:rPr>
        <w:t xml:space="preserve">): </w:t>
      </w:r>
      <w:r w:rsidRPr="00957005">
        <w:rPr>
          <w:b/>
          <w:i/>
          <w:lang w:val="de-CH"/>
        </w:rPr>
        <w:t xml:space="preserve">Sorte A </w:t>
      </w:r>
      <w:r w:rsidR="003A42C5" w:rsidRPr="00957005">
        <w:rPr>
          <w:b/>
          <w:i/>
          <w:lang w:val="de-CH"/>
        </w:rPr>
        <w:t>hat kleinere oder gleich grosse Blüten wie Sorte B</w:t>
      </w:r>
    </w:p>
    <w:p w14:paraId="63FE67A8" w14:textId="7704A1A4" w:rsidR="003A42C5" w:rsidRPr="00957005" w:rsidRDefault="00725827" w:rsidP="006D784B">
      <w:pPr>
        <w:pStyle w:val="Textkrper"/>
        <w:rPr>
          <w:lang w:val="de-CH"/>
        </w:rPr>
      </w:pPr>
      <w:r w:rsidRPr="00957005">
        <w:rPr>
          <w:lang w:val="de-CH"/>
        </w:rPr>
        <w:lastRenderedPageBreak/>
        <w:t>D</w:t>
      </w:r>
      <w:r w:rsidR="009A715E" w:rsidRPr="00957005">
        <w:rPr>
          <w:lang w:val="de-CH"/>
        </w:rPr>
        <w:t>ie</w:t>
      </w:r>
      <w:r w:rsidRPr="00957005">
        <w:rPr>
          <w:lang w:val="de-CH"/>
        </w:rPr>
        <w:t xml:space="preserve"> erste </w:t>
      </w:r>
      <w:r w:rsidR="001F74CA" w:rsidRPr="00957005">
        <w:rPr>
          <w:lang w:val="de-CH"/>
        </w:rPr>
        <w:t xml:space="preserve">Forschungshypothese </w:t>
      </w:r>
      <w:r w:rsidR="001B2DE5" w:rsidRPr="00957005">
        <w:rPr>
          <w:lang w:val="de-CH"/>
        </w:rPr>
        <w:t>(H</w:t>
      </w:r>
      <w:r w:rsidR="001B2DE5" w:rsidRPr="00957005">
        <w:rPr>
          <w:vertAlign w:val="subscript"/>
          <w:lang w:val="de-CH"/>
        </w:rPr>
        <w:t>A</w:t>
      </w:r>
      <w:r w:rsidR="001B2DE5" w:rsidRPr="00957005">
        <w:rPr>
          <w:lang w:val="de-CH"/>
        </w:rPr>
        <w:t xml:space="preserve">) </w:t>
      </w:r>
      <w:r w:rsidR="001F74CA" w:rsidRPr="00957005">
        <w:rPr>
          <w:lang w:val="de-CH"/>
        </w:rPr>
        <w:t xml:space="preserve">ist eine ungerichtete Hypothese und entspricht dem, </w:t>
      </w:r>
      <w:r w:rsidRPr="00957005">
        <w:rPr>
          <w:lang w:val="de-CH"/>
        </w:rPr>
        <w:t>was man in hypothesengenerierender Forschung implizit macht</w:t>
      </w:r>
      <w:r w:rsidR="00334306" w:rsidRPr="00957005">
        <w:rPr>
          <w:lang w:val="de-CH"/>
        </w:rPr>
        <w:t xml:space="preserve"> (wenn man also offene Fragen, aber keine konkreten Hypothesen hat). </w:t>
      </w:r>
      <w:r w:rsidR="000F11DC" w:rsidRPr="00957005">
        <w:rPr>
          <w:lang w:val="de-CH"/>
        </w:rPr>
        <w:t xml:space="preserve">In diesem Fall wäre die zugehörige Forschungsfrage: </w:t>
      </w:r>
      <w:r w:rsidR="000F11DC" w:rsidRPr="00957005">
        <w:rPr>
          <w:b/>
          <w:lang w:val="de-CH"/>
        </w:rPr>
        <w:t>„Unterscheiden sich die Sorten A und B in ihren Blütengrössen?“</w:t>
      </w:r>
      <w:r w:rsidR="000F11DC" w:rsidRPr="00957005">
        <w:rPr>
          <w:lang w:val="de-CH"/>
        </w:rPr>
        <w:t xml:space="preserve">. </w:t>
      </w:r>
      <w:r w:rsidR="001F74CA" w:rsidRPr="00957005">
        <w:rPr>
          <w:lang w:val="de-CH"/>
        </w:rPr>
        <w:t>Die zweite Forschungshypothese</w:t>
      </w:r>
      <w:r w:rsidR="001237FF" w:rsidRPr="00957005">
        <w:rPr>
          <w:lang w:val="de-CH"/>
        </w:rPr>
        <w:t xml:space="preserve"> </w:t>
      </w:r>
      <w:r w:rsidR="001B2DE5" w:rsidRPr="00957005">
        <w:rPr>
          <w:lang w:val="de-CH"/>
        </w:rPr>
        <w:t>(H</w:t>
      </w:r>
      <w:r w:rsidR="001B2DE5" w:rsidRPr="00957005">
        <w:rPr>
          <w:vertAlign w:val="subscript"/>
          <w:lang w:val="de-CH"/>
        </w:rPr>
        <w:t>B</w:t>
      </w:r>
      <w:r w:rsidR="001B2DE5" w:rsidRPr="00957005">
        <w:rPr>
          <w:lang w:val="de-CH"/>
        </w:rPr>
        <w:t xml:space="preserve">) </w:t>
      </w:r>
      <w:r w:rsidR="001237FF" w:rsidRPr="00957005">
        <w:rPr>
          <w:lang w:val="de-CH"/>
        </w:rPr>
        <w:t>ist dagegen gerichtet und wäre für</w:t>
      </w:r>
      <w:r w:rsidR="00334306" w:rsidRPr="00957005">
        <w:rPr>
          <w:lang w:val="de-CH"/>
        </w:rPr>
        <w:t xml:space="preserve"> hypothesentestende</w:t>
      </w:r>
      <w:r w:rsidR="001237FF" w:rsidRPr="00957005">
        <w:rPr>
          <w:lang w:val="de-CH"/>
        </w:rPr>
        <w:t>n</w:t>
      </w:r>
      <w:r w:rsidR="00334306" w:rsidRPr="00957005">
        <w:rPr>
          <w:lang w:val="de-CH"/>
        </w:rPr>
        <w:t xml:space="preserve"> Forschung </w:t>
      </w:r>
      <w:r w:rsidR="001237FF" w:rsidRPr="00957005">
        <w:rPr>
          <w:lang w:val="de-CH"/>
        </w:rPr>
        <w:t>adäquat.</w:t>
      </w:r>
      <w:r w:rsidR="000A4484" w:rsidRPr="00957005">
        <w:rPr>
          <w:lang w:val="de-CH"/>
        </w:rPr>
        <w:t xml:space="preserve"> In der hypothesentestenden Forschung sollten wir auch eine Begründung/einen Mechanismus anführen, der </w:t>
      </w:r>
      <w:r w:rsidR="009E0538" w:rsidRPr="00957005">
        <w:rPr>
          <w:lang w:val="de-CH"/>
        </w:rPr>
        <w:t>ve</w:t>
      </w:r>
      <w:r w:rsidR="0008664B" w:rsidRPr="00957005">
        <w:rPr>
          <w:lang w:val="de-CH"/>
        </w:rPr>
        <w:t xml:space="preserve">rmutlich </w:t>
      </w:r>
      <w:r w:rsidR="000A4484" w:rsidRPr="00957005">
        <w:rPr>
          <w:lang w:val="de-CH"/>
        </w:rPr>
        <w:t>zu dem vorhergesagten Ergebnis führt, etwa dass die Sorte A polyploid ist. Dies gehört zur Begründung der Forschungshypothese, aber ist nicht Bestandteil der Forschungshypothese</w:t>
      </w:r>
      <w:r w:rsidR="0054088E" w:rsidRPr="00957005">
        <w:rPr>
          <w:lang w:val="de-CH"/>
        </w:rPr>
        <w:t>.</w:t>
      </w:r>
    </w:p>
    <w:p w14:paraId="31DB856E" w14:textId="77777777" w:rsidR="00F11D7C" w:rsidRPr="00957005" w:rsidRDefault="00F11D7C" w:rsidP="00E61655">
      <w:pPr>
        <w:pStyle w:val="berschrift3"/>
      </w:pPr>
      <w:bookmarkStart w:id="19" w:name="_Toc117278747"/>
      <w:r w:rsidRPr="00957005">
        <w:t xml:space="preserve">Einschub: </w:t>
      </w:r>
      <w:r w:rsidR="00340FCB" w:rsidRPr="00957005">
        <w:t>Wichtige Termini in der Statistik</w:t>
      </w:r>
      <w:bookmarkEnd w:id="19"/>
    </w:p>
    <w:p w14:paraId="4D9A87EE" w14:textId="77777777" w:rsidR="00F11D7C" w:rsidRPr="00957005" w:rsidRDefault="006C05D9" w:rsidP="006D784B">
      <w:pPr>
        <w:pStyle w:val="Textkrper"/>
        <w:rPr>
          <w:lang w:val="de-CH"/>
        </w:rPr>
      </w:pPr>
      <w:r w:rsidRPr="00957005">
        <w:rPr>
          <w:lang w:val="de-CH"/>
        </w:rPr>
        <w:t>Bis hierher sind uns schon einige wichtige statistische Begriffe (wie Stichprobe und Grundgesamtheit) begegnet, deshalb sollen sie hier samt ihren englischen Pendants noch einmal rekapituliert werden:</w:t>
      </w:r>
    </w:p>
    <w:tbl>
      <w:tblPr>
        <w:tblW w:w="5000" w:type="pct"/>
        <w:tblCellMar>
          <w:left w:w="0" w:type="dxa"/>
          <w:right w:w="0" w:type="dxa"/>
        </w:tblCellMar>
        <w:tblLook w:val="0420" w:firstRow="1" w:lastRow="0" w:firstColumn="0" w:lastColumn="0" w:noHBand="0" w:noVBand="1"/>
      </w:tblPr>
      <w:tblGrid>
        <w:gridCol w:w="2110"/>
        <w:gridCol w:w="2499"/>
        <w:gridCol w:w="2500"/>
        <w:gridCol w:w="2229"/>
      </w:tblGrid>
      <w:tr w:rsidR="00C43B46" w:rsidRPr="00957005" w14:paraId="2FC93F6A" w14:textId="77777777" w:rsidTr="00543C1A">
        <w:trPr>
          <w:trHeight w:val="20"/>
        </w:trPr>
        <w:tc>
          <w:tcPr>
            <w:tcW w:w="1064" w:type="pct"/>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3C5D8D6D"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b/>
                <w:bCs/>
                <w:color w:val="000000" w:themeColor="text1"/>
                <w:kern w:val="24"/>
                <w:lang w:val="de-CH" w:eastAsia="en-GB"/>
              </w:rPr>
              <w:t>Deutscher Begriff</w:t>
            </w:r>
          </w:p>
        </w:tc>
        <w:tc>
          <w:tcPr>
            <w:tcW w:w="1360" w:type="pct"/>
            <w:tcBorders>
              <w:top w:val="single" w:sz="4" w:space="0" w:color="auto"/>
              <w:left w:val="single" w:sz="8" w:space="0" w:color="FFFFFF"/>
              <w:bottom w:val="single" w:sz="4" w:space="0" w:color="auto"/>
              <w:right w:val="single" w:sz="8" w:space="0" w:color="FFFFFF"/>
            </w:tcBorders>
          </w:tcPr>
          <w:p w14:paraId="6C0771E0" w14:textId="77777777" w:rsidR="00C43B46" w:rsidRPr="00957005" w:rsidRDefault="00C43B46" w:rsidP="006D784B">
            <w:pPr>
              <w:spacing w:line="240" w:lineRule="auto"/>
              <w:rPr>
                <w:rFonts w:ascii="Arial" w:eastAsia="Times New Roman" w:hAnsi="Arial" w:cs="Arial"/>
                <w:b/>
                <w:bCs/>
                <w:color w:val="000000" w:themeColor="text1"/>
                <w:kern w:val="24"/>
                <w:lang w:val="de-CH" w:eastAsia="en-GB"/>
              </w:rPr>
            </w:pPr>
            <w:r w:rsidRPr="00957005">
              <w:rPr>
                <w:rFonts w:ascii="Arial" w:eastAsia="Times New Roman" w:hAnsi="Arial" w:cs="Arial"/>
                <w:b/>
                <w:bCs/>
                <w:color w:val="000000" w:themeColor="text1"/>
                <w:kern w:val="24"/>
                <w:lang w:val="de-CH" w:eastAsia="en-GB"/>
              </w:rPr>
              <w:t>Englischer Begriff</w:t>
            </w:r>
          </w:p>
        </w:tc>
        <w:tc>
          <w:tcPr>
            <w:tcW w:w="1360" w:type="pct"/>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74A89210"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b/>
                <w:bCs/>
                <w:color w:val="000000" w:themeColor="text1"/>
                <w:kern w:val="24"/>
                <w:lang w:val="de-CH" w:eastAsia="en-GB"/>
              </w:rPr>
              <w:t>Definition</w:t>
            </w:r>
          </w:p>
        </w:tc>
        <w:tc>
          <w:tcPr>
            <w:tcW w:w="1215" w:type="pct"/>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01F85B0A" w14:textId="5A097056"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b/>
                <w:bCs/>
                <w:color w:val="000000" w:themeColor="text1"/>
                <w:kern w:val="24"/>
                <w:lang w:val="de-CH" w:eastAsia="en-GB"/>
              </w:rPr>
              <w:t>Beispiel</w:t>
            </w:r>
            <w:r w:rsidR="002632DC" w:rsidRPr="00957005">
              <w:rPr>
                <w:rFonts w:ascii="Arial" w:eastAsia="Times New Roman" w:hAnsi="Arial" w:cs="Arial"/>
                <w:b/>
                <w:bCs/>
                <w:color w:val="000000" w:themeColor="text1"/>
                <w:kern w:val="24"/>
                <w:lang w:val="de-CH" w:eastAsia="en-GB"/>
              </w:rPr>
              <w:t>(e)</w:t>
            </w:r>
          </w:p>
        </w:tc>
      </w:tr>
      <w:tr w:rsidR="00C43B46" w:rsidRPr="00957005" w14:paraId="38657E8B" w14:textId="77777777" w:rsidTr="00543C1A">
        <w:trPr>
          <w:trHeight w:val="20"/>
        </w:trPr>
        <w:tc>
          <w:tcPr>
            <w:tcW w:w="1064" w:type="pct"/>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6928280"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b/>
                <w:bCs/>
                <w:color w:val="000000" w:themeColor="dark1"/>
                <w:kern w:val="24"/>
                <w:lang w:val="de-CH" w:eastAsia="en-GB"/>
              </w:rPr>
              <w:t>Beobachtung</w:t>
            </w:r>
          </w:p>
        </w:tc>
        <w:tc>
          <w:tcPr>
            <w:tcW w:w="1360" w:type="pct"/>
            <w:tcBorders>
              <w:top w:val="single" w:sz="4" w:space="0" w:color="auto"/>
              <w:left w:val="single" w:sz="8" w:space="0" w:color="FFFFFF"/>
              <w:bottom w:val="single" w:sz="8" w:space="0" w:color="FFFFFF"/>
              <w:right w:val="single" w:sz="8" w:space="0" w:color="FFFFFF"/>
            </w:tcBorders>
          </w:tcPr>
          <w:p w14:paraId="4DA553CC" w14:textId="77777777" w:rsidR="00C43B46" w:rsidRPr="00957005" w:rsidRDefault="00C43B46" w:rsidP="006D784B">
            <w:pPr>
              <w:spacing w:line="240" w:lineRule="auto"/>
              <w:rPr>
                <w:rFonts w:ascii="Arial" w:eastAsia="Times New Roman" w:hAnsi="Arial" w:cs="Arial"/>
                <w:i/>
                <w:color w:val="000000" w:themeColor="dark1"/>
                <w:kern w:val="24"/>
                <w:lang w:val="de-CH" w:eastAsia="en-GB"/>
              </w:rPr>
            </w:pPr>
            <w:r w:rsidRPr="00957005">
              <w:rPr>
                <w:rFonts w:ascii="Arial" w:eastAsia="Times New Roman" w:hAnsi="Arial" w:cs="Arial"/>
                <w:i/>
                <w:color w:val="000000" w:themeColor="dark1"/>
                <w:kern w:val="24"/>
                <w:lang w:val="de-CH" w:eastAsia="en-GB"/>
              </w:rPr>
              <w:t>Observation</w:t>
            </w:r>
          </w:p>
        </w:tc>
        <w:tc>
          <w:tcPr>
            <w:tcW w:w="1360" w:type="pct"/>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A8C9725" w14:textId="77777777" w:rsidR="00AD402F" w:rsidRPr="00957005" w:rsidRDefault="00E33305"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e</w:t>
            </w:r>
            <w:r w:rsidR="00C43B46" w:rsidRPr="00957005">
              <w:rPr>
                <w:rFonts w:ascii="Arial" w:eastAsia="Times New Roman" w:hAnsi="Arial" w:cs="Arial"/>
                <w:color w:val="000000" w:themeColor="dark1"/>
                <w:kern w:val="24"/>
                <w:lang w:val="de-CH" w:eastAsia="en-GB"/>
              </w:rPr>
              <w:t>xperimentelle bzw. Beobachtungseinheit</w:t>
            </w:r>
          </w:p>
        </w:tc>
        <w:tc>
          <w:tcPr>
            <w:tcW w:w="1215" w:type="pct"/>
            <w:tcBorders>
              <w:top w:val="single" w:sz="4" w:space="0" w:color="auto"/>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E8F3EB5"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Pflanzenindividuum</w:t>
            </w:r>
          </w:p>
        </w:tc>
      </w:tr>
      <w:tr w:rsidR="00C43B46" w:rsidRPr="00957005" w14:paraId="78BF0C08" w14:textId="77777777" w:rsidTr="00543C1A">
        <w:trPr>
          <w:trHeight w:val="20"/>
        </w:trPr>
        <w:tc>
          <w:tcPr>
            <w:tcW w:w="1064" w:type="pct"/>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8B47DB4"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b/>
                <w:bCs/>
                <w:color w:val="000000" w:themeColor="dark1"/>
                <w:kern w:val="24"/>
                <w:lang w:val="de-CH" w:eastAsia="en-GB"/>
              </w:rPr>
              <w:t xml:space="preserve">Stichprobe </w:t>
            </w:r>
          </w:p>
        </w:tc>
        <w:tc>
          <w:tcPr>
            <w:tcW w:w="1360" w:type="pct"/>
            <w:tcBorders>
              <w:top w:val="single" w:sz="8" w:space="0" w:color="FFFFFF"/>
              <w:left w:val="single" w:sz="8" w:space="0" w:color="FFFFFF"/>
              <w:bottom w:val="single" w:sz="8" w:space="0" w:color="FFFFFF"/>
              <w:right w:val="single" w:sz="8" w:space="0" w:color="FFFFFF"/>
            </w:tcBorders>
          </w:tcPr>
          <w:p w14:paraId="2F4728C0" w14:textId="77777777" w:rsidR="00C43B46" w:rsidRPr="00957005" w:rsidRDefault="00C43B46" w:rsidP="006D784B">
            <w:pPr>
              <w:spacing w:line="240" w:lineRule="auto"/>
              <w:rPr>
                <w:rFonts w:ascii="Arial" w:eastAsia="Times New Roman" w:hAnsi="Arial" w:cs="Arial"/>
                <w:i/>
                <w:color w:val="000000" w:themeColor="dark1"/>
                <w:kern w:val="24"/>
                <w:lang w:val="de-CH" w:eastAsia="en-GB"/>
              </w:rPr>
            </w:pPr>
            <w:r w:rsidRPr="00957005">
              <w:rPr>
                <w:rFonts w:ascii="Arial" w:eastAsia="Times New Roman" w:hAnsi="Arial" w:cs="Arial"/>
                <w:i/>
                <w:color w:val="000000" w:themeColor="dark1"/>
                <w:kern w:val="24"/>
                <w:lang w:val="de-CH" w:eastAsia="en-GB"/>
              </w:rPr>
              <w:t>Sample</w:t>
            </w:r>
          </w:p>
        </w:tc>
        <w:tc>
          <w:tcPr>
            <w:tcW w:w="1360" w:type="pct"/>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7F316BB"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alle beprobten Einheiten</w:t>
            </w:r>
          </w:p>
        </w:tc>
        <w:tc>
          <w:tcPr>
            <w:tcW w:w="1215" w:type="pct"/>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3BBDAA1"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die 20 untersuchten Pflanzenindividuen</w:t>
            </w:r>
          </w:p>
        </w:tc>
      </w:tr>
      <w:tr w:rsidR="00C43B46" w:rsidRPr="00957005" w14:paraId="1F1F5A60" w14:textId="77777777" w:rsidTr="00543C1A">
        <w:trPr>
          <w:trHeight w:val="20"/>
        </w:trPr>
        <w:tc>
          <w:tcPr>
            <w:tcW w:w="1064" w:type="pct"/>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43D7BED"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b/>
                <w:bCs/>
                <w:color w:val="000000" w:themeColor="dark1"/>
                <w:kern w:val="24"/>
                <w:lang w:val="de-CH" w:eastAsia="en-GB"/>
              </w:rPr>
              <w:t>Grundgesamtheit</w:t>
            </w:r>
          </w:p>
        </w:tc>
        <w:tc>
          <w:tcPr>
            <w:tcW w:w="1360" w:type="pct"/>
            <w:tcBorders>
              <w:top w:val="single" w:sz="8" w:space="0" w:color="FFFFFF"/>
              <w:left w:val="single" w:sz="8" w:space="0" w:color="FFFFFF"/>
              <w:bottom w:val="single" w:sz="8" w:space="0" w:color="FFFFFF"/>
              <w:right w:val="single" w:sz="8" w:space="0" w:color="FFFFFF"/>
            </w:tcBorders>
          </w:tcPr>
          <w:p w14:paraId="55C81806" w14:textId="77777777" w:rsidR="00C43B46" w:rsidRPr="00957005" w:rsidRDefault="00C43B46" w:rsidP="006D784B">
            <w:pPr>
              <w:spacing w:line="240" w:lineRule="auto"/>
              <w:rPr>
                <w:rFonts w:ascii="Arial" w:eastAsia="Times New Roman" w:hAnsi="Arial" w:cs="Arial"/>
                <w:i/>
                <w:color w:val="000000" w:themeColor="dark1"/>
                <w:kern w:val="24"/>
                <w:lang w:val="de-CH" w:eastAsia="en-GB"/>
              </w:rPr>
            </w:pPr>
            <w:r w:rsidRPr="00957005">
              <w:rPr>
                <w:rFonts w:ascii="Arial" w:eastAsia="Times New Roman" w:hAnsi="Arial" w:cs="Arial"/>
                <w:i/>
                <w:color w:val="000000" w:themeColor="dark1"/>
                <w:kern w:val="24"/>
                <w:lang w:val="de-CH" w:eastAsia="en-GB"/>
              </w:rPr>
              <w:t>Population</w:t>
            </w:r>
          </w:p>
        </w:tc>
        <w:tc>
          <w:tcPr>
            <w:tcW w:w="1360" w:type="pct"/>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784E91B7"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Gesamtheit aller Einheiten, über die eine Aussage getroffen werden soll</w:t>
            </w:r>
          </w:p>
        </w:tc>
        <w:tc>
          <w:tcPr>
            <w:tcW w:w="1215" w:type="pct"/>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79391D20"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alle Individuen der beiden Sorten</w:t>
            </w:r>
          </w:p>
        </w:tc>
      </w:tr>
      <w:tr w:rsidR="00C43B46" w:rsidRPr="00957005" w14:paraId="1FF15BB8" w14:textId="77777777" w:rsidTr="00543C1A">
        <w:trPr>
          <w:trHeight w:val="20"/>
        </w:trPr>
        <w:tc>
          <w:tcPr>
            <w:tcW w:w="1064" w:type="pct"/>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10DAD132"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b/>
                <w:bCs/>
                <w:color w:val="000000" w:themeColor="dark1"/>
                <w:kern w:val="24"/>
                <w:lang w:val="de-CH" w:eastAsia="en-GB"/>
              </w:rPr>
              <w:t>Messung</w:t>
            </w:r>
          </w:p>
        </w:tc>
        <w:tc>
          <w:tcPr>
            <w:tcW w:w="1360" w:type="pct"/>
            <w:tcBorders>
              <w:top w:val="single" w:sz="8" w:space="0" w:color="FFFFFF"/>
              <w:left w:val="single" w:sz="8" w:space="0" w:color="FFFFFF"/>
              <w:bottom w:val="single" w:sz="8" w:space="0" w:color="FFFFFF"/>
              <w:right w:val="single" w:sz="8" w:space="0" w:color="FFFFFF"/>
            </w:tcBorders>
          </w:tcPr>
          <w:p w14:paraId="3598271C" w14:textId="77777777" w:rsidR="00C43B46" w:rsidRPr="00957005" w:rsidRDefault="00910CFD" w:rsidP="006D784B">
            <w:pPr>
              <w:spacing w:line="240" w:lineRule="auto"/>
              <w:rPr>
                <w:rFonts w:ascii="Arial" w:eastAsia="Times New Roman" w:hAnsi="Arial" w:cs="Arial"/>
                <w:i/>
                <w:color w:val="000000" w:themeColor="dark1"/>
                <w:kern w:val="24"/>
                <w:lang w:val="de-CH" w:eastAsia="en-GB"/>
              </w:rPr>
            </w:pPr>
            <w:r w:rsidRPr="00957005">
              <w:rPr>
                <w:rFonts w:ascii="Arial" w:eastAsia="Times New Roman" w:hAnsi="Arial" w:cs="Arial"/>
                <w:i/>
                <w:color w:val="000000" w:themeColor="dark1"/>
                <w:kern w:val="24"/>
                <w:lang w:val="de-CH" w:eastAsia="en-GB"/>
              </w:rPr>
              <w:t>Measurement</w:t>
            </w:r>
          </w:p>
        </w:tc>
        <w:tc>
          <w:tcPr>
            <w:tcW w:w="1360" w:type="pct"/>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211CA3"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einzelne erhobene Information</w:t>
            </w:r>
          </w:p>
        </w:tc>
        <w:tc>
          <w:tcPr>
            <w:tcW w:w="1215" w:type="pct"/>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76546D48"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Blütengrösse eines Individuums</w:t>
            </w:r>
          </w:p>
        </w:tc>
      </w:tr>
      <w:tr w:rsidR="00C43B46" w:rsidRPr="00957005" w14:paraId="4736B017" w14:textId="77777777" w:rsidTr="00543C1A">
        <w:trPr>
          <w:trHeight w:val="20"/>
        </w:trPr>
        <w:tc>
          <w:tcPr>
            <w:tcW w:w="1064" w:type="pct"/>
            <w:tcBorders>
              <w:top w:val="single" w:sz="8" w:space="0" w:color="FFFFFF"/>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09585F5D" w14:textId="77777777"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b/>
                <w:bCs/>
                <w:color w:val="000000" w:themeColor="dark1"/>
                <w:kern w:val="24"/>
                <w:lang w:val="de-CH" w:eastAsia="en-GB"/>
              </w:rPr>
              <w:t>Variable</w:t>
            </w:r>
          </w:p>
        </w:tc>
        <w:tc>
          <w:tcPr>
            <w:tcW w:w="1360" w:type="pct"/>
            <w:tcBorders>
              <w:top w:val="single" w:sz="8" w:space="0" w:color="FFFFFF"/>
              <w:left w:val="single" w:sz="8" w:space="0" w:color="FFFFFF"/>
              <w:bottom w:val="single" w:sz="4" w:space="0" w:color="auto"/>
              <w:right w:val="single" w:sz="8" w:space="0" w:color="FFFFFF"/>
            </w:tcBorders>
          </w:tcPr>
          <w:p w14:paraId="1E4F2B22" w14:textId="77777777" w:rsidR="00C43B46" w:rsidRPr="00957005" w:rsidRDefault="00910CFD" w:rsidP="006D784B">
            <w:pPr>
              <w:spacing w:line="240" w:lineRule="auto"/>
              <w:rPr>
                <w:rFonts w:ascii="Arial" w:eastAsia="Times New Roman" w:hAnsi="Arial" w:cs="Arial"/>
                <w:color w:val="000000" w:themeColor="dark1"/>
                <w:kern w:val="24"/>
                <w:lang w:val="de-CH" w:eastAsia="en-GB"/>
              </w:rPr>
            </w:pPr>
            <w:r w:rsidRPr="00957005">
              <w:rPr>
                <w:rFonts w:ascii="Arial" w:eastAsia="Times New Roman" w:hAnsi="Arial" w:cs="Arial"/>
                <w:i/>
                <w:color w:val="000000" w:themeColor="dark1"/>
                <w:kern w:val="24"/>
                <w:lang w:val="de-CH" w:eastAsia="en-GB"/>
              </w:rPr>
              <w:t>Variable</w:t>
            </w:r>
          </w:p>
        </w:tc>
        <w:tc>
          <w:tcPr>
            <w:tcW w:w="1360" w:type="pct"/>
            <w:tcBorders>
              <w:top w:val="single" w:sz="8" w:space="0" w:color="FFFFFF"/>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5E36819B" w14:textId="29E0A88D"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 xml:space="preserve">Kategorie </w:t>
            </w:r>
            <w:r w:rsidR="002831BC" w:rsidRPr="00957005">
              <w:rPr>
                <w:rFonts w:ascii="Arial" w:eastAsia="Times New Roman" w:hAnsi="Arial" w:cs="Arial"/>
                <w:color w:val="000000" w:themeColor="dark1"/>
                <w:kern w:val="24"/>
                <w:lang w:val="de-CH" w:eastAsia="en-GB"/>
              </w:rPr>
              <w:t xml:space="preserve">der erhobenen </w:t>
            </w:r>
            <w:r w:rsidRPr="00957005">
              <w:rPr>
                <w:rFonts w:ascii="Arial" w:eastAsia="Times New Roman" w:hAnsi="Arial" w:cs="Arial"/>
                <w:color w:val="000000" w:themeColor="dark1"/>
                <w:kern w:val="24"/>
                <w:lang w:val="de-CH" w:eastAsia="en-GB"/>
              </w:rPr>
              <w:t>Information</w:t>
            </w:r>
          </w:p>
        </w:tc>
        <w:tc>
          <w:tcPr>
            <w:tcW w:w="1215" w:type="pct"/>
            <w:tcBorders>
              <w:top w:val="single" w:sz="8" w:space="0" w:color="FFFFFF"/>
              <w:left w:val="single" w:sz="8" w:space="0" w:color="FFFFFF"/>
              <w:bottom w:val="single" w:sz="4" w:space="0" w:color="auto"/>
              <w:right w:val="single" w:sz="8" w:space="0" w:color="FFFFFF"/>
            </w:tcBorders>
            <w:shd w:val="clear" w:color="auto" w:fill="auto"/>
            <w:tcMar>
              <w:top w:w="72" w:type="dxa"/>
              <w:left w:w="144" w:type="dxa"/>
              <w:bottom w:w="72" w:type="dxa"/>
              <w:right w:w="144" w:type="dxa"/>
            </w:tcMar>
            <w:hideMark/>
          </w:tcPr>
          <w:p w14:paraId="6C16F15F" w14:textId="2592985F" w:rsidR="00AD402F" w:rsidRPr="00957005" w:rsidRDefault="00C43B46" w:rsidP="006D784B">
            <w:pPr>
              <w:spacing w:line="240" w:lineRule="auto"/>
              <w:rPr>
                <w:rFonts w:ascii="Arial" w:eastAsia="Times New Roman" w:hAnsi="Arial" w:cs="Arial"/>
                <w:lang w:val="de-CH" w:eastAsia="en-GB"/>
              </w:rPr>
            </w:pPr>
            <w:r w:rsidRPr="00957005">
              <w:rPr>
                <w:rFonts w:ascii="Arial" w:eastAsia="Times New Roman" w:hAnsi="Arial" w:cs="Arial"/>
                <w:color w:val="000000" w:themeColor="dark1"/>
                <w:kern w:val="24"/>
                <w:lang w:val="de-CH" w:eastAsia="en-GB"/>
              </w:rPr>
              <w:t>Blütengrösse</w:t>
            </w:r>
            <w:r w:rsidR="002632DC" w:rsidRPr="00957005">
              <w:rPr>
                <w:rFonts w:ascii="Arial" w:eastAsia="Times New Roman" w:hAnsi="Arial" w:cs="Arial"/>
                <w:color w:val="000000" w:themeColor="dark1"/>
                <w:kern w:val="24"/>
                <w:lang w:val="de-CH" w:eastAsia="en-GB"/>
              </w:rPr>
              <w:t>, Sorte</w:t>
            </w:r>
          </w:p>
        </w:tc>
      </w:tr>
    </w:tbl>
    <w:p w14:paraId="180E2F76" w14:textId="77777777" w:rsidR="006C05D9" w:rsidRPr="00957005" w:rsidRDefault="006C05D9" w:rsidP="006D784B">
      <w:pPr>
        <w:pStyle w:val="Textkrper"/>
        <w:rPr>
          <w:lang w:val="de-CH"/>
        </w:rPr>
      </w:pPr>
    </w:p>
    <w:p w14:paraId="733F71D2" w14:textId="77777777" w:rsidR="003E1CCF" w:rsidRPr="00957005" w:rsidRDefault="003E1CCF" w:rsidP="006D784B">
      <w:pPr>
        <w:pStyle w:val="Textkrper"/>
        <w:rPr>
          <w:lang w:val="de-CH"/>
        </w:rPr>
      </w:pPr>
      <w:r w:rsidRPr="00957005">
        <w:rPr>
          <w:lang w:val="de-CH"/>
        </w:rPr>
        <w:t xml:space="preserve">Der englische Begriff </w:t>
      </w:r>
      <w:r w:rsidRPr="00957005">
        <w:rPr>
          <w:i/>
          <w:lang w:val="de-CH"/>
        </w:rPr>
        <w:t>population</w:t>
      </w:r>
      <w:r w:rsidRPr="00957005">
        <w:rPr>
          <w:lang w:val="de-CH"/>
        </w:rPr>
        <w:t xml:space="preserve"> führt oft zu Verwirrung, da er in der Statistik etwas anderes meint als in der Biologie. Population ist schlicht die Grundgesamtheit</w:t>
      </w:r>
      <w:r w:rsidR="00AB13E7" w:rsidRPr="00957005">
        <w:rPr>
          <w:lang w:val="de-CH"/>
        </w:rPr>
        <w:t xml:space="preserve">, die in seltenen Fällen einer biologischen Population entspricht, in den meisten Fällen aber nicht (etwa </w:t>
      </w:r>
      <w:r w:rsidR="00AB13E7" w:rsidRPr="00957005">
        <w:rPr>
          <w:i/>
          <w:lang w:val="de-CH"/>
        </w:rPr>
        <w:t>population of chairs</w:t>
      </w:r>
      <w:r w:rsidR="00AB13E7" w:rsidRPr="00957005">
        <w:rPr>
          <w:lang w:val="de-CH"/>
        </w:rPr>
        <w:t>). Auch Messung/measurement wird in der Statistik weiter als in der Allgemeinsprache verwendet</w:t>
      </w:r>
      <w:r w:rsidR="00340FCB" w:rsidRPr="00957005">
        <w:rPr>
          <w:lang w:val="de-CH"/>
        </w:rPr>
        <w:t>, d. h. auch für Zählungen oder Erhebung von kategorialen Variablen.</w:t>
      </w:r>
    </w:p>
    <w:p w14:paraId="63FE68B8" w14:textId="77777777" w:rsidR="00340FCB" w:rsidRPr="00957005" w:rsidRDefault="00340FCB" w:rsidP="00E61655">
      <w:pPr>
        <w:pStyle w:val="berschrift3"/>
      </w:pPr>
      <w:bookmarkStart w:id="20" w:name="_Toc117278748"/>
      <w:r w:rsidRPr="00957005">
        <w:t>Einschub: Parameter vs. Prüfgrössen</w:t>
      </w:r>
      <w:bookmarkEnd w:id="20"/>
    </w:p>
    <w:p w14:paraId="3204362F" w14:textId="7220BB29" w:rsidR="00340FCB" w:rsidRPr="00957005" w:rsidRDefault="00340FCB" w:rsidP="006D784B">
      <w:pPr>
        <w:pStyle w:val="Textkrper"/>
        <w:rPr>
          <w:lang w:val="de-CH"/>
        </w:rPr>
      </w:pPr>
      <w:r w:rsidRPr="00957005">
        <w:rPr>
          <w:lang w:val="de-CH"/>
        </w:rPr>
        <w:t>Wenn wir in</w:t>
      </w:r>
      <w:r w:rsidR="004A6F03" w:rsidRPr="00957005">
        <w:rPr>
          <w:lang w:val="de-CH"/>
        </w:rPr>
        <w:t xml:space="preserve"> Inferenzstatistik betreiben, also von einer Stichprobe auf die Grundgesamtheit schliessen wollen, müssen wir zudem zwischen Parameter</w:t>
      </w:r>
      <w:r w:rsidR="00C57FA1" w:rsidRPr="00957005">
        <w:rPr>
          <w:lang w:val="de-CH"/>
        </w:rPr>
        <w:t xml:space="preserve">n und Prüfgrössen unterscheiden. Unter Parameter </w:t>
      </w:r>
      <w:r w:rsidR="00181881" w:rsidRPr="00957005">
        <w:rPr>
          <w:lang w:val="de-CH"/>
        </w:rPr>
        <w:t>(</w:t>
      </w:r>
      <w:r w:rsidR="00181881" w:rsidRPr="00957005">
        <w:rPr>
          <w:i/>
          <w:iCs/>
          <w:lang w:val="de-CH"/>
        </w:rPr>
        <w:t>parameter</w:t>
      </w:r>
      <w:r w:rsidR="00181881" w:rsidRPr="00957005">
        <w:rPr>
          <w:lang w:val="de-CH"/>
        </w:rPr>
        <w:t xml:space="preserve">) </w:t>
      </w:r>
      <w:r w:rsidR="00C57FA1" w:rsidRPr="00957005">
        <w:rPr>
          <w:lang w:val="de-CH"/>
        </w:rPr>
        <w:t>wird eine Grösse der deskriptiven Statistik</w:t>
      </w:r>
      <w:r w:rsidR="00181881" w:rsidRPr="00957005">
        <w:rPr>
          <w:lang w:val="de-CH"/>
        </w:rPr>
        <w:t xml:space="preserve"> für </w:t>
      </w:r>
      <w:r w:rsidR="00636C0E" w:rsidRPr="00957005">
        <w:rPr>
          <w:lang w:val="de-CH"/>
        </w:rPr>
        <w:t>eine betimmte Variable in der</w:t>
      </w:r>
      <w:r w:rsidR="00181881" w:rsidRPr="00957005">
        <w:rPr>
          <w:lang w:val="de-CH"/>
        </w:rPr>
        <w:t xml:space="preserve"> Grundgesamtheit verstanden</w:t>
      </w:r>
      <w:r w:rsidR="00B233AB" w:rsidRPr="00957005">
        <w:rPr>
          <w:lang w:val="de-CH"/>
        </w:rPr>
        <w:t>,</w:t>
      </w:r>
      <w:r w:rsidR="002632DC" w:rsidRPr="00957005">
        <w:rPr>
          <w:lang w:val="de-CH"/>
        </w:rPr>
        <w:t xml:space="preserve"> </w:t>
      </w:r>
      <w:r w:rsidR="00181881" w:rsidRPr="00957005">
        <w:rPr>
          <w:lang w:val="de-CH"/>
        </w:rPr>
        <w:t>über die wir eine Aussage treffen wollen, die wir aber nicht kennen. Dagegen ist eine Prüfgrösse (</w:t>
      </w:r>
      <w:r w:rsidR="00181881" w:rsidRPr="00957005">
        <w:rPr>
          <w:i/>
          <w:iCs/>
          <w:lang w:val="de-CH"/>
        </w:rPr>
        <w:t>statistic</w:t>
      </w:r>
      <w:r w:rsidR="00181881" w:rsidRPr="00957005">
        <w:rPr>
          <w:lang w:val="de-CH"/>
        </w:rPr>
        <w:t>)</w:t>
      </w:r>
      <w:r w:rsidR="00636C0E" w:rsidRPr="00957005">
        <w:rPr>
          <w:lang w:val="de-CH"/>
        </w:rPr>
        <w:t xml:space="preserve"> eine aus den Messungen der Variablen</w:t>
      </w:r>
      <w:r w:rsidR="009E7327" w:rsidRPr="00957005">
        <w:rPr>
          <w:lang w:val="de-CH"/>
        </w:rPr>
        <w:t xml:space="preserve"> in der Stichprobe berechnete Grösse</w:t>
      </w:r>
      <w:r w:rsidR="001F44AE" w:rsidRPr="00957005">
        <w:rPr>
          <w:lang w:val="de-CH"/>
        </w:rPr>
        <w:t>, d</w:t>
      </w:r>
      <w:r w:rsidR="00682706" w:rsidRPr="00957005">
        <w:rPr>
          <w:lang w:val="de-CH"/>
        </w:rPr>
        <w:t>ie zur Schätzung des Parameters dient</w:t>
      </w:r>
      <w:r w:rsidR="009E7327" w:rsidRPr="00957005">
        <w:rPr>
          <w:lang w:val="de-CH"/>
        </w:rPr>
        <w:t xml:space="preserve">. Etwas verwirrend ist, dass </w:t>
      </w:r>
      <w:r w:rsidR="009E7327" w:rsidRPr="00957005">
        <w:rPr>
          <w:i/>
          <w:iCs/>
          <w:lang w:val="de-CH"/>
        </w:rPr>
        <w:t>stastitic</w:t>
      </w:r>
      <w:r w:rsidR="009E7327" w:rsidRPr="00957005">
        <w:rPr>
          <w:lang w:val="de-CH"/>
        </w:rPr>
        <w:t xml:space="preserve"> (Prüfgrösse) und </w:t>
      </w:r>
      <w:r w:rsidR="009E7327" w:rsidRPr="00957005">
        <w:rPr>
          <w:i/>
          <w:iCs/>
          <w:lang w:val="de-CH"/>
        </w:rPr>
        <w:t>statistics</w:t>
      </w:r>
      <w:r w:rsidR="009E7327" w:rsidRPr="00957005">
        <w:rPr>
          <w:lang w:val="de-CH"/>
        </w:rPr>
        <w:t xml:space="preserve"> (die Statistik als Fach) fast gleich lauten. </w:t>
      </w:r>
      <w:r w:rsidR="00615EF9" w:rsidRPr="00957005">
        <w:rPr>
          <w:lang w:val="de-CH"/>
        </w:rPr>
        <w:t xml:space="preserve">Oft wird die Konvention verwendet, dass die Prüfgrössen mit </w:t>
      </w:r>
      <w:r w:rsidR="007D77C1" w:rsidRPr="00957005">
        <w:rPr>
          <w:lang w:val="de-CH"/>
        </w:rPr>
        <w:t>k</w:t>
      </w:r>
      <w:r w:rsidR="00617E84" w:rsidRPr="00957005">
        <w:rPr>
          <w:lang w:val="de-CH"/>
        </w:rPr>
        <w:t>ursive</w:t>
      </w:r>
      <w:r w:rsidR="002632DC" w:rsidRPr="00957005">
        <w:rPr>
          <w:lang w:val="de-CH"/>
        </w:rPr>
        <w:t>n</w:t>
      </w:r>
      <w:r w:rsidR="00617E84" w:rsidRPr="00957005">
        <w:rPr>
          <w:lang w:val="de-CH"/>
        </w:rPr>
        <w:t xml:space="preserve"> </w:t>
      </w:r>
      <w:r w:rsidR="00615EF9" w:rsidRPr="00957005">
        <w:rPr>
          <w:lang w:val="de-CH"/>
        </w:rPr>
        <w:t xml:space="preserve">lateinischen Buchstaben </w:t>
      </w:r>
      <w:r w:rsidR="005D6C30" w:rsidRPr="00957005">
        <w:rPr>
          <w:lang w:val="de-CH"/>
        </w:rPr>
        <w:t xml:space="preserve">(z. B. </w:t>
      </w:r>
      <w:r w:rsidR="005D6C30" w:rsidRPr="00957005">
        <w:rPr>
          <w:i/>
          <w:lang w:val="de-CH"/>
        </w:rPr>
        <w:t>s</w:t>
      </w:r>
      <w:r w:rsidR="005D6C30" w:rsidRPr="00957005">
        <w:rPr>
          <w:lang w:val="de-CH"/>
        </w:rPr>
        <w:t xml:space="preserve">²) </w:t>
      </w:r>
      <w:r w:rsidR="00615EF9" w:rsidRPr="00957005">
        <w:rPr>
          <w:lang w:val="de-CH"/>
        </w:rPr>
        <w:t xml:space="preserve">und </w:t>
      </w:r>
      <w:r w:rsidR="00615EF9" w:rsidRPr="00957005">
        <w:rPr>
          <w:lang w:val="de-CH"/>
        </w:rPr>
        <w:lastRenderedPageBreak/>
        <w:t xml:space="preserve">die korrespondierenden Parameter mit den äquivalenten griechischen Buchstaben </w:t>
      </w:r>
      <w:r w:rsidR="005D6C30" w:rsidRPr="00957005">
        <w:rPr>
          <w:lang w:val="de-CH"/>
        </w:rPr>
        <w:t xml:space="preserve">(z. B. </w:t>
      </w:r>
      <w:r w:rsidR="005D6C30" w:rsidRPr="00957005">
        <w:rPr>
          <w:rFonts w:cs="Arial"/>
          <w:lang w:val="de-CH"/>
        </w:rPr>
        <w:t>σ</w:t>
      </w:r>
      <w:r w:rsidR="001B7821" w:rsidRPr="00957005">
        <w:rPr>
          <w:lang w:val="de-CH"/>
        </w:rPr>
        <w:t>²</w:t>
      </w:r>
      <w:r w:rsidR="005D6C30" w:rsidRPr="00957005">
        <w:rPr>
          <w:lang w:val="de-CH"/>
        </w:rPr>
        <w:t xml:space="preserve">) </w:t>
      </w:r>
      <w:r w:rsidR="00615EF9" w:rsidRPr="00957005">
        <w:rPr>
          <w:lang w:val="de-CH"/>
        </w:rPr>
        <w:t>bezeichnet werden</w:t>
      </w:r>
      <w:r w:rsidR="005D6C30" w:rsidRPr="00957005">
        <w:rPr>
          <w:lang w:val="de-CH"/>
        </w:rPr>
        <w:t xml:space="preserve"> (siehe die folgende Tabelle)</w:t>
      </w:r>
      <w:r w:rsidR="00615EF9" w:rsidRPr="00957005">
        <w:rPr>
          <w:lang w:val="de-CH"/>
        </w:rPr>
        <w:t>:</w:t>
      </w:r>
    </w:p>
    <w:p w14:paraId="669F6CA8" w14:textId="77777777" w:rsidR="00615EF9" w:rsidRPr="00957005" w:rsidRDefault="00615EF9" w:rsidP="006D784B">
      <w:pPr>
        <w:pStyle w:val="Textkrper"/>
        <w:spacing w:after="0"/>
        <w:rPr>
          <w:lang w:val="de-CH"/>
        </w:rPr>
      </w:pPr>
      <w:r w:rsidRPr="00957005">
        <w:rPr>
          <w:noProof/>
          <w:lang w:val="de-CH" w:eastAsia="en-GB"/>
        </w:rPr>
        <w:drawing>
          <wp:inline distT="0" distB="0" distL="0" distR="0" wp14:anchorId="7FA98C66" wp14:editId="267C1EF7">
            <wp:extent cx="5942330" cy="4016727"/>
            <wp:effectExtent l="0" t="0" r="1270" b="317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4016727"/>
                    </a:xfrm>
                    <a:prstGeom prst="rect">
                      <a:avLst/>
                    </a:prstGeom>
                    <a:noFill/>
                    <a:ln>
                      <a:noFill/>
                    </a:ln>
                    <a:effectLst/>
                  </pic:spPr>
                </pic:pic>
              </a:graphicData>
            </a:graphic>
          </wp:inline>
        </w:drawing>
      </w:r>
    </w:p>
    <w:p w14:paraId="0D186318" w14:textId="77777777" w:rsidR="00D801BF" w:rsidRPr="00957005" w:rsidRDefault="00D801BF" w:rsidP="006D784B">
      <w:pPr>
        <w:pStyle w:val="Textkrper"/>
        <w:jc w:val="center"/>
        <w:rPr>
          <w:sz w:val="19"/>
          <w:szCs w:val="19"/>
          <w:lang w:val="de-CH"/>
        </w:rPr>
      </w:pPr>
      <w:r w:rsidRPr="00957005">
        <w:rPr>
          <w:sz w:val="19"/>
          <w:szCs w:val="19"/>
          <w:lang w:val="de-CH"/>
        </w:rPr>
        <w:t>(aus Quinn &amp; Keough 2002)</w:t>
      </w:r>
    </w:p>
    <w:p w14:paraId="7B9E3F12" w14:textId="3B4A1FAB" w:rsidR="000E4C9B" w:rsidRPr="00957005" w:rsidRDefault="000E4C9B" w:rsidP="00E61655">
      <w:pPr>
        <w:pStyle w:val="berschrift3"/>
      </w:pPr>
      <w:bookmarkStart w:id="21" w:name="_Toc117278749"/>
      <w:r w:rsidRPr="00957005">
        <w:t>Statistische Implementierung des Hypothesentestens</w:t>
      </w:r>
      <w:r w:rsidR="00B52CC9" w:rsidRPr="00957005">
        <w:t xml:space="preserve"> (am Beispiel des t-Tests)</w:t>
      </w:r>
      <w:bookmarkEnd w:id="21"/>
    </w:p>
    <w:p w14:paraId="00E68DF4" w14:textId="3CA9D602" w:rsidR="000E4C9B" w:rsidRPr="00957005" w:rsidRDefault="00E03CFD" w:rsidP="006D784B">
      <w:pPr>
        <w:pStyle w:val="Textkrper"/>
        <w:rPr>
          <w:lang w:val="de-CH"/>
        </w:rPr>
      </w:pPr>
      <w:r w:rsidRPr="00957005">
        <w:rPr>
          <w:lang w:val="de-CH"/>
        </w:rPr>
        <w:t xml:space="preserve">Wie lässt sich das Hypothesentesten nun mathematisch und statistisch umsetzen. </w:t>
      </w:r>
      <w:r w:rsidR="00921733" w:rsidRPr="00957005">
        <w:rPr>
          <w:lang w:val="de-CH"/>
        </w:rPr>
        <w:t>Wir bleiben bei unserer offenen Forschungsfrage „Unterscheiden sich die Sorten A und B in ihren Blütengrössen?“, woraus sich die Forschungshypothese „Sorten A und B unterscheiden sich in ihren Blütengrössen“ ergibt</w:t>
      </w:r>
      <w:r w:rsidR="00702288" w:rsidRPr="00957005">
        <w:rPr>
          <w:lang w:val="de-CH"/>
        </w:rPr>
        <w:t>. Mit dem Mittelwert</w:t>
      </w:r>
      <w:r w:rsidR="00FA0F66" w:rsidRPr="00957005">
        <w:rPr>
          <w:lang w:val="de-CH"/>
        </w:rPr>
        <w:t xml:space="preserve"> µ</w:t>
      </w:r>
      <w:r w:rsidR="00702288" w:rsidRPr="00957005">
        <w:rPr>
          <w:lang w:val="de-CH"/>
        </w:rPr>
        <w:t xml:space="preserve"> </w:t>
      </w:r>
      <w:r w:rsidR="00FD5955" w:rsidRPr="00957005">
        <w:rPr>
          <w:lang w:val="de-CH"/>
        </w:rPr>
        <w:t xml:space="preserve">der Variablen (Blütengrösse) </w:t>
      </w:r>
      <w:r w:rsidR="00702288" w:rsidRPr="00957005">
        <w:rPr>
          <w:lang w:val="de-CH"/>
        </w:rPr>
        <w:t>in de</w:t>
      </w:r>
      <w:r w:rsidR="0085210C" w:rsidRPr="00957005">
        <w:rPr>
          <w:lang w:val="de-CH"/>
        </w:rPr>
        <w:t>n</w:t>
      </w:r>
      <w:r w:rsidR="00702288" w:rsidRPr="00957005">
        <w:rPr>
          <w:lang w:val="de-CH"/>
        </w:rPr>
        <w:t xml:space="preserve"> jeweiligen Grundgesamtheit</w:t>
      </w:r>
      <w:r w:rsidR="0083474B" w:rsidRPr="00957005">
        <w:rPr>
          <w:lang w:val="de-CH"/>
        </w:rPr>
        <w:t>en</w:t>
      </w:r>
      <w:r w:rsidR="00EE19BB" w:rsidRPr="00957005">
        <w:rPr>
          <w:lang w:val="de-CH"/>
        </w:rPr>
        <w:t xml:space="preserve"> </w:t>
      </w:r>
      <w:r w:rsidR="0085210C" w:rsidRPr="00957005">
        <w:rPr>
          <w:lang w:val="de-CH"/>
        </w:rPr>
        <w:t>(A und B)</w:t>
      </w:r>
      <w:r w:rsidR="00702288" w:rsidRPr="00957005">
        <w:rPr>
          <w:lang w:val="de-CH"/>
        </w:rPr>
        <w:t xml:space="preserve"> </w:t>
      </w:r>
      <w:r w:rsidR="00713672" w:rsidRPr="00957005">
        <w:rPr>
          <w:lang w:val="de-CH"/>
        </w:rPr>
        <w:t>lassen sich Forschungshypothese und Nullhypothese</w:t>
      </w:r>
      <w:r w:rsidR="00FD5955" w:rsidRPr="00957005">
        <w:rPr>
          <w:lang w:val="de-CH"/>
        </w:rPr>
        <w:t xml:space="preserve"> </w:t>
      </w:r>
      <w:r w:rsidR="00AE38EF" w:rsidRPr="00957005">
        <w:rPr>
          <w:lang w:val="de-CH"/>
        </w:rPr>
        <w:t xml:space="preserve">mathematisch </w:t>
      </w:r>
      <w:r w:rsidR="00FD5955" w:rsidRPr="00957005">
        <w:rPr>
          <w:lang w:val="de-CH"/>
        </w:rPr>
        <w:t>wie folgt formulieren:</w:t>
      </w:r>
    </w:p>
    <w:p w14:paraId="08691882" w14:textId="6EDFEFA9" w:rsidR="00FD5955" w:rsidRPr="00957005" w:rsidRDefault="00FD5955" w:rsidP="006D784B">
      <w:pPr>
        <w:pStyle w:val="Textkrper"/>
        <w:ind w:left="567"/>
        <w:rPr>
          <w:lang w:val="de-CH"/>
        </w:rPr>
      </w:pPr>
      <w:r w:rsidRPr="00957005">
        <w:rPr>
          <w:b/>
          <w:lang w:val="de-CH"/>
        </w:rPr>
        <w:t>H</w:t>
      </w:r>
      <w:r w:rsidRPr="00957005">
        <w:rPr>
          <w:b/>
          <w:vertAlign w:val="subscript"/>
          <w:lang w:val="de-CH"/>
        </w:rPr>
        <w:t>a</w:t>
      </w:r>
      <w:r w:rsidRPr="00957005">
        <w:rPr>
          <w:b/>
          <w:lang w:val="de-CH"/>
        </w:rPr>
        <w:t>:</w:t>
      </w:r>
      <w:r w:rsidRPr="00957005">
        <w:rPr>
          <w:lang w:val="de-CH"/>
        </w:rPr>
        <w:t xml:space="preserve"> µ</w:t>
      </w:r>
      <w:r w:rsidRPr="00957005">
        <w:rPr>
          <w:vertAlign w:val="subscript"/>
          <w:lang w:val="de-CH"/>
        </w:rPr>
        <w:t>A</w:t>
      </w:r>
      <w:r w:rsidRPr="00957005">
        <w:rPr>
          <w:lang w:val="de-CH"/>
        </w:rPr>
        <w:t xml:space="preserve"> </w:t>
      </w:r>
      <w:r w:rsidRPr="00957005">
        <w:rPr>
          <w:rFonts w:cs="Arial"/>
          <w:lang w:val="de-CH"/>
        </w:rPr>
        <w:t>≠</w:t>
      </w:r>
      <w:r w:rsidR="00AE38EF" w:rsidRPr="00957005">
        <w:rPr>
          <w:lang w:val="de-CH"/>
        </w:rPr>
        <w:t xml:space="preserve"> µ</w:t>
      </w:r>
      <w:r w:rsidR="00AE38EF" w:rsidRPr="00957005">
        <w:rPr>
          <w:vertAlign w:val="subscript"/>
          <w:lang w:val="de-CH"/>
        </w:rPr>
        <w:t>B</w:t>
      </w:r>
    </w:p>
    <w:p w14:paraId="239D9167" w14:textId="3B94B73B" w:rsidR="00AE38EF" w:rsidRPr="00957005" w:rsidRDefault="00AE38EF" w:rsidP="006D784B">
      <w:pPr>
        <w:pStyle w:val="Textkrper"/>
        <w:ind w:left="567"/>
        <w:rPr>
          <w:lang w:val="de-CH"/>
        </w:rPr>
      </w:pPr>
      <w:r w:rsidRPr="00957005">
        <w:rPr>
          <w:b/>
          <w:lang w:val="de-CH"/>
        </w:rPr>
        <w:t>H</w:t>
      </w:r>
      <w:r w:rsidRPr="00957005">
        <w:rPr>
          <w:b/>
          <w:vertAlign w:val="subscript"/>
          <w:lang w:val="de-CH"/>
        </w:rPr>
        <w:t>0</w:t>
      </w:r>
      <w:r w:rsidRPr="00957005">
        <w:rPr>
          <w:b/>
          <w:lang w:val="de-CH"/>
        </w:rPr>
        <w:t>:</w:t>
      </w:r>
      <w:r w:rsidRPr="00957005">
        <w:rPr>
          <w:lang w:val="de-CH"/>
        </w:rPr>
        <w:t xml:space="preserve"> µ</w:t>
      </w:r>
      <w:r w:rsidRPr="00957005">
        <w:rPr>
          <w:vertAlign w:val="subscript"/>
          <w:lang w:val="de-CH"/>
        </w:rPr>
        <w:t>A</w:t>
      </w:r>
      <w:r w:rsidRPr="00957005">
        <w:rPr>
          <w:lang w:val="de-CH"/>
        </w:rPr>
        <w:t xml:space="preserve"> = µ</w:t>
      </w:r>
      <w:r w:rsidRPr="00957005">
        <w:rPr>
          <w:vertAlign w:val="subscript"/>
          <w:lang w:val="de-CH"/>
        </w:rPr>
        <w:t>B</w:t>
      </w:r>
      <w:r w:rsidRPr="00957005">
        <w:rPr>
          <w:lang w:val="de-CH"/>
        </w:rPr>
        <w:t xml:space="preserve"> oder µ</w:t>
      </w:r>
      <w:r w:rsidRPr="00957005">
        <w:rPr>
          <w:vertAlign w:val="subscript"/>
          <w:lang w:val="de-CH"/>
        </w:rPr>
        <w:t>A</w:t>
      </w:r>
      <w:r w:rsidRPr="00957005">
        <w:rPr>
          <w:lang w:val="de-CH"/>
        </w:rPr>
        <w:t xml:space="preserve"> </w:t>
      </w:r>
      <w:r w:rsidR="00713672" w:rsidRPr="00957005">
        <w:rPr>
          <w:lang w:val="de-CH"/>
        </w:rPr>
        <w:t>–</w:t>
      </w:r>
      <w:r w:rsidRPr="00957005">
        <w:rPr>
          <w:lang w:val="de-CH"/>
        </w:rPr>
        <w:t xml:space="preserve"> µ</w:t>
      </w:r>
      <w:r w:rsidRPr="00957005">
        <w:rPr>
          <w:vertAlign w:val="subscript"/>
          <w:lang w:val="de-CH"/>
        </w:rPr>
        <w:t>B</w:t>
      </w:r>
      <w:r w:rsidRPr="00957005">
        <w:rPr>
          <w:lang w:val="de-CH"/>
        </w:rPr>
        <w:t xml:space="preserve"> = 0</w:t>
      </w:r>
    </w:p>
    <w:p w14:paraId="671B090B" w14:textId="5A83DF9E" w:rsidR="00AE38EF" w:rsidRPr="00957005" w:rsidRDefault="008802DD" w:rsidP="006D784B">
      <w:pPr>
        <w:pStyle w:val="Textkrper"/>
        <w:rPr>
          <w:lang w:val="de-CH"/>
        </w:rPr>
      </w:pPr>
      <w:r w:rsidRPr="00957005">
        <w:rPr>
          <w:lang w:val="de-CH"/>
        </w:rPr>
        <w:t>Für die Überprüfung der H</w:t>
      </w:r>
      <w:r w:rsidRPr="00957005">
        <w:rPr>
          <w:vertAlign w:val="subscript"/>
          <w:lang w:val="de-CH"/>
        </w:rPr>
        <w:t>0</w:t>
      </w:r>
      <w:r w:rsidRPr="00957005">
        <w:rPr>
          <w:lang w:val="de-CH"/>
        </w:rPr>
        <w:t xml:space="preserve"> gibt es</w:t>
      </w:r>
      <w:r w:rsidR="00C92204" w:rsidRPr="00957005">
        <w:rPr>
          <w:lang w:val="de-CH"/>
        </w:rPr>
        <w:t xml:space="preserve"> eine</w:t>
      </w:r>
      <w:r w:rsidRPr="00957005">
        <w:rPr>
          <w:lang w:val="de-CH"/>
        </w:rPr>
        <w:t xml:space="preserve"> </w:t>
      </w:r>
      <w:r w:rsidR="00EE4454" w:rsidRPr="00957005">
        <w:rPr>
          <w:lang w:val="de-CH"/>
        </w:rPr>
        <w:t xml:space="preserve">Teststatistik (Prüfgrösse) den </w:t>
      </w:r>
      <w:r w:rsidR="00EE4454" w:rsidRPr="00957005">
        <w:rPr>
          <w:i/>
          <w:lang w:val="de-CH"/>
        </w:rPr>
        <w:t>t</w:t>
      </w:r>
      <w:r w:rsidR="00EE4454" w:rsidRPr="00957005">
        <w:rPr>
          <w:lang w:val="de-CH"/>
        </w:rPr>
        <w:t>-Wert, der wie folgt definiert ist:</w:t>
      </w:r>
    </w:p>
    <w:p w14:paraId="30422FF5" w14:textId="7E5A2399" w:rsidR="00EE4454" w:rsidRPr="00957005" w:rsidRDefault="00EE4454" w:rsidP="006D784B">
      <w:pPr>
        <w:pStyle w:val="Textkrper"/>
        <w:rPr>
          <w:sz w:val="20"/>
          <w:szCs w:val="20"/>
          <w:lang w:val="de-CH"/>
        </w:rPr>
      </w:pPr>
      <m:oMathPara>
        <m:oMath>
          <m:r>
            <w:rPr>
              <w:rFonts w:ascii="Cambria Math" w:eastAsiaTheme="minorEastAsia" w:hAnsi="Cambria Math" w:cstheme="minorBidi"/>
              <w:color w:val="000000" w:themeColor="text1"/>
              <w:kern w:val="24"/>
              <w:sz w:val="20"/>
              <w:szCs w:val="20"/>
              <w:lang w:val="de-CH"/>
            </w:rPr>
            <m:t>t=</m:t>
          </m:r>
          <m:f>
            <m:fPr>
              <m:ctrlPr>
                <w:rPr>
                  <w:rFonts w:ascii="Cambria Math" w:eastAsiaTheme="minorEastAsia" w:hAnsi="Cambria Math" w:cstheme="minorBidi"/>
                  <w:i/>
                  <w:iCs/>
                  <w:color w:val="000000" w:themeColor="text1"/>
                  <w:kern w:val="24"/>
                  <w:sz w:val="20"/>
                  <w:szCs w:val="20"/>
                  <w:lang w:val="de-CH"/>
                </w:rPr>
              </m:ctrlPr>
            </m:fPr>
            <m:num>
              <m:d>
                <m:dPr>
                  <m:ctrlPr>
                    <w:rPr>
                      <w:rFonts w:ascii="Cambria Math" w:eastAsiaTheme="minorEastAsia" w:hAnsi="Cambria Math" w:cstheme="minorBidi"/>
                      <w:i/>
                      <w:iCs/>
                      <w:color w:val="000000" w:themeColor="text1"/>
                      <w:kern w:val="24"/>
                      <w:sz w:val="20"/>
                      <w:szCs w:val="20"/>
                      <w:lang w:val="de-CH"/>
                    </w:rPr>
                  </m:ctrlPr>
                </m:dPr>
                <m:e>
                  <m:sSub>
                    <m:sSubPr>
                      <m:ctrlPr>
                        <w:rPr>
                          <w:rFonts w:ascii="Cambria Math" w:eastAsiaTheme="minorEastAsia" w:hAnsi="Cambria Math" w:cstheme="minorBidi"/>
                          <w:i/>
                          <w:iCs/>
                          <w:color w:val="000000" w:themeColor="text1"/>
                          <w:kern w:val="24"/>
                          <w:sz w:val="20"/>
                          <w:szCs w:val="20"/>
                          <w:lang w:val="de-CH"/>
                        </w:rPr>
                      </m:ctrlPr>
                    </m:sSubPr>
                    <m:e>
                      <m:acc>
                        <m:accPr>
                          <m:chr m:val="̅"/>
                          <m:ctrlPr>
                            <w:rPr>
                              <w:rFonts w:ascii="Cambria Math" w:eastAsiaTheme="minorEastAsia" w:hAnsi="Cambria Math" w:cstheme="minorBidi"/>
                              <w:i/>
                              <w:iCs/>
                              <w:color w:val="000000" w:themeColor="text1"/>
                              <w:kern w:val="24"/>
                              <w:sz w:val="20"/>
                              <w:szCs w:val="20"/>
                              <w:lang w:val="de-CH"/>
                            </w:rPr>
                          </m:ctrlPr>
                        </m:accPr>
                        <m:e>
                          <m:r>
                            <w:rPr>
                              <w:rFonts w:ascii="Cambria Math" w:eastAsiaTheme="minorEastAsia" w:hAnsi="Cambria Math" w:cstheme="minorBidi"/>
                              <w:color w:val="000000" w:themeColor="text1"/>
                              <w:kern w:val="24"/>
                              <w:sz w:val="20"/>
                              <w:szCs w:val="20"/>
                              <w:lang w:val="de-CH"/>
                            </w:rPr>
                            <m:t>y</m:t>
                          </m:r>
                        </m:e>
                      </m:acc>
                    </m:e>
                    <m:sub>
                      <m:r>
                        <w:rPr>
                          <w:rFonts w:ascii="Cambria Math" w:eastAsiaTheme="minorEastAsia" w:hAnsi="Cambria Math" w:cstheme="minorBidi"/>
                          <w:color w:val="000000" w:themeColor="text1"/>
                          <w:kern w:val="24"/>
                          <w:sz w:val="20"/>
                          <w:szCs w:val="20"/>
                          <w:lang w:val="de-CH"/>
                        </w:rPr>
                        <m:t>A</m:t>
                      </m:r>
                    </m:sub>
                  </m:sSub>
                  <m:r>
                    <w:rPr>
                      <w:rFonts w:ascii="Cambria Math" w:eastAsiaTheme="minorEastAsia" w:hAnsi="Cambria Math" w:cstheme="minorBidi"/>
                      <w:color w:val="000000" w:themeColor="text1"/>
                      <w:kern w:val="24"/>
                      <w:sz w:val="20"/>
                      <w:szCs w:val="20"/>
                      <w:lang w:val="de-CH"/>
                    </w:rPr>
                    <m:t>-</m:t>
                  </m:r>
                  <m:sSub>
                    <m:sSubPr>
                      <m:ctrlPr>
                        <w:rPr>
                          <w:rFonts w:ascii="Cambria Math" w:eastAsiaTheme="minorEastAsia" w:hAnsi="Cambria Math" w:cstheme="minorBidi"/>
                          <w:i/>
                          <w:iCs/>
                          <w:color w:val="000000" w:themeColor="text1"/>
                          <w:kern w:val="24"/>
                          <w:sz w:val="20"/>
                          <w:szCs w:val="20"/>
                          <w:lang w:val="de-CH"/>
                        </w:rPr>
                      </m:ctrlPr>
                    </m:sSubPr>
                    <m:e>
                      <m:acc>
                        <m:accPr>
                          <m:chr m:val="̅"/>
                          <m:ctrlPr>
                            <w:rPr>
                              <w:rFonts w:ascii="Cambria Math" w:eastAsiaTheme="minorEastAsia" w:hAnsi="Cambria Math" w:cstheme="minorBidi"/>
                              <w:i/>
                              <w:iCs/>
                              <w:color w:val="000000" w:themeColor="text1"/>
                              <w:kern w:val="24"/>
                              <w:sz w:val="20"/>
                              <w:szCs w:val="20"/>
                              <w:lang w:val="de-CH"/>
                            </w:rPr>
                          </m:ctrlPr>
                        </m:accPr>
                        <m:e>
                          <m:r>
                            <w:rPr>
                              <w:rFonts w:ascii="Cambria Math" w:eastAsiaTheme="minorEastAsia" w:hAnsi="Cambria Math" w:cstheme="minorBidi"/>
                              <w:color w:val="000000" w:themeColor="text1"/>
                              <w:kern w:val="24"/>
                              <w:sz w:val="20"/>
                              <w:szCs w:val="20"/>
                              <w:lang w:val="de-CH"/>
                            </w:rPr>
                            <m:t>y</m:t>
                          </m:r>
                        </m:e>
                      </m:acc>
                    </m:e>
                    <m:sub>
                      <m:r>
                        <w:rPr>
                          <w:rFonts w:ascii="Cambria Math" w:eastAsiaTheme="minorEastAsia" w:hAnsi="Cambria Math" w:cstheme="minorBidi"/>
                          <w:color w:val="000000" w:themeColor="text1"/>
                          <w:kern w:val="24"/>
                          <w:sz w:val="20"/>
                          <w:szCs w:val="20"/>
                          <w:lang w:val="de-CH"/>
                        </w:rPr>
                        <m:t>B</m:t>
                      </m:r>
                    </m:sub>
                  </m:sSub>
                </m:e>
              </m:d>
              <m:r>
                <w:rPr>
                  <w:rFonts w:ascii="Cambria Math" w:eastAsiaTheme="minorEastAsia" w:hAnsi="Cambria Math" w:cstheme="minorBidi"/>
                  <w:color w:val="000000" w:themeColor="text1"/>
                  <w:kern w:val="24"/>
                  <w:sz w:val="20"/>
                  <w:szCs w:val="20"/>
                  <w:lang w:val="de-CH"/>
                </w:rPr>
                <m:t>-(</m:t>
              </m:r>
              <m:sSub>
                <m:sSubPr>
                  <m:ctrlPr>
                    <w:rPr>
                      <w:rFonts w:ascii="Cambria Math" w:eastAsiaTheme="minorEastAsia" w:hAnsi="Cambria Math" w:cstheme="minorBidi"/>
                      <w:i/>
                      <w:iCs/>
                      <w:color w:val="000000" w:themeColor="text1"/>
                      <w:kern w:val="24"/>
                      <w:sz w:val="20"/>
                      <w:szCs w:val="20"/>
                      <w:lang w:val="de-CH"/>
                    </w:rPr>
                  </m:ctrlPr>
                </m:sSubPr>
                <m:e>
                  <m:r>
                    <w:rPr>
                      <w:rFonts w:ascii="Cambria Math" w:eastAsia="Cambria Math" w:hAnsi="Cambria Math" w:cstheme="minorBidi"/>
                      <w:color w:val="000000" w:themeColor="text1"/>
                      <w:kern w:val="24"/>
                      <w:sz w:val="20"/>
                      <w:szCs w:val="20"/>
                      <w:lang w:val="de-CH"/>
                    </w:rPr>
                    <m:t>μ</m:t>
                  </m:r>
                </m:e>
                <m:sub>
                  <m:r>
                    <w:rPr>
                      <w:rFonts w:ascii="Cambria Math" w:eastAsiaTheme="minorEastAsia" w:hAnsi="Cambria Math" w:cstheme="minorBidi"/>
                      <w:color w:val="000000" w:themeColor="text1"/>
                      <w:kern w:val="24"/>
                      <w:sz w:val="20"/>
                      <w:szCs w:val="20"/>
                      <w:lang w:val="de-CH"/>
                    </w:rPr>
                    <m:t>A</m:t>
                  </m:r>
                </m:sub>
              </m:sSub>
              <m:r>
                <w:rPr>
                  <w:rFonts w:ascii="Cambria Math" w:eastAsiaTheme="minorEastAsia" w:hAnsi="Cambria Math" w:cstheme="minorBidi"/>
                  <w:color w:val="000000" w:themeColor="text1"/>
                  <w:kern w:val="24"/>
                  <w:sz w:val="20"/>
                  <w:szCs w:val="20"/>
                  <w:lang w:val="de-CH"/>
                </w:rPr>
                <m:t>-</m:t>
              </m:r>
              <m:sSub>
                <m:sSubPr>
                  <m:ctrlPr>
                    <w:rPr>
                      <w:rFonts w:ascii="Cambria Math" w:eastAsiaTheme="minorEastAsia" w:hAnsi="Cambria Math" w:cstheme="minorBidi"/>
                      <w:i/>
                      <w:iCs/>
                      <w:color w:val="000000" w:themeColor="text1"/>
                      <w:kern w:val="24"/>
                      <w:sz w:val="20"/>
                      <w:szCs w:val="20"/>
                      <w:lang w:val="de-CH"/>
                    </w:rPr>
                  </m:ctrlPr>
                </m:sSubPr>
                <m:e>
                  <m:r>
                    <w:rPr>
                      <w:rFonts w:ascii="Cambria Math" w:eastAsia="Cambria Math" w:hAnsi="Cambria Math" w:cstheme="minorBidi"/>
                      <w:color w:val="000000" w:themeColor="text1"/>
                      <w:kern w:val="24"/>
                      <w:sz w:val="20"/>
                      <w:szCs w:val="20"/>
                      <w:lang w:val="de-CH"/>
                    </w:rPr>
                    <m:t>μ</m:t>
                  </m:r>
                </m:e>
                <m:sub>
                  <m:r>
                    <w:rPr>
                      <w:rFonts w:ascii="Cambria Math" w:eastAsiaTheme="minorEastAsia" w:hAnsi="Cambria Math" w:cstheme="minorBidi"/>
                      <w:color w:val="000000" w:themeColor="text1"/>
                      <w:kern w:val="24"/>
                      <w:sz w:val="20"/>
                      <w:szCs w:val="20"/>
                      <w:lang w:val="de-CH"/>
                    </w:rPr>
                    <m:t>B</m:t>
                  </m:r>
                </m:sub>
              </m:sSub>
              <m:r>
                <w:rPr>
                  <w:rFonts w:ascii="Cambria Math" w:eastAsiaTheme="minorEastAsia" w:hAnsi="Cambria Math" w:cstheme="minorBidi"/>
                  <w:color w:val="000000" w:themeColor="text1"/>
                  <w:kern w:val="24"/>
                  <w:sz w:val="20"/>
                  <w:szCs w:val="20"/>
                  <w:lang w:val="de-CH"/>
                </w:rPr>
                <m:t>)</m:t>
              </m:r>
            </m:num>
            <m:den>
              <m:sSub>
                <m:sSubPr>
                  <m:ctrlPr>
                    <w:rPr>
                      <w:rFonts w:ascii="Cambria Math" w:eastAsiaTheme="minorEastAsia" w:hAnsi="Cambria Math" w:cstheme="minorBidi"/>
                      <w:i/>
                      <w:iCs/>
                      <w:color w:val="000000" w:themeColor="text1"/>
                      <w:kern w:val="24"/>
                      <w:sz w:val="20"/>
                      <w:szCs w:val="20"/>
                      <w:lang w:val="de-CH"/>
                    </w:rPr>
                  </m:ctrlPr>
                </m:sSubPr>
                <m:e>
                  <m:r>
                    <w:rPr>
                      <w:rFonts w:ascii="Cambria Math" w:eastAsiaTheme="minorEastAsia" w:hAnsi="Cambria Math" w:cstheme="minorBidi"/>
                      <w:color w:val="000000" w:themeColor="text1"/>
                      <w:kern w:val="24"/>
                      <w:sz w:val="20"/>
                      <w:szCs w:val="20"/>
                      <w:lang w:val="de-CH"/>
                    </w:rPr>
                    <m:t>s</m:t>
                  </m:r>
                </m:e>
                <m:sub>
                  <m:sSub>
                    <m:sSubPr>
                      <m:ctrlPr>
                        <w:rPr>
                          <w:rFonts w:ascii="Cambria Math" w:eastAsiaTheme="minorEastAsia" w:hAnsi="Cambria Math" w:cstheme="minorBidi"/>
                          <w:i/>
                          <w:iCs/>
                          <w:color w:val="000000" w:themeColor="text1"/>
                          <w:kern w:val="24"/>
                          <w:sz w:val="20"/>
                          <w:szCs w:val="20"/>
                          <w:lang w:val="de-CH"/>
                        </w:rPr>
                      </m:ctrlPr>
                    </m:sSubPr>
                    <m:e>
                      <m:acc>
                        <m:accPr>
                          <m:chr m:val="̅"/>
                          <m:ctrlPr>
                            <w:rPr>
                              <w:rFonts w:ascii="Cambria Math" w:eastAsiaTheme="minorEastAsia" w:hAnsi="Cambria Math" w:cstheme="minorBidi"/>
                              <w:i/>
                              <w:iCs/>
                              <w:color w:val="000000" w:themeColor="text1"/>
                              <w:kern w:val="24"/>
                              <w:sz w:val="20"/>
                              <w:szCs w:val="20"/>
                              <w:lang w:val="de-CH"/>
                            </w:rPr>
                          </m:ctrlPr>
                        </m:accPr>
                        <m:e>
                          <m:r>
                            <w:rPr>
                              <w:rFonts w:ascii="Cambria Math" w:eastAsiaTheme="minorEastAsia" w:hAnsi="Cambria Math" w:cstheme="minorBidi"/>
                              <w:color w:val="000000" w:themeColor="text1"/>
                              <w:kern w:val="24"/>
                              <w:sz w:val="20"/>
                              <w:szCs w:val="20"/>
                              <w:lang w:val="de-CH"/>
                            </w:rPr>
                            <m:t>y</m:t>
                          </m:r>
                        </m:e>
                      </m:acc>
                    </m:e>
                    <m:sub>
                      <m:r>
                        <w:rPr>
                          <w:rFonts w:ascii="Cambria Math" w:eastAsiaTheme="minorEastAsia" w:hAnsi="Cambria Math" w:cstheme="minorBidi"/>
                          <w:color w:val="000000" w:themeColor="text1"/>
                          <w:kern w:val="24"/>
                          <w:sz w:val="20"/>
                          <w:szCs w:val="20"/>
                          <w:lang w:val="de-CH"/>
                        </w:rPr>
                        <m:t>A</m:t>
                      </m:r>
                    </m:sub>
                  </m:sSub>
                  <m:r>
                    <w:rPr>
                      <w:rFonts w:ascii="Cambria Math" w:eastAsiaTheme="minorEastAsia" w:hAnsi="Cambria Math" w:cstheme="minorBidi"/>
                      <w:color w:val="000000" w:themeColor="text1"/>
                      <w:kern w:val="24"/>
                      <w:sz w:val="20"/>
                      <w:szCs w:val="20"/>
                      <w:lang w:val="de-CH"/>
                    </w:rPr>
                    <m:t>-</m:t>
                  </m:r>
                  <m:sSub>
                    <m:sSubPr>
                      <m:ctrlPr>
                        <w:rPr>
                          <w:rFonts w:ascii="Cambria Math" w:eastAsiaTheme="minorEastAsia" w:hAnsi="Cambria Math" w:cstheme="minorBidi"/>
                          <w:i/>
                          <w:iCs/>
                          <w:color w:val="000000" w:themeColor="text1"/>
                          <w:kern w:val="24"/>
                          <w:sz w:val="20"/>
                          <w:szCs w:val="20"/>
                          <w:lang w:val="de-CH"/>
                        </w:rPr>
                      </m:ctrlPr>
                    </m:sSubPr>
                    <m:e>
                      <m:acc>
                        <m:accPr>
                          <m:chr m:val="̅"/>
                          <m:ctrlPr>
                            <w:rPr>
                              <w:rFonts w:ascii="Cambria Math" w:eastAsiaTheme="minorEastAsia" w:hAnsi="Cambria Math" w:cstheme="minorBidi"/>
                              <w:i/>
                              <w:iCs/>
                              <w:color w:val="000000" w:themeColor="text1"/>
                              <w:kern w:val="24"/>
                              <w:sz w:val="20"/>
                              <w:szCs w:val="20"/>
                              <w:lang w:val="de-CH"/>
                            </w:rPr>
                          </m:ctrlPr>
                        </m:accPr>
                        <m:e>
                          <m:r>
                            <w:rPr>
                              <w:rFonts w:ascii="Cambria Math" w:eastAsiaTheme="minorEastAsia" w:hAnsi="Cambria Math" w:cstheme="minorBidi"/>
                              <w:color w:val="000000" w:themeColor="text1"/>
                              <w:kern w:val="24"/>
                              <w:sz w:val="20"/>
                              <w:szCs w:val="20"/>
                              <w:lang w:val="de-CH"/>
                            </w:rPr>
                            <m:t>y</m:t>
                          </m:r>
                        </m:e>
                      </m:acc>
                    </m:e>
                    <m:sub>
                      <m:r>
                        <w:rPr>
                          <w:rFonts w:ascii="Cambria Math" w:eastAsiaTheme="minorEastAsia" w:hAnsi="Cambria Math" w:cstheme="minorBidi"/>
                          <w:color w:val="000000" w:themeColor="text1"/>
                          <w:kern w:val="24"/>
                          <w:sz w:val="20"/>
                          <w:szCs w:val="20"/>
                          <w:lang w:val="de-CH"/>
                        </w:rPr>
                        <m:t>B</m:t>
                      </m:r>
                    </m:sub>
                  </m:sSub>
                </m:sub>
              </m:sSub>
            </m:den>
          </m:f>
        </m:oMath>
      </m:oMathPara>
    </w:p>
    <w:p w14:paraId="3B983411" w14:textId="5C9A73D9" w:rsidR="008F2B78" w:rsidRPr="00957005" w:rsidRDefault="008F2B78" w:rsidP="006D784B">
      <w:pPr>
        <w:pStyle w:val="Textkrper"/>
        <w:rPr>
          <w:lang w:val="de-CH"/>
        </w:rPr>
      </w:pPr>
      <w:r w:rsidRPr="00957005">
        <w:rPr>
          <w:lang w:val="de-CH"/>
        </w:rPr>
        <w:t>Da</w:t>
      </w:r>
      <w:r w:rsidR="00671E04" w:rsidRPr="00957005">
        <w:rPr>
          <w:lang w:val="de-CH"/>
        </w:rPr>
        <w:t xml:space="preserve"> für die</w:t>
      </w:r>
      <w:r w:rsidR="00112C97" w:rsidRPr="00957005">
        <w:rPr>
          <w:lang w:val="de-CH"/>
        </w:rPr>
        <w:t xml:space="preserve"> </w:t>
      </w:r>
      <w:r w:rsidR="00BE23BE" w:rsidRPr="00957005">
        <w:rPr>
          <w:lang w:val="de-CH"/>
        </w:rPr>
        <w:t>H</w:t>
      </w:r>
      <w:r w:rsidR="00BE23BE" w:rsidRPr="00957005">
        <w:rPr>
          <w:vertAlign w:val="subscript"/>
          <w:lang w:val="de-CH"/>
        </w:rPr>
        <w:t>0</w:t>
      </w:r>
      <w:r w:rsidR="00671E04" w:rsidRPr="00957005">
        <w:rPr>
          <w:lang w:val="de-CH"/>
        </w:rPr>
        <w:t xml:space="preserve"> gilt µ</w:t>
      </w:r>
      <w:r w:rsidR="00671E04" w:rsidRPr="00957005">
        <w:rPr>
          <w:vertAlign w:val="subscript"/>
          <w:lang w:val="de-CH"/>
        </w:rPr>
        <w:t>A</w:t>
      </w:r>
      <w:r w:rsidR="00671E04" w:rsidRPr="00957005">
        <w:rPr>
          <w:lang w:val="de-CH"/>
        </w:rPr>
        <w:t xml:space="preserve"> – µ</w:t>
      </w:r>
      <w:r w:rsidR="00671E04" w:rsidRPr="00957005">
        <w:rPr>
          <w:vertAlign w:val="subscript"/>
          <w:lang w:val="de-CH"/>
        </w:rPr>
        <w:t>B</w:t>
      </w:r>
      <w:r w:rsidR="00671E04" w:rsidRPr="00957005">
        <w:rPr>
          <w:lang w:val="de-CH"/>
        </w:rPr>
        <w:t xml:space="preserve"> = 0, lässt sich das </w:t>
      </w:r>
      <w:r w:rsidR="006628B9" w:rsidRPr="00957005">
        <w:rPr>
          <w:lang w:val="de-CH"/>
        </w:rPr>
        <w:t>v</w:t>
      </w:r>
      <w:r w:rsidR="00671E04" w:rsidRPr="00957005">
        <w:rPr>
          <w:lang w:val="de-CH"/>
        </w:rPr>
        <w:t>ereinfachen zu:</w:t>
      </w:r>
    </w:p>
    <w:p w14:paraId="3FCAEEA5" w14:textId="7AB14968" w:rsidR="00671E04" w:rsidRPr="00957005" w:rsidRDefault="00671E04" w:rsidP="006D784B">
      <w:pPr>
        <w:pStyle w:val="Textkrper"/>
        <w:rPr>
          <w:lang w:val="de-CH"/>
        </w:rPr>
      </w:pPr>
      <m:oMathPara>
        <m:oMath>
          <m:r>
            <w:rPr>
              <w:rFonts w:ascii="Cambria Math" w:eastAsiaTheme="minorEastAsia" w:hAnsi="Cambria Math" w:cstheme="minorBidi"/>
              <w:color w:val="000000" w:themeColor="text1"/>
              <w:kern w:val="24"/>
              <w:sz w:val="20"/>
              <w:szCs w:val="20"/>
              <w:lang w:val="de-CH"/>
            </w:rPr>
            <m:t>t=</m:t>
          </m:r>
          <m:f>
            <m:fPr>
              <m:ctrlPr>
                <w:rPr>
                  <w:rFonts w:ascii="Cambria Math" w:eastAsiaTheme="minorEastAsia" w:hAnsi="Cambria Math" w:cstheme="minorBidi"/>
                  <w:i/>
                  <w:iCs/>
                  <w:color w:val="000000" w:themeColor="text1"/>
                  <w:kern w:val="24"/>
                  <w:sz w:val="20"/>
                  <w:szCs w:val="20"/>
                  <w:lang w:val="de-CH"/>
                </w:rPr>
              </m:ctrlPr>
            </m:fPr>
            <m:num>
              <m:d>
                <m:dPr>
                  <m:ctrlPr>
                    <w:rPr>
                      <w:rFonts w:ascii="Cambria Math" w:eastAsiaTheme="minorEastAsia" w:hAnsi="Cambria Math" w:cstheme="minorBidi"/>
                      <w:i/>
                      <w:iCs/>
                      <w:color w:val="000000" w:themeColor="text1"/>
                      <w:kern w:val="24"/>
                      <w:sz w:val="20"/>
                      <w:szCs w:val="20"/>
                      <w:lang w:val="de-CH"/>
                    </w:rPr>
                  </m:ctrlPr>
                </m:dPr>
                <m:e>
                  <m:sSub>
                    <m:sSubPr>
                      <m:ctrlPr>
                        <w:rPr>
                          <w:rFonts w:ascii="Cambria Math" w:eastAsiaTheme="minorEastAsia" w:hAnsi="Cambria Math" w:cstheme="minorBidi"/>
                          <w:i/>
                          <w:iCs/>
                          <w:color w:val="000000" w:themeColor="text1"/>
                          <w:kern w:val="24"/>
                          <w:sz w:val="20"/>
                          <w:szCs w:val="20"/>
                          <w:lang w:val="de-CH"/>
                        </w:rPr>
                      </m:ctrlPr>
                    </m:sSubPr>
                    <m:e>
                      <m:acc>
                        <m:accPr>
                          <m:chr m:val="̅"/>
                          <m:ctrlPr>
                            <w:rPr>
                              <w:rFonts w:ascii="Cambria Math" w:eastAsiaTheme="minorEastAsia" w:hAnsi="Cambria Math" w:cstheme="minorBidi"/>
                              <w:i/>
                              <w:iCs/>
                              <w:color w:val="000000" w:themeColor="text1"/>
                              <w:kern w:val="24"/>
                              <w:sz w:val="20"/>
                              <w:szCs w:val="20"/>
                              <w:lang w:val="de-CH"/>
                            </w:rPr>
                          </m:ctrlPr>
                        </m:accPr>
                        <m:e>
                          <m:r>
                            <w:rPr>
                              <w:rFonts w:ascii="Cambria Math" w:eastAsiaTheme="minorEastAsia" w:hAnsi="Cambria Math" w:cstheme="minorBidi"/>
                              <w:color w:val="000000" w:themeColor="text1"/>
                              <w:kern w:val="24"/>
                              <w:sz w:val="20"/>
                              <w:szCs w:val="20"/>
                              <w:lang w:val="de-CH"/>
                            </w:rPr>
                            <m:t>y</m:t>
                          </m:r>
                        </m:e>
                      </m:acc>
                    </m:e>
                    <m:sub>
                      <m:r>
                        <w:rPr>
                          <w:rFonts w:ascii="Cambria Math" w:eastAsiaTheme="minorEastAsia" w:hAnsi="Cambria Math" w:cstheme="minorBidi"/>
                          <w:color w:val="000000" w:themeColor="text1"/>
                          <w:kern w:val="24"/>
                          <w:sz w:val="20"/>
                          <w:szCs w:val="20"/>
                          <w:lang w:val="de-CH"/>
                        </w:rPr>
                        <m:t>A</m:t>
                      </m:r>
                    </m:sub>
                  </m:sSub>
                  <m:r>
                    <w:rPr>
                      <w:rFonts w:ascii="Cambria Math" w:eastAsiaTheme="minorEastAsia" w:hAnsi="Cambria Math" w:cstheme="minorBidi"/>
                      <w:color w:val="000000" w:themeColor="text1"/>
                      <w:kern w:val="24"/>
                      <w:sz w:val="20"/>
                      <w:szCs w:val="20"/>
                      <w:lang w:val="de-CH"/>
                    </w:rPr>
                    <m:t>-</m:t>
                  </m:r>
                  <m:sSub>
                    <m:sSubPr>
                      <m:ctrlPr>
                        <w:rPr>
                          <w:rFonts w:ascii="Cambria Math" w:eastAsiaTheme="minorEastAsia" w:hAnsi="Cambria Math" w:cstheme="minorBidi"/>
                          <w:i/>
                          <w:iCs/>
                          <w:color w:val="000000" w:themeColor="text1"/>
                          <w:kern w:val="24"/>
                          <w:sz w:val="20"/>
                          <w:szCs w:val="20"/>
                          <w:lang w:val="de-CH"/>
                        </w:rPr>
                      </m:ctrlPr>
                    </m:sSubPr>
                    <m:e>
                      <m:acc>
                        <m:accPr>
                          <m:chr m:val="̅"/>
                          <m:ctrlPr>
                            <w:rPr>
                              <w:rFonts w:ascii="Cambria Math" w:eastAsiaTheme="minorEastAsia" w:hAnsi="Cambria Math" w:cstheme="minorBidi"/>
                              <w:i/>
                              <w:iCs/>
                              <w:color w:val="000000" w:themeColor="text1"/>
                              <w:kern w:val="24"/>
                              <w:sz w:val="20"/>
                              <w:szCs w:val="20"/>
                              <w:lang w:val="de-CH"/>
                            </w:rPr>
                          </m:ctrlPr>
                        </m:accPr>
                        <m:e>
                          <m:r>
                            <w:rPr>
                              <w:rFonts w:ascii="Cambria Math" w:eastAsiaTheme="minorEastAsia" w:hAnsi="Cambria Math" w:cstheme="minorBidi"/>
                              <w:color w:val="000000" w:themeColor="text1"/>
                              <w:kern w:val="24"/>
                              <w:sz w:val="20"/>
                              <w:szCs w:val="20"/>
                              <w:lang w:val="de-CH"/>
                            </w:rPr>
                            <m:t>y</m:t>
                          </m:r>
                        </m:e>
                      </m:acc>
                    </m:e>
                    <m:sub>
                      <m:r>
                        <w:rPr>
                          <w:rFonts w:ascii="Cambria Math" w:eastAsiaTheme="minorEastAsia" w:hAnsi="Cambria Math" w:cstheme="minorBidi"/>
                          <w:color w:val="000000" w:themeColor="text1"/>
                          <w:kern w:val="24"/>
                          <w:sz w:val="20"/>
                          <w:szCs w:val="20"/>
                          <w:lang w:val="de-CH"/>
                        </w:rPr>
                        <m:t>B</m:t>
                      </m:r>
                    </m:sub>
                  </m:sSub>
                </m:e>
              </m:d>
            </m:num>
            <m:den>
              <m:sSub>
                <m:sSubPr>
                  <m:ctrlPr>
                    <w:rPr>
                      <w:rFonts w:ascii="Cambria Math" w:eastAsiaTheme="minorEastAsia" w:hAnsi="Cambria Math" w:cstheme="minorBidi"/>
                      <w:i/>
                      <w:iCs/>
                      <w:color w:val="000000" w:themeColor="text1"/>
                      <w:kern w:val="24"/>
                      <w:sz w:val="20"/>
                      <w:szCs w:val="20"/>
                      <w:lang w:val="de-CH"/>
                    </w:rPr>
                  </m:ctrlPr>
                </m:sSubPr>
                <m:e>
                  <m:r>
                    <w:rPr>
                      <w:rFonts w:ascii="Cambria Math" w:eastAsiaTheme="minorEastAsia" w:hAnsi="Cambria Math" w:cstheme="minorBidi"/>
                      <w:color w:val="000000" w:themeColor="text1"/>
                      <w:kern w:val="24"/>
                      <w:sz w:val="20"/>
                      <w:szCs w:val="20"/>
                      <w:lang w:val="de-CH"/>
                    </w:rPr>
                    <m:t>s</m:t>
                  </m:r>
                </m:e>
                <m:sub>
                  <m:sSub>
                    <m:sSubPr>
                      <m:ctrlPr>
                        <w:rPr>
                          <w:rFonts w:ascii="Cambria Math" w:eastAsiaTheme="minorEastAsia" w:hAnsi="Cambria Math" w:cstheme="minorBidi"/>
                          <w:i/>
                          <w:iCs/>
                          <w:color w:val="000000" w:themeColor="text1"/>
                          <w:kern w:val="24"/>
                          <w:sz w:val="20"/>
                          <w:szCs w:val="20"/>
                          <w:lang w:val="de-CH"/>
                        </w:rPr>
                      </m:ctrlPr>
                    </m:sSubPr>
                    <m:e>
                      <m:acc>
                        <m:accPr>
                          <m:chr m:val="̅"/>
                          <m:ctrlPr>
                            <w:rPr>
                              <w:rFonts w:ascii="Cambria Math" w:eastAsiaTheme="minorEastAsia" w:hAnsi="Cambria Math" w:cstheme="minorBidi"/>
                              <w:i/>
                              <w:iCs/>
                              <w:color w:val="000000" w:themeColor="text1"/>
                              <w:kern w:val="24"/>
                              <w:sz w:val="20"/>
                              <w:szCs w:val="20"/>
                              <w:lang w:val="de-CH"/>
                            </w:rPr>
                          </m:ctrlPr>
                        </m:accPr>
                        <m:e>
                          <m:r>
                            <w:rPr>
                              <w:rFonts w:ascii="Cambria Math" w:eastAsiaTheme="minorEastAsia" w:hAnsi="Cambria Math" w:cstheme="minorBidi"/>
                              <w:color w:val="000000" w:themeColor="text1"/>
                              <w:kern w:val="24"/>
                              <w:sz w:val="20"/>
                              <w:szCs w:val="20"/>
                              <w:lang w:val="de-CH"/>
                            </w:rPr>
                            <m:t>y</m:t>
                          </m:r>
                        </m:e>
                      </m:acc>
                    </m:e>
                    <m:sub>
                      <m:r>
                        <w:rPr>
                          <w:rFonts w:ascii="Cambria Math" w:eastAsiaTheme="minorEastAsia" w:hAnsi="Cambria Math" w:cstheme="minorBidi"/>
                          <w:color w:val="000000" w:themeColor="text1"/>
                          <w:kern w:val="24"/>
                          <w:sz w:val="20"/>
                          <w:szCs w:val="20"/>
                          <w:lang w:val="de-CH"/>
                        </w:rPr>
                        <m:t>A</m:t>
                      </m:r>
                    </m:sub>
                  </m:sSub>
                  <m:r>
                    <w:rPr>
                      <w:rFonts w:ascii="Cambria Math" w:eastAsiaTheme="minorEastAsia" w:hAnsi="Cambria Math" w:cstheme="minorBidi"/>
                      <w:color w:val="000000" w:themeColor="text1"/>
                      <w:kern w:val="24"/>
                      <w:sz w:val="20"/>
                      <w:szCs w:val="20"/>
                      <w:lang w:val="de-CH"/>
                    </w:rPr>
                    <m:t>-</m:t>
                  </m:r>
                  <m:sSub>
                    <m:sSubPr>
                      <m:ctrlPr>
                        <w:rPr>
                          <w:rFonts w:ascii="Cambria Math" w:eastAsiaTheme="minorEastAsia" w:hAnsi="Cambria Math" w:cstheme="minorBidi"/>
                          <w:i/>
                          <w:iCs/>
                          <w:color w:val="000000" w:themeColor="text1"/>
                          <w:kern w:val="24"/>
                          <w:sz w:val="20"/>
                          <w:szCs w:val="20"/>
                          <w:lang w:val="de-CH"/>
                        </w:rPr>
                      </m:ctrlPr>
                    </m:sSubPr>
                    <m:e>
                      <m:acc>
                        <m:accPr>
                          <m:chr m:val="̅"/>
                          <m:ctrlPr>
                            <w:rPr>
                              <w:rFonts w:ascii="Cambria Math" w:eastAsiaTheme="minorEastAsia" w:hAnsi="Cambria Math" w:cstheme="minorBidi"/>
                              <w:i/>
                              <w:iCs/>
                              <w:color w:val="000000" w:themeColor="text1"/>
                              <w:kern w:val="24"/>
                              <w:sz w:val="20"/>
                              <w:szCs w:val="20"/>
                              <w:lang w:val="de-CH"/>
                            </w:rPr>
                          </m:ctrlPr>
                        </m:accPr>
                        <m:e>
                          <m:r>
                            <w:rPr>
                              <w:rFonts w:ascii="Cambria Math" w:eastAsiaTheme="minorEastAsia" w:hAnsi="Cambria Math" w:cstheme="minorBidi"/>
                              <w:color w:val="000000" w:themeColor="text1"/>
                              <w:kern w:val="24"/>
                              <w:sz w:val="20"/>
                              <w:szCs w:val="20"/>
                              <w:lang w:val="de-CH"/>
                            </w:rPr>
                            <m:t>y</m:t>
                          </m:r>
                        </m:e>
                      </m:acc>
                    </m:e>
                    <m:sub>
                      <m:r>
                        <w:rPr>
                          <w:rFonts w:ascii="Cambria Math" w:eastAsiaTheme="minorEastAsia" w:hAnsi="Cambria Math" w:cstheme="minorBidi"/>
                          <w:color w:val="000000" w:themeColor="text1"/>
                          <w:kern w:val="24"/>
                          <w:sz w:val="20"/>
                          <w:szCs w:val="20"/>
                          <w:lang w:val="de-CH"/>
                        </w:rPr>
                        <m:t>B</m:t>
                      </m:r>
                    </m:sub>
                  </m:sSub>
                </m:sub>
              </m:sSub>
            </m:den>
          </m:f>
        </m:oMath>
      </m:oMathPara>
    </w:p>
    <w:p w14:paraId="20FBA067" w14:textId="7C9AB8EF" w:rsidR="006628B9" w:rsidRPr="00957005" w:rsidRDefault="00D12793" w:rsidP="006D784B">
      <w:pPr>
        <w:pStyle w:val="Textkrper"/>
        <w:rPr>
          <w:lang w:val="de-CH"/>
        </w:rPr>
      </w:pPr>
      <w:r w:rsidRPr="00957005">
        <w:rPr>
          <w:lang w:val="de-CH"/>
        </w:rPr>
        <w:t>Die Prüf</w:t>
      </w:r>
      <w:r w:rsidR="00C70BD0" w:rsidRPr="00957005">
        <w:rPr>
          <w:lang w:val="de-CH"/>
        </w:rPr>
        <w:t xml:space="preserve">grösse </w:t>
      </w:r>
      <w:r w:rsidR="0066630A" w:rsidRPr="00957005">
        <w:rPr>
          <w:i/>
          <w:iCs/>
          <w:lang w:val="de-CH"/>
        </w:rPr>
        <w:t>t</w:t>
      </w:r>
      <w:r w:rsidR="0066630A" w:rsidRPr="00957005">
        <w:rPr>
          <w:lang w:val="de-CH"/>
        </w:rPr>
        <w:t xml:space="preserve"> ist also die Differenz der beiden Mittel</w:t>
      </w:r>
      <w:r w:rsidRPr="00957005">
        <w:rPr>
          <w:lang w:val="de-CH"/>
        </w:rPr>
        <w:t xml:space="preserve">werte dividiert durch den </w:t>
      </w:r>
      <w:r w:rsidR="006628B9" w:rsidRPr="00957005">
        <w:rPr>
          <w:lang w:val="de-CH"/>
        </w:rPr>
        <w:t>Standardfehler der Differenz der beiden Mittelwerte</w:t>
      </w:r>
      <w:r w:rsidR="00B52CC9" w:rsidRPr="00957005">
        <w:rPr>
          <w:lang w:val="de-CH"/>
        </w:rPr>
        <w:t>.</w:t>
      </w:r>
      <w:r w:rsidR="00BD47A2" w:rsidRPr="00957005">
        <w:rPr>
          <w:lang w:val="de-CH"/>
        </w:rPr>
        <w:t xml:space="preserve"> </w:t>
      </w:r>
      <w:r w:rsidR="00236E9C" w:rsidRPr="00957005">
        <w:rPr>
          <w:lang w:val="de-CH"/>
        </w:rPr>
        <w:t>Wenn also die Differenz der Mittelwerte gross und</w:t>
      </w:r>
      <w:r w:rsidR="008E0C0F" w:rsidRPr="00957005">
        <w:rPr>
          <w:lang w:val="de-CH"/>
        </w:rPr>
        <w:t>/oder der Standardfehler dieser</w:t>
      </w:r>
      <w:r w:rsidR="005E4E1A" w:rsidRPr="00957005">
        <w:rPr>
          <w:lang w:val="de-CH"/>
        </w:rPr>
        <w:t xml:space="preserve"> Differenz klein ist</w:t>
      </w:r>
      <w:r w:rsidR="00592401" w:rsidRPr="00957005">
        <w:rPr>
          <w:lang w:val="de-CH"/>
        </w:rPr>
        <w:t>,</w:t>
      </w:r>
      <w:r w:rsidR="005E4E1A" w:rsidRPr="00957005">
        <w:rPr>
          <w:lang w:val="de-CH"/>
        </w:rPr>
        <w:t xml:space="preserve"> so </w:t>
      </w:r>
      <w:r w:rsidR="00592401" w:rsidRPr="00957005">
        <w:rPr>
          <w:lang w:val="de-CH"/>
        </w:rPr>
        <w:t>ist t weit von Null entfernt</w:t>
      </w:r>
      <w:r w:rsidR="003A7A92" w:rsidRPr="00957005">
        <w:rPr>
          <w:lang w:val="de-CH"/>
        </w:rPr>
        <w:t>.</w:t>
      </w:r>
    </w:p>
    <w:p w14:paraId="7C2E7F39" w14:textId="7EE0AF5B" w:rsidR="00D66AED" w:rsidRPr="00957005" w:rsidRDefault="00D66AED" w:rsidP="006D784B">
      <w:pPr>
        <w:pStyle w:val="Textkrper"/>
        <w:rPr>
          <w:lang w:val="de-CH"/>
        </w:rPr>
      </w:pPr>
      <w:r w:rsidRPr="00957005">
        <w:rPr>
          <w:lang w:val="de-CH"/>
        </w:rPr>
        <w:lastRenderedPageBreak/>
        <w:t xml:space="preserve">Was sagt uns der berechnete </w:t>
      </w:r>
      <w:r w:rsidRPr="00957005">
        <w:rPr>
          <w:i/>
          <w:lang w:val="de-CH"/>
        </w:rPr>
        <w:t>t</w:t>
      </w:r>
      <w:r w:rsidRPr="00957005">
        <w:rPr>
          <w:lang w:val="de-CH"/>
        </w:rPr>
        <w:t xml:space="preserve">-Wert nun? Um daraus etwas schlussfolgern zu können, müssen wir ihn mit der theoretischen </w:t>
      </w:r>
      <w:r w:rsidRPr="00957005">
        <w:rPr>
          <w:i/>
          <w:lang w:val="de-CH"/>
        </w:rPr>
        <w:t>t</w:t>
      </w:r>
      <w:r w:rsidRPr="00957005">
        <w:rPr>
          <w:lang w:val="de-CH"/>
        </w:rPr>
        <w:t>-Verteilung vergleichen</w:t>
      </w:r>
      <w:r w:rsidR="00D63801" w:rsidRPr="00957005">
        <w:rPr>
          <w:lang w:val="de-CH"/>
        </w:rPr>
        <w:t>. Für diese gilt:</w:t>
      </w:r>
    </w:p>
    <w:p w14:paraId="76BDEF17" w14:textId="3EECC73C" w:rsidR="00D63801" w:rsidRPr="00957005" w:rsidRDefault="00D63801" w:rsidP="00E01EDA">
      <w:pPr>
        <w:pStyle w:val="Textkrper"/>
        <w:numPr>
          <w:ilvl w:val="0"/>
          <w:numId w:val="4"/>
        </w:numPr>
        <w:rPr>
          <w:lang w:val="de-CH"/>
        </w:rPr>
      </w:pPr>
      <w:r w:rsidRPr="00957005">
        <w:rPr>
          <w:lang w:val="de-CH"/>
        </w:rPr>
        <w:t>Sie ist symmetrisch, mit einem Maximum bei 0</w:t>
      </w:r>
      <w:r w:rsidR="00112B97" w:rsidRPr="00957005">
        <w:rPr>
          <w:lang w:val="de-CH"/>
        </w:rPr>
        <w:t>.</w:t>
      </w:r>
    </w:p>
    <w:p w14:paraId="6F8A324C" w14:textId="49A3CEC7" w:rsidR="00D63801" w:rsidRPr="00957005" w:rsidRDefault="00D63801" w:rsidP="00E01EDA">
      <w:pPr>
        <w:pStyle w:val="Textkrper"/>
        <w:numPr>
          <w:ilvl w:val="0"/>
          <w:numId w:val="4"/>
        </w:numPr>
        <w:rPr>
          <w:lang w:val="de-CH"/>
        </w:rPr>
      </w:pPr>
      <w:r w:rsidRPr="00957005">
        <w:rPr>
          <w:lang w:val="de-CH"/>
        </w:rPr>
        <w:t>Der genaue Kurvenverlauf variiert in Abhängigkeit von den Freiheitsgraden (</w:t>
      </w:r>
      <w:r w:rsidRPr="00957005">
        <w:rPr>
          <w:i/>
          <w:lang w:val="de-CH"/>
        </w:rPr>
        <w:t>degrees of freedom</w:t>
      </w:r>
      <w:r w:rsidRPr="00957005">
        <w:rPr>
          <w:lang w:val="de-CH"/>
        </w:rPr>
        <w:t xml:space="preserve"> = df). Bei vielen Freiheitsgraden</w:t>
      </w:r>
      <w:r w:rsidR="00112B97" w:rsidRPr="00957005">
        <w:rPr>
          <w:lang w:val="de-CH"/>
        </w:rPr>
        <w:t>, d.</w:t>
      </w:r>
      <w:r w:rsidR="0078175F" w:rsidRPr="00957005">
        <w:rPr>
          <w:lang w:val="de-CH"/>
        </w:rPr>
        <w:t> </w:t>
      </w:r>
      <w:r w:rsidR="00112B97" w:rsidRPr="00957005">
        <w:rPr>
          <w:lang w:val="de-CH"/>
        </w:rPr>
        <w:t>h. einer grossen Stichproben</w:t>
      </w:r>
      <w:r w:rsidR="006A62A2" w:rsidRPr="00957005">
        <w:rPr>
          <w:lang w:val="de-CH"/>
        </w:rPr>
        <w:t>grösse</w:t>
      </w:r>
      <w:r w:rsidR="00112B97" w:rsidRPr="00957005">
        <w:rPr>
          <w:lang w:val="de-CH"/>
        </w:rPr>
        <w:t xml:space="preserve"> (mehr dazu, wie sich die Stichprobenzahl in Freiheitsgrade übersetzt, folgt später), nähert sicht die </w:t>
      </w:r>
      <w:r w:rsidR="00112B97" w:rsidRPr="00957005">
        <w:rPr>
          <w:i/>
          <w:lang w:val="de-CH"/>
        </w:rPr>
        <w:t>t</w:t>
      </w:r>
      <w:r w:rsidR="00112B97" w:rsidRPr="00957005">
        <w:rPr>
          <w:lang w:val="de-CH"/>
        </w:rPr>
        <w:t xml:space="preserve">-Verteilung einer Normalverteilung (auch </w:t>
      </w:r>
      <w:r w:rsidR="00112B97" w:rsidRPr="00957005">
        <w:rPr>
          <w:i/>
          <w:lang w:val="de-CH"/>
        </w:rPr>
        <w:t>z</w:t>
      </w:r>
      <w:r w:rsidR="00112B97" w:rsidRPr="00957005">
        <w:rPr>
          <w:lang w:val="de-CH"/>
        </w:rPr>
        <w:t>-Verteilung genannt).</w:t>
      </w:r>
    </w:p>
    <w:p w14:paraId="471B56E0" w14:textId="4FFE13E0" w:rsidR="00D63801" w:rsidRPr="00957005" w:rsidRDefault="0085089B" w:rsidP="006D784B">
      <w:pPr>
        <w:pStyle w:val="Textkrper"/>
        <w:rPr>
          <w:lang w:val="de-CH"/>
        </w:rPr>
      </w:pPr>
      <w:r w:rsidRPr="00957005">
        <w:rPr>
          <w:lang w:val="de-CH"/>
        </w:rPr>
        <w:t xml:space="preserve">Die allgemeine Konvention in der Statistik ist, dass die Nullhypothese dann verworfen wird, wenn </w:t>
      </w:r>
      <w:r w:rsidR="0070534D" w:rsidRPr="00957005">
        <w:rPr>
          <w:lang w:val="de-CH"/>
        </w:rPr>
        <w:t>d</w:t>
      </w:r>
      <w:r w:rsidR="006A62A2" w:rsidRPr="00957005">
        <w:rPr>
          <w:lang w:val="de-CH"/>
        </w:rPr>
        <w:t>ie berechnete Prüfgrösse extremer ist als 95 % aller möglichen Werte bei der gegebenen Stichprobengrösse. Beim t-Test fragt man also, ob der</w:t>
      </w:r>
      <w:r w:rsidR="0070534D" w:rsidRPr="00957005">
        <w:rPr>
          <w:lang w:val="de-CH"/>
        </w:rPr>
        <w:t xml:space="preserve"> berechnete </w:t>
      </w:r>
      <w:r w:rsidR="0070534D" w:rsidRPr="00957005">
        <w:rPr>
          <w:i/>
          <w:lang w:val="de-CH"/>
        </w:rPr>
        <w:t>t</w:t>
      </w:r>
      <w:r w:rsidR="0070534D" w:rsidRPr="00957005">
        <w:rPr>
          <w:lang w:val="de-CH"/>
        </w:rPr>
        <w:t xml:space="preserve">-Wert extremer ist als 95 % aller </w:t>
      </w:r>
      <w:r w:rsidR="0070534D" w:rsidRPr="00957005">
        <w:rPr>
          <w:i/>
          <w:lang w:val="de-CH"/>
        </w:rPr>
        <w:t>t</w:t>
      </w:r>
      <w:r w:rsidR="0070534D" w:rsidRPr="00957005">
        <w:rPr>
          <w:lang w:val="de-CH"/>
        </w:rPr>
        <w:t>-Werte der</w:t>
      </w:r>
      <w:r w:rsidR="00D8293A" w:rsidRPr="00957005">
        <w:rPr>
          <w:lang w:val="de-CH"/>
        </w:rPr>
        <w:t xml:space="preserve"> der</w:t>
      </w:r>
      <w:r w:rsidR="0070534D" w:rsidRPr="00957005">
        <w:rPr>
          <w:lang w:val="de-CH"/>
        </w:rPr>
        <w:t xml:space="preserve"> </w:t>
      </w:r>
      <w:r w:rsidR="00E34EC6" w:rsidRPr="00957005">
        <w:rPr>
          <w:lang w:val="de-CH"/>
        </w:rPr>
        <w:t>Stich</w:t>
      </w:r>
      <w:r w:rsidR="000B6C97" w:rsidRPr="00957005">
        <w:rPr>
          <w:lang w:val="de-CH"/>
        </w:rPr>
        <w:t>probengrösse</w:t>
      </w:r>
      <w:r w:rsidR="00D8293A" w:rsidRPr="00957005">
        <w:rPr>
          <w:lang w:val="de-CH"/>
        </w:rPr>
        <w:t xml:space="preserve"> </w:t>
      </w:r>
      <w:r w:rsidR="00487687" w:rsidRPr="00957005">
        <w:rPr>
          <w:lang w:val="de-CH"/>
        </w:rPr>
        <w:t xml:space="preserve">entsprechenden </w:t>
      </w:r>
      <w:r w:rsidR="00487687" w:rsidRPr="00957005">
        <w:rPr>
          <w:i/>
          <w:iCs/>
          <w:lang w:val="de-CH"/>
        </w:rPr>
        <w:t>t</w:t>
      </w:r>
      <w:r w:rsidR="00487687" w:rsidRPr="00957005">
        <w:rPr>
          <w:lang w:val="de-CH"/>
        </w:rPr>
        <w:t>-</w:t>
      </w:r>
      <w:r w:rsidR="0070534D" w:rsidRPr="00957005">
        <w:rPr>
          <w:lang w:val="de-CH"/>
        </w:rPr>
        <w:t>Verteilung. Da unsere Hypothese ungerichtet ist (also ist verschieden und nicht ist grösser/ist kleiner), benötigen wir einen</w:t>
      </w:r>
      <w:r w:rsidR="003838BF" w:rsidRPr="00957005">
        <w:rPr>
          <w:lang w:val="de-CH"/>
        </w:rPr>
        <w:t xml:space="preserve"> </w:t>
      </w:r>
      <w:r w:rsidR="0070534D" w:rsidRPr="00957005">
        <w:rPr>
          <w:lang w:val="de-CH"/>
        </w:rPr>
        <w:t xml:space="preserve">zweiseitigen </w:t>
      </w:r>
      <w:r w:rsidR="0070534D" w:rsidRPr="00957005">
        <w:rPr>
          <w:i/>
          <w:lang w:val="de-CH"/>
        </w:rPr>
        <w:t>t</w:t>
      </w:r>
      <w:r w:rsidR="0070534D" w:rsidRPr="00957005">
        <w:rPr>
          <w:lang w:val="de-CH"/>
        </w:rPr>
        <w:t xml:space="preserve">-Test. Dieser bestimmt die “kritischen” </w:t>
      </w:r>
      <w:r w:rsidR="0070534D" w:rsidRPr="00957005">
        <w:rPr>
          <w:i/>
          <w:lang w:val="de-CH"/>
        </w:rPr>
        <w:t>t</w:t>
      </w:r>
      <w:r w:rsidR="0070534D" w:rsidRPr="00957005">
        <w:rPr>
          <w:lang w:val="de-CH"/>
        </w:rPr>
        <w:t>-Werte (</w:t>
      </w:r>
      <w:r w:rsidR="0070534D" w:rsidRPr="00957005">
        <w:rPr>
          <w:i/>
          <w:lang w:val="de-CH"/>
        </w:rPr>
        <w:t>t</w:t>
      </w:r>
      <w:r w:rsidR="0070534D" w:rsidRPr="00957005">
        <w:rPr>
          <w:i/>
          <w:vertAlign w:val="subscript"/>
          <w:lang w:val="de-CH"/>
        </w:rPr>
        <w:t>c</w:t>
      </w:r>
      <w:r w:rsidR="0070534D" w:rsidRPr="00957005">
        <w:rPr>
          <w:lang w:val="de-CH"/>
        </w:rPr>
        <w:t>), indem auf beiden Seiten quasi 2.5 % der Fläche des Integrals unter der Wahrscheinlichkeitsverteilung abgeschnitten werden, wie die folgende Abbildung veranschaulicht:</w:t>
      </w:r>
    </w:p>
    <w:p w14:paraId="332AC01F" w14:textId="1B1EF734" w:rsidR="00D9642D" w:rsidRPr="00957005" w:rsidRDefault="00D9642D" w:rsidP="006D784B">
      <w:pPr>
        <w:pStyle w:val="Textkrper"/>
        <w:spacing w:before="360" w:after="360"/>
        <w:jc w:val="center"/>
        <w:rPr>
          <w:lang w:val="de-CH"/>
        </w:rPr>
      </w:pPr>
      <w:r w:rsidRPr="00957005">
        <w:rPr>
          <w:noProof/>
          <w:lang w:val="de-CH" w:eastAsia="en-GB"/>
        </w:rPr>
        <w:drawing>
          <wp:inline distT="0" distB="0" distL="0" distR="0" wp14:anchorId="7A0D239A" wp14:editId="651BD02A">
            <wp:extent cx="5457825" cy="2284384"/>
            <wp:effectExtent l="0" t="0" r="0" b="19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7825" cy="22843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2453C2" w:rsidRPr="00957005">
        <w:rPr>
          <w:lang w:val="de-CH"/>
        </w:rPr>
        <w:br/>
      </w:r>
      <w:r w:rsidR="002453C2" w:rsidRPr="00957005">
        <w:rPr>
          <w:sz w:val="19"/>
          <w:szCs w:val="19"/>
          <w:lang w:val="de-CH"/>
        </w:rPr>
        <w:t>(aus Quinn &amp; Keough 2002)</w:t>
      </w:r>
    </w:p>
    <w:p w14:paraId="530D928E" w14:textId="53B270C6" w:rsidR="00D9642D" w:rsidRPr="00957005" w:rsidRDefault="00D9642D" w:rsidP="006D784B">
      <w:pPr>
        <w:pStyle w:val="Textkrper"/>
        <w:rPr>
          <w:lang w:val="de-CH"/>
        </w:rPr>
      </w:pPr>
      <w:r w:rsidRPr="00957005">
        <w:rPr>
          <w:lang w:val="de-CH"/>
        </w:rPr>
        <w:t xml:space="preserve">Wenn also der berechnete </w:t>
      </w:r>
      <w:r w:rsidRPr="00957005">
        <w:rPr>
          <w:i/>
          <w:iCs/>
          <w:lang w:val="de-CH"/>
        </w:rPr>
        <w:t>t</w:t>
      </w:r>
      <w:r w:rsidRPr="00957005">
        <w:rPr>
          <w:lang w:val="de-CH"/>
        </w:rPr>
        <w:t xml:space="preserve">-Wert &gt; </w:t>
      </w:r>
      <w:r w:rsidR="00B16124" w:rsidRPr="00957005">
        <w:rPr>
          <w:i/>
          <w:lang w:val="de-CH"/>
        </w:rPr>
        <w:t>t</w:t>
      </w:r>
      <w:r w:rsidR="00B16124" w:rsidRPr="00957005">
        <w:rPr>
          <w:i/>
          <w:vertAlign w:val="subscript"/>
          <w:lang w:val="de-CH"/>
        </w:rPr>
        <w:t>c</w:t>
      </w:r>
      <w:r w:rsidRPr="00957005">
        <w:rPr>
          <w:lang w:val="de-CH"/>
        </w:rPr>
        <w:t xml:space="preserve"> (oder &lt; –</w:t>
      </w:r>
      <w:r w:rsidR="00B16124" w:rsidRPr="00957005">
        <w:rPr>
          <w:i/>
          <w:lang w:val="de-CH"/>
        </w:rPr>
        <w:t>t</w:t>
      </w:r>
      <w:r w:rsidR="00B16124" w:rsidRPr="00957005">
        <w:rPr>
          <w:i/>
          <w:vertAlign w:val="subscript"/>
          <w:lang w:val="de-CH"/>
        </w:rPr>
        <w:t>c</w:t>
      </w:r>
      <w:r w:rsidRPr="00957005">
        <w:rPr>
          <w:lang w:val="de-CH"/>
        </w:rPr>
        <w:t xml:space="preserve">) ist, dann sind wir </w:t>
      </w:r>
      <w:r w:rsidRPr="00957005">
        <w:rPr>
          <w:b/>
          <w:lang w:val="de-CH"/>
        </w:rPr>
        <w:t>hinreichend sicher</w:t>
      </w:r>
      <w:r w:rsidRPr="00957005">
        <w:rPr>
          <w:lang w:val="de-CH"/>
        </w:rPr>
        <w:t>, dass sich die Mittelwerte nicht nur in der Stichprobe, sondern auch in der Grundgesamtheit unterscheiden.</w:t>
      </w:r>
    </w:p>
    <w:p w14:paraId="27E07939" w14:textId="77777777" w:rsidR="009E62FE" w:rsidRPr="00957005" w:rsidRDefault="009E62FE" w:rsidP="00E61655">
      <w:pPr>
        <w:pStyle w:val="berschrift3"/>
      </w:pPr>
      <w:bookmarkStart w:id="22" w:name="_Toc117278750"/>
      <w:r w:rsidRPr="00957005">
        <w:t>Fehler I. und II. Art</w:t>
      </w:r>
      <w:bookmarkEnd w:id="22"/>
    </w:p>
    <w:p w14:paraId="3A106D57" w14:textId="6608076F" w:rsidR="00D05A3E" w:rsidRPr="00957005" w:rsidRDefault="00082337" w:rsidP="006D784B">
      <w:pPr>
        <w:pStyle w:val="Textkrper"/>
        <w:rPr>
          <w:lang w:val="de-CH"/>
        </w:rPr>
      </w:pPr>
      <w:r w:rsidRPr="00957005">
        <w:rPr>
          <w:lang w:val="de-CH"/>
        </w:rPr>
        <w:t>Wichtig ist, dass es in der physischen Realität</w:t>
      </w:r>
      <w:r w:rsidR="004466A7" w:rsidRPr="00957005">
        <w:rPr>
          <w:lang w:val="de-CH"/>
        </w:rPr>
        <w:t xml:space="preserve"> </w:t>
      </w:r>
      <w:r w:rsidRPr="00957005">
        <w:rPr>
          <w:lang w:val="de-CH"/>
        </w:rPr>
        <w:t>nie eine absolute Sicherheit gibt</w:t>
      </w:r>
      <w:r w:rsidR="006366EF" w:rsidRPr="00957005">
        <w:rPr>
          <w:lang w:val="de-CH"/>
        </w:rPr>
        <w:t xml:space="preserve">. </w:t>
      </w:r>
      <w:r w:rsidR="006A62A2" w:rsidRPr="00957005">
        <w:rPr>
          <w:lang w:val="de-CH"/>
        </w:rPr>
        <w:t>Wenn wir also</w:t>
      </w:r>
      <w:r w:rsidR="006366EF" w:rsidRPr="00957005">
        <w:rPr>
          <w:lang w:val="de-CH"/>
        </w:rPr>
        <w:t xml:space="preserve"> wir feststellen, dass die Wahrscheinlichkeit, dass die Nullhypothese zutrifft (oder präziser: dass das vorl</w:t>
      </w:r>
      <w:r w:rsidR="002B2DC9" w:rsidRPr="00957005">
        <w:rPr>
          <w:lang w:val="de-CH"/>
        </w:rPr>
        <w:t xml:space="preserve">iegende Ergebnis oder ein extremeres bei Zutreffen der Nullhypothese aufgetreten wäre) kleiner als 5 % ist, </w:t>
      </w:r>
      <w:r w:rsidR="006A62A2" w:rsidRPr="00957005">
        <w:rPr>
          <w:lang w:val="de-CH"/>
        </w:rPr>
        <w:t xml:space="preserve">gibt </w:t>
      </w:r>
      <w:r w:rsidR="002B2DC9" w:rsidRPr="00957005">
        <w:rPr>
          <w:lang w:val="de-CH"/>
        </w:rPr>
        <w:t xml:space="preserve">es eben doch Fälle gibt, </w:t>
      </w:r>
      <w:r w:rsidR="006A62A2" w:rsidRPr="00957005">
        <w:rPr>
          <w:lang w:val="de-CH"/>
        </w:rPr>
        <w:t>in denen</w:t>
      </w:r>
      <w:r w:rsidR="002B2DC9" w:rsidRPr="00957005">
        <w:rPr>
          <w:lang w:val="de-CH"/>
        </w:rPr>
        <w:t xml:space="preserve"> wir fälschlich die Nullhypothese verwerfen, d.</w:t>
      </w:r>
      <w:r w:rsidR="006A62A2" w:rsidRPr="00957005">
        <w:rPr>
          <w:lang w:val="de-CH"/>
        </w:rPr>
        <w:t> </w:t>
      </w:r>
      <w:r w:rsidR="002B2DC9" w:rsidRPr="00957005">
        <w:rPr>
          <w:lang w:val="de-CH"/>
        </w:rPr>
        <w:t xml:space="preserve">h. das Vorliegend eines Effektes </w:t>
      </w:r>
      <w:r w:rsidR="006572C3" w:rsidRPr="00957005">
        <w:rPr>
          <w:lang w:val="de-CH"/>
        </w:rPr>
        <w:t>bejahen</w:t>
      </w:r>
      <w:r w:rsidR="002B2DC9" w:rsidRPr="00957005">
        <w:rPr>
          <w:lang w:val="de-CH"/>
        </w:rPr>
        <w:t xml:space="preserve">, obwohl er in der Realität (d. h. der Grundgesamtheit) </w:t>
      </w:r>
      <w:r w:rsidR="006572C3" w:rsidRPr="00957005">
        <w:rPr>
          <w:lang w:val="de-CH"/>
        </w:rPr>
        <w:t>nicht auftritt</w:t>
      </w:r>
      <w:r w:rsidR="00FF7BDD" w:rsidRPr="00957005">
        <w:rPr>
          <w:lang w:val="de-CH"/>
        </w:rPr>
        <w:t xml:space="preserve">. Das bezeichnet man als </w:t>
      </w:r>
      <w:r w:rsidR="00FF7BDD" w:rsidRPr="00957005">
        <w:rPr>
          <w:b/>
          <w:lang w:val="de-CH"/>
        </w:rPr>
        <w:t>Typ I-Fehler</w:t>
      </w:r>
      <w:r w:rsidR="00FF7BDD" w:rsidRPr="00957005">
        <w:rPr>
          <w:lang w:val="de-CH"/>
        </w:rPr>
        <w:t xml:space="preserve">. Umgekehrt kann es aber auch passieren, dass man die Nullhypothese aufgrund des statistischen Tests beibehält, also einen Effekt </w:t>
      </w:r>
      <w:r w:rsidR="00305289" w:rsidRPr="00957005">
        <w:rPr>
          <w:lang w:val="de-CH"/>
        </w:rPr>
        <w:t>nicht nachweist</w:t>
      </w:r>
      <w:r w:rsidR="00FF7BDD" w:rsidRPr="00957005">
        <w:rPr>
          <w:lang w:val="de-CH"/>
        </w:rPr>
        <w:t>, obwohl er in der Realität existiert (</w:t>
      </w:r>
      <w:r w:rsidR="00FF7BDD" w:rsidRPr="00957005">
        <w:rPr>
          <w:b/>
          <w:lang w:val="de-CH"/>
        </w:rPr>
        <w:t>Typ II-Fehler</w:t>
      </w:r>
      <w:r w:rsidR="00FF7BDD" w:rsidRPr="00957005">
        <w:rPr>
          <w:lang w:val="de-CH"/>
        </w:rPr>
        <w:t>).</w:t>
      </w:r>
      <w:r w:rsidR="00D05A3E" w:rsidRPr="00957005">
        <w:rPr>
          <w:lang w:val="de-CH"/>
        </w:rPr>
        <w:t xml:space="preserve"> Diese beiden Phänomene sind in der folgenden beiden Abbildungen visu</w:t>
      </w:r>
      <w:r w:rsidR="006572C3" w:rsidRPr="00957005">
        <w:rPr>
          <w:lang w:val="de-CH"/>
        </w:rPr>
        <w:t>a</w:t>
      </w:r>
      <w:r w:rsidR="00D05A3E" w:rsidRPr="00957005">
        <w:rPr>
          <w:lang w:val="de-CH"/>
        </w:rPr>
        <w:t>lisiert:</w:t>
      </w:r>
    </w:p>
    <w:p w14:paraId="581495EB" w14:textId="652285C0" w:rsidR="00D05A3E" w:rsidRPr="00957005" w:rsidRDefault="00842687" w:rsidP="006D784B">
      <w:pPr>
        <w:pStyle w:val="Textkrper"/>
        <w:spacing w:before="360" w:after="360"/>
        <w:jc w:val="center"/>
        <w:rPr>
          <w:lang w:val="de-CH"/>
        </w:rPr>
      </w:pPr>
      <w:r w:rsidRPr="00957005">
        <w:rPr>
          <w:noProof/>
          <w:lang w:val="de-CH" w:eastAsia="en-GB"/>
        </w:rPr>
        <w:lastRenderedPageBreak/>
        <w:drawing>
          <wp:inline distT="0" distB="0" distL="0" distR="0" wp14:anchorId="5451EA66" wp14:editId="0E4D6973">
            <wp:extent cx="4607050" cy="2648309"/>
            <wp:effectExtent l="0" t="0" r="317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807" cy="2648169"/>
                    </a:xfrm>
                    <a:prstGeom prst="rect">
                      <a:avLst/>
                    </a:prstGeom>
                    <a:noFill/>
                    <a:ln>
                      <a:noFill/>
                    </a:ln>
                  </pic:spPr>
                </pic:pic>
              </a:graphicData>
            </a:graphic>
          </wp:inline>
        </w:drawing>
      </w:r>
    </w:p>
    <w:p w14:paraId="28C83343" w14:textId="6D5BB7C6" w:rsidR="00D05A3E" w:rsidRPr="00957005" w:rsidRDefault="00D05A3E" w:rsidP="006D784B">
      <w:pPr>
        <w:pStyle w:val="Textkrper"/>
        <w:spacing w:before="360" w:after="360"/>
        <w:jc w:val="center"/>
        <w:rPr>
          <w:lang w:val="de-CH"/>
        </w:rPr>
      </w:pPr>
      <w:r w:rsidRPr="00957005">
        <w:rPr>
          <w:noProof/>
          <w:lang w:val="de-CH" w:eastAsia="en-GB"/>
        </w:rPr>
        <w:drawing>
          <wp:inline distT="0" distB="0" distL="0" distR="0" wp14:anchorId="55B66AD5" wp14:editId="522D596D">
            <wp:extent cx="4972050" cy="2238375"/>
            <wp:effectExtent l="0" t="0" r="0" b="9525"/>
            <wp:docPr id="10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2050" cy="22383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2453C2" w:rsidRPr="00957005">
        <w:rPr>
          <w:lang w:val="de-CH"/>
        </w:rPr>
        <w:br/>
      </w:r>
      <w:r w:rsidR="002453C2" w:rsidRPr="00957005">
        <w:rPr>
          <w:sz w:val="19"/>
          <w:szCs w:val="19"/>
          <w:lang w:val="de-CH"/>
        </w:rPr>
        <w:t>(aus Quinn &amp; Keough 2002)</w:t>
      </w:r>
    </w:p>
    <w:p w14:paraId="4F7F9650" w14:textId="140589A7" w:rsidR="00D05A3E" w:rsidRPr="00957005" w:rsidRDefault="00D041FD" w:rsidP="006D784B">
      <w:pPr>
        <w:pStyle w:val="Textkrper"/>
        <w:rPr>
          <w:lang w:val="de-CH"/>
        </w:rPr>
      </w:pPr>
      <w:r w:rsidRPr="00957005">
        <w:rPr>
          <w:lang w:val="de-CH"/>
        </w:rPr>
        <w:t>Wie man der zweiten Visualisierung entnehmen kann, steigt die Wahrscheinlichkeit eines Typ II-Fehlers, je weiter man die akzeptierte Wahrscheinlichkeit eines Typ I-Fehlers reduziert. In der Statistik wir im Allgemeinen sehr viel stär</w:t>
      </w:r>
      <w:r w:rsidR="0060031A" w:rsidRPr="00957005">
        <w:rPr>
          <w:lang w:val="de-CH"/>
        </w:rPr>
        <w:t>ker auf die Minimierung von Typ I-Fehlern fokusiert, d. h. man will vermeiden, dass man fälschlich einen Effekt behauptet, der in Realität nicht existiert, während es als weniger problematisch angesehen wird, einen vorhandenen, aber dann sehr schwachen Effekt, nicht nachgewiesen zu haben.</w:t>
      </w:r>
    </w:p>
    <w:p w14:paraId="6A8A789D" w14:textId="77777777" w:rsidR="009E62FE" w:rsidRPr="00957005" w:rsidRDefault="009E62FE" w:rsidP="00E61655">
      <w:pPr>
        <w:pStyle w:val="berschrift3"/>
      </w:pPr>
      <w:bookmarkStart w:id="23" w:name="_Toc117278751"/>
      <w:r w:rsidRPr="00957005">
        <w:t>p-Werte und Signifikanzniveaus</w:t>
      </w:r>
      <w:bookmarkEnd w:id="23"/>
    </w:p>
    <w:p w14:paraId="5D420ED4" w14:textId="38201307" w:rsidR="009E62FE" w:rsidRPr="00957005" w:rsidRDefault="000253CF" w:rsidP="006D784B">
      <w:pPr>
        <w:pStyle w:val="Textkrper"/>
        <w:rPr>
          <w:lang w:val="de-CH"/>
        </w:rPr>
      </w:pPr>
      <w:r w:rsidRPr="00957005">
        <w:rPr>
          <w:lang w:val="de-CH"/>
        </w:rPr>
        <w:t xml:space="preserve">Signifikanzniveaus und p-Werte sind zentrale Termini in der am weitesten verbreiteten </w:t>
      </w:r>
      <w:r w:rsidR="00F50758" w:rsidRPr="00957005">
        <w:rPr>
          <w:lang w:val="de-CH"/>
        </w:rPr>
        <w:t>inferenz-</w:t>
      </w:r>
      <w:r w:rsidRPr="00957005">
        <w:rPr>
          <w:lang w:val="de-CH"/>
        </w:rPr>
        <w:t xml:space="preserve">statistischen Schule, der </w:t>
      </w:r>
      <w:r w:rsidRPr="00957005">
        <w:rPr>
          <w:b/>
          <w:i/>
          <w:lang w:val="de-CH"/>
        </w:rPr>
        <w:t>frequentist stati</w:t>
      </w:r>
      <w:r w:rsidR="00435051" w:rsidRPr="00957005">
        <w:rPr>
          <w:b/>
          <w:i/>
          <w:lang w:val="de-CH"/>
        </w:rPr>
        <w:t>stics</w:t>
      </w:r>
      <w:r w:rsidR="004F7DC3" w:rsidRPr="00957005">
        <w:rPr>
          <w:i/>
          <w:lang w:val="de-CH"/>
        </w:rPr>
        <w:t xml:space="preserve"> </w:t>
      </w:r>
      <w:r w:rsidR="004F7DC3" w:rsidRPr="00957005">
        <w:rPr>
          <w:lang w:val="de-CH"/>
        </w:rPr>
        <w:t>(„Frequentistische Statistik“, aber ich habe den Begriff noch nie im Deutschen gehört)</w:t>
      </w:r>
      <w:r w:rsidR="00435051" w:rsidRPr="00957005">
        <w:rPr>
          <w:lang w:val="de-CH"/>
        </w:rPr>
        <w:t>. Deren Grundideen sind:</w:t>
      </w:r>
    </w:p>
    <w:p w14:paraId="330FF297" w14:textId="3AB6FF59" w:rsidR="00435051" w:rsidRPr="00957005" w:rsidRDefault="00435051" w:rsidP="00E01EDA">
      <w:pPr>
        <w:pStyle w:val="Textkrper"/>
        <w:numPr>
          <w:ilvl w:val="0"/>
          <w:numId w:val="4"/>
        </w:numPr>
        <w:rPr>
          <w:lang w:val="de-CH"/>
        </w:rPr>
      </w:pPr>
      <w:r w:rsidRPr="00957005">
        <w:rPr>
          <w:lang w:val="de-CH"/>
        </w:rPr>
        <w:t>Die beobachteten Werte werden als eine</w:t>
      </w:r>
      <w:r w:rsidR="005A0EAB" w:rsidRPr="00957005">
        <w:rPr>
          <w:lang w:val="de-CH"/>
        </w:rPr>
        <w:t xml:space="preserve"> </w:t>
      </w:r>
      <w:r w:rsidR="006A62A2" w:rsidRPr="00957005">
        <w:rPr>
          <w:lang w:val="de-CH"/>
        </w:rPr>
        <w:t>Beobachtung unter</w:t>
      </w:r>
      <w:r w:rsidRPr="00957005">
        <w:rPr>
          <w:lang w:val="de-CH"/>
        </w:rPr>
        <w:t xml:space="preserve"> vielen möglichen Beobachtungen interpretiert, die zusammen eine </w:t>
      </w:r>
      <w:r w:rsidRPr="00957005">
        <w:rPr>
          <w:b/>
          <w:lang w:val="de-CH"/>
        </w:rPr>
        <w:t>Häufigkeitsverteilung</w:t>
      </w:r>
      <w:r w:rsidRPr="00957005">
        <w:rPr>
          <w:lang w:val="de-CH"/>
        </w:rPr>
        <w:t xml:space="preserve"> ergeben.</w:t>
      </w:r>
    </w:p>
    <w:p w14:paraId="05DA54E3" w14:textId="77777777" w:rsidR="00435051" w:rsidRPr="00957005" w:rsidRDefault="00435051" w:rsidP="00E01EDA">
      <w:pPr>
        <w:pStyle w:val="Textkrper"/>
        <w:numPr>
          <w:ilvl w:val="0"/>
          <w:numId w:val="4"/>
        </w:numPr>
        <w:rPr>
          <w:lang w:val="de-CH"/>
        </w:rPr>
      </w:pPr>
      <w:r w:rsidRPr="00957005">
        <w:rPr>
          <w:lang w:val="de-CH"/>
        </w:rPr>
        <w:t xml:space="preserve">Es wird eine </w:t>
      </w:r>
      <w:r w:rsidRPr="00957005">
        <w:rPr>
          <w:b/>
          <w:lang w:val="de-CH"/>
        </w:rPr>
        <w:t>einzige wahre Beschreibung der Realität</w:t>
      </w:r>
      <w:r w:rsidRPr="00957005">
        <w:rPr>
          <w:lang w:val="de-CH"/>
        </w:rPr>
        <w:t xml:space="preserve"> angenommen, der man sich mit bestimmten Irrtumswahrscheinlichkeiten annähern kann</w:t>
      </w:r>
    </w:p>
    <w:p w14:paraId="18191314" w14:textId="3B82EC2E" w:rsidR="00435051" w:rsidRPr="00957005" w:rsidRDefault="00961EB1" w:rsidP="006D784B">
      <w:pPr>
        <w:pStyle w:val="Textkrper"/>
        <w:shd w:val="clear" w:color="auto" w:fill="BFBFBF" w:themeFill="background1" w:themeFillShade="BF"/>
        <w:rPr>
          <w:lang w:val="de-CH"/>
        </w:rPr>
      </w:pPr>
      <w:r w:rsidRPr="00957005">
        <w:rPr>
          <w:lang w:val="de-CH"/>
        </w:rPr>
        <w:lastRenderedPageBreak/>
        <w:t xml:space="preserve">In der </w:t>
      </w:r>
      <w:r w:rsidRPr="00957005">
        <w:rPr>
          <w:i/>
          <w:lang w:val="de-CH"/>
        </w:rPr>
        <w:t>frequentist statistics</w:t>
      </w:r>
      <w:r w:rsidRPr="00957005">
        <w:rPr>
          <w:lang w:val="de-CH"/>
        </w:rPr>
        <w:t xml:space="preserve">, sind die </w:t>
      </w:r>
      <w:r w:rsidRPr="00957005">
        <w:rPr>
          <w:i/>
          <w:lang w:val="de-CH"/>
        </w:rPr>
        <w:t>p</w:t>
      </w:r>
      <w:r w:rsidRPr="00957005">
        <w:rPr>
          <w:lang w:val="de-CH"/>
        </w:rPr>
        <w:t>-Werte das zentrale „Gütemass“</w:t>
      </w:r>
      <w:r w:rsidR="00DD1E20" w:rsidRPr="00957005">
        <w:rPr>
          <w:lang w:val="de-CH"/>
        </w:rPr>
        <w:t xml:space="preserve">. </w:t>
      </w:r>
      <w:r w:rsidR="00E47631" w:rsidRPr="00957005">
        <w:rPr>
          <w:lang w:val="de-CH"/>
        </w:rPr>
        <w:t>Als</w:t>
      </w:r>
      <w:r w:rsidR="00DD1E20" w:rsidRPr="00957005">
        <w:rPr>
          <w:lang w:val="de-CH"/>
        </w:rPr>
        <w:t xml:space="preserve"> </w:t>
      </w:r>
      <w:r w:rsidR="00DD1E20" w:rsidRPr="00957005">
        <w:rPr>
          <w:b/>
          <w:i/>
          <w:lang w:val="de-CH"/>
        </w:rPr>
        <w:t>p</w:t>
      </w:r>
      <w:r w:rsidR="00DD1E20" w:rsidRPr="00957005">
        <w:rPr>
          <w:b/>
          <w:lang w:val="de-CH"/>
        </w:rPr>
        <w:t>-Wert</w:t>
      </w:r>
      <w:r w:rsidR="00E47631" w:rsidRPr="00957005">
        <w:rPr>
          <w:lang w:val="de-CH"/>
        </w:rPr>
        <w:t xml:space="preserve"> bezeichnet man dabei</w:t>
      </w:r>
      <w:r w:rsidR="00DD1E20" w:rsidRPr="00957005">
        <w:rPr>
          <w:lang w:val="de-CH"/>
        </w:rPr>
        <w:t xml:space="preserve"> die berechnete </w:t>
      </w:r>
      <w:r w:rsidR="00DD1E20" w:rsidRPr="00957005">
        <w:rPr>
          <w:b/>
          <w:lang w:val="de-CH"/>
        </w:rPr>
        <w:t>Wahrscheinlichkeit eines Typ I-Fehlers</w:t>
      </w:r>
      <w:r w:rsidR="00DD1E20" w:rsidRPr="00957005">
        <w:rPr>
          <w:lang w:val="de-CH"/>
        </w:rPr>
        <w:t>.</w:t>
      </w:r>
      <w:r w:rsidR="00737469" w:rsidRPr="00957005">
        <w:rPr>
          <w:lang w:val="de-CH"/>
        </w:rPr>
        <w:t xml:space="preserve"> </w:t>
      </w:r>
      <w:r w:rsidR="00014761" w:rsidRPr="00957005">
        <w:rPr>
          <w:lang w:val="de-CH"/>
        </w:rPr>
        <w:t xml:space="preserve">Der </w:t>
      </w:r>
      <w:r w:rsidR="0037021C" w:rsidRPr="00957005">
        <w:rPr>
          <w:i/>
          <w:iCs/>
          <w:lang w:val="de-CH"/>
        </w:rPr>
        <w:t>p</w:t>
      </w:r>
      <w:r w:rsidR="00014761" w:rsidRPr="00957005">
        <w:rPr>
          <w:lang w:val="de-CH"/>
        </w:rPr>
        <w:t>-Wert bez</w:t>
      </w:r>
      <w:r w:rsidR="00567195" w:rsidRPr="00957005">
        <w:rPr>
          <w:lang w:val="de-CH"/>
        </w:rPr>
        <w:t>e</w:t>
      </w:r>
      <w:r w:rsidR="00014761" w:rsidRPr="00957005">
        <w:rPr>
          <w:lang w:val="de-CH"/>
        </w:rPr>
        <w:t>ichnet also</w:t>
      </w:r>
      <w:r w:rsidR="00737469" w:rsidRPr="00957005">
        <w:rPr>
          <w:lang w:val="de-CH"/>
        </w:rPr>
        <w:t xml:space="preserve"> die Wahrscheinlichkeit, dass man </w:t>
      </w:r>
      <w:r w:rsidR="00936B01" w:rsidRPr="00957005">
        <w:rPr>
          <w:lang w:val="de-CH"/>
        </w:rPr>
        <w:t xml:space="preserve">aufgrund des statistischen Tests einen </w:t>
      </w:r>
      <w:r w:rsidR="00923E89" w:rsidRPr="00957005">
        <w:rPr>
          <w:lang w:val="de-CH"/>
        </w:rPr>
        <w:t>Zusammenhang feststellt, ohne dass dieser in Realität existiert.</w:t>
      </w:r>
    </w:p>
    <w:p w14:paraId="1C4F131C" w14:textId="4D18001A" w:rsidR="00E47631" w:rsidRPr="00957005" w:rsidRDefault="00E47631" w:rsidP="006D784B">
      <w:pPr>
        <w:pStyle w:val="Textkrper"/>
        <w:rPr>
          <w:lang w:val="de-CH"/>
        </w:rPr>
      </w:pPr>
      <w:r w:rsidRPr="00957005">
        <w:rPr>
          <w:lang w:val="de-CH"/>
        </w:rPr>
        <w:t xml:space="preserve">Als </w:t>
      </w:r>
      <w:r w:rsidRPr="00957005">
        <w:rPr>
          <w:b/>
          <w:lang w:val="de-CH"/>
        </w:rPr>
        <w:t>statistisch signifikant</w:t>
      </w:r>
      <w:r w:rsidRPr="00957005">
        <w:rPr>
          <w:lang w:val="de-CH"/>
        </w:rPr>
        <w:t xml:space="preserve"> bezeichnet man Ergebnisse, die unter einem bestimmten </w:t>
      </w:r>
      <w:r w:rsidRPr="00957005">
        <w:rPr>
          <w:i/>
          <w:lang w:val="de-CH"/>
        </w:rPr>
        <w:t>p</w:t>
      </w:r>
      <w:r w:rsidRPr="00957005">
        <w:rPr>
          <w:lang w:val="de-CH"/>
        </w:rPr>
        <w:t>-Wert liegen.</w:t>
      </w:r>
      <w:r w:rsidR="009A090E" w:rsidRPr="00957005">
        <w:rPr>
          <w:lang w:val="de-CH"/>
        </w:rPr>
        <w:t xml:space="preserve"> Diese Schwellenwerte sind Konventionen</w:t>
      </w:r>
      <w:r w:rsidR="00695FAC" w:rsidRPr="00957005">
        <w:rPr>
          <w:lang w:val="de-CH"/>
        </w:rPr>
        <w:t xml:space="preserve"> und nicht „gottgegeben“. Traditionell werden drei Signifikanzniveaus verwendet </w:t>
      </w:r>
      <w:r w:rsidR="005D42AF" w:rsidRPr="00957005">
        <w:rPr>
          <w:lang w:val="de-CH"/>
        </w:rPr>
        <w:t>(</w:t>
      </w:r>
      <w:r w:rsidR="00695FAC" w:rsidRPr="00957005">
        <w:rPr>
          <w:lang w:val="de-CH"/>
        </w:rPr>
        <w:t xml:space="preserve">wozu R noch ein viertes hinzugefügt hat, das man mit </w:t>
      </w:r>
      <w:r w:rsidR="00461A41" w:rsidRPr="00957005">
        <w:rPr>
          <w:lang w:val="de-CH"/>
        </w:rPr>
        <w:t>„</w:t>
      </w:r>
      <w:r w:rsidR="00695FAC" w:rsidRPr="00957005">
        <w:rPr>
          <w:lang w:val="de-CH"/>
        </w:rPr>
        <w:t>marginal signifikant</w:t>
      </w:r>
      <w:r w:rsidR="00461A41" w:rsidRPr="00957005">
        <w:rPr>
          <w:lang w:val="de-CH"/>
        </w:rPr>
        <w:t>“</w:t>
      </w:r>
      <w:r w:rsidR="00695FAC" w:rsidRPr="00957005">
        <w:rPr>
          <w:lang w:val="de-CH"/>
        </w:rPr>
        <w:t xml:space="preserve"> bezeichnen könnte</w:t>
      </w:r>
      <w:r w:rsidR="005D42AF" w:rsidRPr="00957005">
        <w:rPr>
          <w:lang w:val="de-CH"/>
        </w:rPr>
        <w:t xml:space="preserve">), die wie folgt </w:t>
      </w:r>
      <w:r w:rsidR="00944752" w:rsidRPr="00957005">
        <w:rPr>
          <w:lang w:val="de-CH"/>
        </w:rPr>
        <w:t>notiert werden</w:t>
      </w:r>
      <w:r w:rsidR="00695FAC" w:rsidRPr="00957005">
        <w:rPr>
          <w:lang w:val="de-CH"/>
        </w:rPr>
        <w:t>:</w:t>
      </w:r>
    </w:p>
    <w:p w14:paraId="40D686F3" w14:textId="77777777" w:rsidR="004F7DC3" w:rsidRPr="00957005" w:rsidRDefault="004F7DC3" w:rsidP="006D784B">
      <w:pPr>
        <w:tabs>
          <w:tab w:val="left" w:pos="1413"/>
        </w:tabs>
        <w:spacing w:after="120"/>
        <w:ind w:left="567"/>
        <w:textAlignment w:val="baseline"/>
        <w:rPr>
          <w:rFonts w:ascii="Arial" w:eastAsia="Times New Roman" w:hAnsi="Arial" w:cs="Arial"/>
          <w:lang w:val="de-CH" w:eastAsia="en-GB"/>
        </w:rPr>
      </w:pPr>
      <w:r w:rsidRPr="00957005">
        <w:rPr>
          <w:rFonts w:ascii="Arial" w:eastAsiaTheme="minorEastAsia" w:hAnsi="Arial" w:cs="Arial"/>
          <w:color w:val="000000" w:themeColor="text1"/>
          <w:kern w:val="24"/>
          <w:lang w:val="de-CH" w:eastAsia="en-GB"/>
        </w:rPr>
        <w:t xml:space="preserve">*** </w:t>
      </w:r>
      <w:r w:rsidRPr="00957005">
        <w:rPr>
          <w:rFonts w:ascii="Arial" w:eastAsiaTheme="minorEastAsia" w:hAnsi="Arial" w:cs="Arial"/>
          <w:color w:val="000000" w:themeColor="text1"/>
          <w:kern w:val="24"/>
          <w:lang w:val="de-CH" w:eastAsia="en-GB"/>
        </w:rPr>
        <w:tab/>
      </w:r>
      <w:r w:rsidRPr="00957005">
        <w:rPr>
          <w:rFonts w:ascii="Arial" w:eastAsiaTheme="minorEastAsia" w:hAnsi="Arial" w:cs="Arial"/>
          <w:i/>
          <w:iCs/>
          <w:color w:val="000000" w:themeColor="text1"/>
          <w:kern w:val="24"/>
          <w:lang w:val="de-CH" w:eastAsia="en-GB"/>
        </w:rPr>
        <w:t>p</w:t>
      </w:r>
      <w:r w:rsidRPr="00957005">
        <w:rPr>
          <w:rFonts w:ascii="Arial" w:eastAsiaTheme="minorEastAsia" w:hAnsi="Arial" w:cs="Arial"/>
          <w:color w:val="000000" w:themeColor="text1"/>
          <w:kern w:val="24"/>
          <w:lang w:val="de-CH" w:eastAsia="en-GB"/>
        </w:rPr>
        <w:t xml:space="preserve"> &lt; 0.001 (höchst signifikant; </w:t>
      </w:r>
      <w:r w:rsidRPr="00957005">
        <w:rPr>
          <w:rFonts w:ascii="Arial" w:eastAsiaTheme="minorEastAsia" w:hAnsi="Arial" w:cs="Arial"/>
          <w:i/>
          <w:iCs/>
          <w:color w:val="000000" w:themeColor="text1"/>
          <w:kern w:val="24"/>
          <w:lang w:val="de-CH" w:eastAsia="en-GB"/>
        </w:rPr>
        <w:t>highly significant</w:t>
      </w:r>
      <w:r w:rsidRPr="00957005">
        <w:rPr>
          <w:rFonts w:ascii="Arial" w:eastAsiaTheme="minorEastAsia" w:hAnsi="Arial" w:cs="Arial"/>
          <w:color w:val="000000" w:themeColor="text1"/>
          <w:kern w:val="24"/>
          <w:lang w:val="de-CH" w:eastAsia="en-GB"/>
        </w:rPr>
        <w:t>)</w:t>
      </w:r>
      <w:r w:rsidRPr="00957005">
        <w:rPr>
          <w:rFonts w:ascii="Arial" w:eastAsiaTheme="minorEastAsia" w:hAnsi="Arial" w:cs="Arial"/>
          <w:color w:val="000000" w:themeColor="text1"/>
          <w:kern w:val="24"/>
          <w:lang w:val="de-CH" w:eastAsia="en-GB"/>
        </w:rPr>
        <w:br/>
        <w:t xml:space="preserve">** </w:t>
      </w:r>
      <w:r w:rsidRPr="00957005">
        <w:rPr>
          <w:rFonts w:ascii="Arial" w:eastAsiaTheme="minorEastAsia" w:hAnsi="Arial" w:cs="Arial"/>
          <w:color w:val="000000" w:themeColor="text1"/>
          <w:kern w:val="24"/>
          <w:lang w:val="de-CH" w:eastAsia="en-GB"/>
        </w:rPr>
        <w:tab/>
      </w:r>
      <w:r w:rsidRPr="00957005">
        <w:rPr>
          <w:rFonts w:ascii="Arial" w:eastAsiaTheme="minorEastAsia" w:hAnsi="Arial" w:cs="Arial"/>
          <w:i/>
          <w:iCs/>
          <w:color w:val="000000" w:themeColor="text1"/>
          <w:kern w:val="24"/>
          <w:lang w:val="de-CH" w:eastAsia="en-GB"/>
        </w:rPr>
        <w:t>p</w:t>
      </w:r>
      <w:r w:rsidRPr="00957005">
        <w:rPr>
          <w:rFonts w:ascii="Arial" w:eastAsiaTheme="minorEastAsia" w:hAnsi="Arial" w:cs="Arial"/>
          <w:color w:val="000000" w:themeColor="text1"/>
          <w:kern w:val="24"/>
          <w:lang w:val="de-CH" w:eastAsia="en-GB"/>
        </w:rPr>
        <w:t xml:space="preserve"> &lt; 0.01 (hoch signifikant; </w:t>
      </w:r>
      <w:r w:rsidRPr="00957005">
        <w:rPr>
          <w:rFonts w:ascii="Arial" w:eastAsiaTheme="minorEastAsia" w:hAnsi="Arial" w:cs="Arial"/>
          <w:i/>
          <w:iCs/>
          <w:color w:val="000000" w:themeColor="text1"/>
          <w:kern w:val="24"/>
          <w:lang w:val="de-CH" w:eastAsia="en-GB"/>
        </w:rPr>
        <w:t>very significant</w:t>
      </w:r>
      <w:r w:rsidRPr="00957005">
        <w:rPr>
          <w:rFonts w:ascii="Arial" w:eastAsiaTheme="minorEastAsia" w:hAnsi="Arial" w:cs="Arial"/>
          <w:color w:val="000000" w:themeColor="text1"/>
          <w:kern w:val="24"/>
          <w:lang w:val="de-CH" w:eastAsia="en-GB"/>
        </w:rPr>
        <w:t>)</w:t>
      </w:r>
      <w:r w:rsidRPr="00957005">
        <w:rPr>
          <w:rFonts w:ascii="Arial" w:eastAsiaTheme="minorEastAsia" w:hAnsi="Arial" w:cs="Arial"/>
          <w:color w:val="000000" w:themeColor="text1"/>
          <w:kern w:val="24"/>
          <w:lang w:val="de-CH" w:eastAsia="en-GB"/>
        </w:rPr>
        <w:br/>
        <w:t xml:space="preserve">* </w:t>
      </w:r>
      <w:r w:rsidRPr="00957005">
        <w:rPr>
          <w:rFonts w:ascii="Arial" w:eastAsiaTheme="minorEastAsia" w:hAnsi="Arial" w:cs="Arial"/>
          <w:color w:val="000000" w:themeColor="text1"/>
          <w:kern w:val="24"/>
          <w:lang w:val="de-CH" w:eastAsia="en-GB"/>
        </w:rPr>
        <w:tab/>
      </w:r>
      <w:r w:rsidRPr="00957005">
        <w:rPr>
          <w:rFonts w:ascii="Arial" w:eastAsiaTheme="minorEastAsia" w:hAnsi="Arial" w:cs="Arial"/>
          <w:i/>
          <w:iCs/>
          <w:color w:val="000000" w:themeColor="text1"/>
          <w:kern w:val="24"/>
          <w:lang w:val="de-CH" w:eastAsia="en-GB"/>
        </w:rPr>
        <w:t>p</w:t>
      </w:r>
      <w:r w:rsidRPr="00957005">
        <w:rPr>
          <w:rFonts w:ascii="Arial" w:eastAsiaTheme="minorEastAsia" w:hAnsi="Arial" w:cs="Arial"/>
          <w:color w:val="000000" w:themeColor="text1"/>
          <w:kern w:val="24"/>
          <w:lang w:val="de-CH" w:eastAsia="en-GB"/>
        </w:rPr>
        <w:t xml:space="preserve"> &lt; 0.05 (signifikant; </w:t>
      </w:r>
      <w:r w:rsidRPr="00957005">
        <w:rPr>
          <w:rFonts w:ascii="Arial" w:eastAsiaTheme="minorEastAsia" w:hAnsi="Arial" w:cs="Arial"/>
          <w:i/>
          <w:iCs/>
          <w:color w:val="000000" w:themeColor="text1"/>
          <w:kern w:val="24"/>
          <w:lang w:val="de-CH" w:eastAsia="en-GB"/>
        </w:rPr>
        <w:t>significant</w:t>
      </w:r>
      <w:r w:rsidRPr="00957005">
        <w:rPr>
          <w:rFonts w:ascii="Arial" w:eastAsiaTheme="minorEastAsia" w:hAnsi="Arial" w:cs="Arial"/>
          <w:color w:val="000000" w:themeColor="text1"/>
          <w:kern w:val="24"/>
          <w:lang w:val="de-CH" w:eastAsia="en-GB"/>
        </w:rPr>
        <w:t>)</w:t>
      </w:r>
      <w:r w:rsidRPr="00957005">
        <w:rPr>
          <w:rFonts w:ascii="Arial" w:eastAsiaTheme="minorEastAsia" w:hAnsi="Arial" w:cs="Arial"/>
          <w:color w:val="000000" w:themeColor="text1"/>
          <w:kern w:val="24"/>
          <w:lang w:val="de-CH" w:eastAsia="en-GB"/>
        </w:rPr>
        <w:br/>
        <w:t xml:space="preserve">. </w:t>
      </w:r>
      <w:r w:rsidRPr="00957005">
        <w:rPr>
          <w:rFonts w:ascii="Arial" w:eastAsiaTheme="minorEastAsia" w:hAnsi="Arial" w:cs="Arial"/>
          <w:color w:val="000000" w:themeColor="text1"/>
          <w:kern w:val="24"/>
          <w:lang w:val="de-CH" w:eastAsia="en-GB"/>
        </w:rPr>
        <w:tab/>
      </w:r>
      <w:r w:rsidRPr="00957005">
        <w:rPr>
          <w:rFonts w:ascii="Arial" w:eastAsiaTheme="minorEastAsia" w:hAnsi="Arial" w:cs="Arial"/>
          <w:i/>
          <w:iCs/>
          <w:color w:val="000000" w:themeColor="text1"/>
          <w:kern w:val="24"/>
          <w:lang w:val="de-CH" w:eastAsia="en-GB"/>
        </w:rPr>
        <w:t>p</w:t>
      </w:r>
      <w:r w:rsidRPr="00957005">
        <w:rPr>
          <w:rFonts w:ascii="Arial" w:eastAsiaTheme="minorEastAsia" w:hAnsi="Arial" w:cs="Arial"/>
          <w:color w:val="000000" w:themeColor="text1"/>
          <w:kern w:val="24"/>
          <w:lang w:val="de-CH" w:eastAsia="en-GB"/>
        </w:rPr>
        <w:t xml:space="preserve"> &lt; 0.1 (marginal signifikant; </w:t>
      </w:r>
      <w:r w:rsidRPr="00957005">
        <w:rPr>
          <w:rFonts w:ascii="Arial" w:eastAsiaTheme="minorEastAsia" w:hAnsi="Arial" w:cs="Arial"/>
          <w:i/>
          <w:iCs/>
          <w:color w:val="000000" w:themeColor="text1"/>
          <w:kern w:val="24"/>
          <w:lang w:val="de-CH" w:eastAsia="en-GB"/>
        </w:rPr>
        <w:t>marginally significant</w:t>
      </w:r>
      <w:r w:rsidRPr="00957005">
        <w:rPr>
          <w:rFonts w:ascii="Arial" w:eastAsiaTheme="minorEastAsia" w:hAnsi="Arial" w:cs="Arial"/>
          <w:color w:val="000000" w:themeColor="text1"/>
          <w:kern w:val="24"/>
          <w:lang w:val="de-CH" w:eastAsia="en-GB"/>
        </w:rPr>
        <w:t>)</w:t>
      </w:r>
    </w:p>
    <w:p w14:paraId="7763156C" w14:textId="658A304A" w:rsidR="00461A41" w:rsidRPr="00957005" w:rsidRDefault="00401D1F" w:rsidP="006D784B">
      <w:pPr>
        <w:pStyle w:val="Textkrper"/>
        <w:rPr>
          <w:rFonts w:cs="Arial"/>
          <w:lang w:val="de-CH"/>
        </w:rPr>
      </w:pPr>
      <w:r w:rsidRPr="00957005">
        <w:rPr>
          <w:lang w:val="de-CH"/>
        </w:rPr>
        <w:t>Die Schwellenwerte der Signifikanzniveaus (d.</w:t>
      </w:r>
      <w:r w:rsidR="00B849E4" w:rsidRPr="00957005">
        <w:rPr>
          <w:lang w:val="de-CH"/>
        </w:rPr>
        <w:t> </w:t>
      </w:r>
      <w:r w:rsidRPr="00957005">
        <w:rPr>
          <w:lang w:val="de-CH"/>
        </w:rPr>
        <w:t xml:space="preserve">h. Schwellenwerte für akzeptierte Typ I-Fehler) werden auch mit </w:t>
      </w:r>
      <w:r w:rsidRPr="00957005">
        <w:rPr>
          <w:rFonts w:cs="Arial"/>
          <w:lang w:val="de-CH"/>
        </w:rPr>
        <w:t>α</w:t>
      </w:r>
      <w:r w:rsidR="00B849E4" w:rsidRPr="00957005">
        <w:rPr>
          <w:lang w:val="de-CH"/>
        </w:rPr>
        <w:t xml:space="preserve"> bezeichnet. Was man in einer Arbeit als signifikant betrachtet, sollte man vor Beginn der Untersuchung festlegen und im Methodenteil schreiben</w:t>
      </w:r>
      <w:r w:rsidR="00106136" w:rsidRPr="00957005">
        <w:rPr>
          <w:lang w:val="de-CH"/>
        </w:rPr>
        <w:t xml:space="preserve"> („als Signifikanzschwelle verwenden wir </w:t>
      </w:r>
      <w:r w:rsidR="00106136" w:rsidRPr="00957005">
        <w:rPr>
          <w:rFonts w:cs="Arial"/>
          <w:lang w:val="de-CH"/>
        </w:rPr>
        <w:t xml:space="preserve">α </w:t>
      </w:r>
      <w:r w:rsidR="00106136" w:rsidRPr="00957005">
        <w:rPr>
          <w:rFonts w:cs="Arial"/>
          <w:b/>
          <w:lang w:val="de-CH"/>
        </w:rPr>
        <w:t>=</w:t>
      </w:r>
      <w:r w:rsidR="00106136" w:rsidRPr="00957005">
        <w:rPr>
          <w:rFonts w:cs="Arial"/>
          <w:lang w:val="de-CH"/>
        </w:rPr>
        <w:t xml:space="preserve"> 0.05“ oder „als signifikant sehen wir Ergebnisse mit p </w:t>
      </w:r>
      <w:r w:rsidR="00106136" w:rsidRPr="00957005">
        <w:rPr>
          <w:rFonts w:cs="Arial"/>
          <w:b/>
          <w:lang w:val="de-CH"/>
        </w:rPr>
        <w:t>&lt;</w:t>
      </w:r>
      <w:r w:rsidR="00106136" w:rsidRPr="00957005">
        <w:rPr>
          <w:rFonts w:cs="Arial"/>
          <w:lang w:val="de-CH"/>
        </w:rPr>
        <w:t xml:space="preserve"> 0.05 an“)</w:t>
      </w:r>
      <w:r w:rsidR="00C96D09" w:rsidRPr="00957005">
        <w:rPr>
          <w:rFonts w:cs="Arial"/>
          <w:lang w:val="de-CH"/>
        </w:rPr>
        <w:t>.</w:t>
      </w:r>
      <w:r w:rsidR="003E3451" w:rsidRPr="00957005">
        <w:rPr>
          <w:rFonts w:cs="Arial"/>
          <w:lang w:val="de-CH"/>
        </w:rPr>
        <w:t xml:space="preserve"> Es bietet sich normalerweise an, bei der allgemeinen Konvention von α </w:t>
      </w:r>
      <w:r w:rsidR="003E3451" w:rsidRPr="00957005">
        <w:rPr>
          <w:rFonts w:cs="Arial"/>
          <w:b/>
          <w:lang w:val="de-CH"/>
        </w:rPr>
        <w:t>=</w:t>
      </w:r>
      <w:r w:rsidR="003E3451" w:rsidRPr="00957005">
        <w:rPr>
          <w:rFonts w:cs="Arial"/>
          <w:lang w:val="de-CH"/>
        </w:rPr>
        <w:t xml:space="preserve"> 0.05 zu bleiben, es sei denn es sprechen spezifische Gründe dagegen. Ein Grund könnte sein, dass</w:t>
      </w:r>
      <w:r w:rsidR="00C1035E" w:rsidRPr="00957005">
        <w:rPr>
          <w:rFonts w:cs="Arial"/>
          <w:lang w:val="de-CH"/>
        </w:rPr>
        <w:t xml:space="preserve"> die Verwerfung der Nullhypothese/Annahme der Forschunshypothese schwerwiegende Folgen hätte und man sich daher besonders sicher sein will.</w:t>
      </w:r>
    </w:p>
    <w:p w14:paraId="19D45E5C" w14:textId="725C0DB5" w:rsidR="00B575CC" w:rsidRPr="00957005" w:rsidRDefault="00C96D09" w:rsidP="006D784B">
      <w:pPr>
        <w:pStyle w:val="Textkrper"/>
        <w:rPr>
          <w:lang w:val="de-CH"/>
        </w:rPr>
      </w:pPr>
      <w:r w:rsidRPr="00957005">
        <w:rPr>
          <w:lang w:val="de-CH"/>
        </w:rPr>
        <w:t xml:space="preserve">Da sich ober-und unterhalb der genannten Schwellen nichts Fundamentales ändert, sollte man grundsätzlich die exakten </w:t>
      </w:r>
      <w:r w:rsidRPr="00957005">
        <w:rPr>
          <w:i/>
          <w:iCs/>
          <w:lang w:val="de-CH"/>
        </w:rPr>
        <w:t>p</w:t>
      </w:r>
      <w:r w:rsidRPr="00957005">
        <w:rPr>
          <w:lang w:val="de-CH"/>
        </w:rPr>
        <w:t xml:space="preserve">-Werte mit drei Nachkommastellen </w:t>
      </w:r>
      <w:r w:rsidR="00B575CC" w:rsidRPr="00957005">
        <w:rPr>
          <w:lang w:val="de-CH"/>
        </w:rPr>
        <w:t>(</w:t>
      </w:r>
      <w:r w:rsidR="00EC5845" w:rsidRPr="00957005">
        <w:rPr>
          <w:lang w:val="de-CH"/>
        </w:rPr>
        <w:t>z.B. „</w:t>
      </w:r>
      <w:r w:rsidR="00B575CC" w:rsidRPr="00957005">
        <w:rPr>
          <w:i/>
          <w:lang w:val="de-CH"/>
        </w:rPr>
        <w:t>p</w:t>
      </w:r>
      <w:r w:rsidR="00B575CC" w:rsidRPr="00957005">
        <w:rPr>
          <w:lang w:val="de-CH"/>
        </w:rPr>
        <w:t xml:space="preserve"> = 0.038</w:t>
      </w:r>
      <w:r w:rsidR="00EC5845" w:rsidRPr="00957005">
        <w:rPr>
          <w:lang w:val="de-CH"/>
        </w:rPr>
        <w:t>“</w:t>
      </w:r>
      <w:r w:rsidRPr="00957005">
        <w:rPr>
          <w:lang w:val="de-CH"/>
        </w:rPr>
        <w:t xml:space="preserve">bzw. </w:t>
      </w:r>
      <w:r w:rsidR="00B575CC" w:rsidRPr="00957005">
        <w:rPr>
          <w:lang w:val="de-CH"/>
        </w:rPr>
        <w:t>wenn noch niedriger als</w:t>
      </w:r>
      <w:r w:rsidRPr="00957005">
        <w:rPr>
          <w:lang w:val="de-CH"/>
        </w:rPr>
        <w:t xml:space="preserve"> „</w:t>
      </w:r>
      <w:r w:rsidRPr="00957005">
        <w:rPr>
          <w:i/>
          <w:lang w:val="de-CH"/>
        </w:rPr>
        <w:t>p</w:t>
      </w:r>
      <w:r w:rsidRPr="00957005">
        <w:rPr>
          <w:lang w:val="de-CH"/>
        </w:rPr>
        <w:t xml:space="preserve"> &lt; </w:t>
      </w:r>
      <w:r w:rsidR="00B575CC" w:rsidRPr="00957005">
        <w:rPr>
          <w:lang w:val="de-CH"/>
        </w:rPr>
        <w:t>0.001“) angeben</w:t>
      </w:r>
      <w:r w:rsidR="00D54C5B" w:rsidRPr="00957005">
        <w:rPr>
          <w:lang w:val="de-CH"/>
        </w:rPr>
        <w:t>.</w:t>
      </w:r>
      <w:r w:rsidR="00A866F9" w:rsidRPr="00957005">
        <w:rPr>
          <w:lang w:val="de-CH"/>
        </w:rPr>
        <w:t xml:space="preserve"> Zur besseren Lesbarkeit können</w:t>
      </w:r>
      <w:r w:rsidR="00B575CC" w:rsidRPr="00957005">
        <w:rPr>
          <w:lang w:val="de-CH"/>
        </w:rPr>
        <w:t xml:space="preserve"> zusätzlich </w:t>
      </w:r>
      <w:r w:rsidR="00A866F9" w:rsidRPr="00957005">
        <w:rPr>
          <w:lang w:val="de-CH"/>
        </w:rPr>
        <w:t>die</w:t>
      </w:r>
      <w:r w:rsidR="00B575CC" w:rsidRPr="00957005">
        <w:rPr>
          <w:lang w:val="de-CH"/>
        </w:rPr>
        <w:t xml:space="preserve"> </w:t>
      </w:r>
      <w:r w:rsidR="008F0DFB" w:rsidRPr="00957005">
        <w:rPr>
          <w:lang w:val="de-CH"/>
        </w:rPr>
        <w:t xml:space="preserve">korrespondierenden </w:t>
      </w:r>
      <w:r w:rsidR="00B575CC" w:rsidRPr="00957005">
        <w:rPr>
          <w:lang w:val="de-CH"/>
        </w:rPr>
        <w:t>Signifikanzniveaus</w:t>
      </w:r>
      <w:r w:rsidR="00A866F9" w:rsidRPr="00957005">
        <w:rPr>
          <w:lang w:val="de-CH"/>
        </w:rPr>
        <w:t xml:space="preserve"> angegeb</w:t>
      </w:r>
      <w:r w:rsidR="00AF4207" w:rsidRPr="00957005">
        <w:rPr>
          <w:lang w:val="de-CH"/>
        </w:rPr>
        <w:t>en werden</w:t>
      </w:r>
      <w:r w:rsidR="00B575CC" w:rsidRPr="00957005">
        <w:rPr>
          <w:lang w:val="de-CH"/>
        </w:rPr>
        <w:t>.</w:t>
      </w:r>
    </w:p>
    <w:p w14:paraId="48A7A1A0" w14:textId="5086CC5E" w:rsidR="00C96D09" w:rsidRPr="00957005" w:rsidRDefault="003D068E" w:rsidP="006D784B">
      <w:pPr>
        <w:pStyle w:val="Textkrper"/>
        <w:rPr>
          <w:lang w:val="de-CH"/>
        </w:rPr>
      </w:pPr>
      <w:r w:rsidRPr="00957005">
        <w:rPr>
          <w:lang w:val="de-CH"/>
        </w:rPr>
        <w:t xml:space="preserve">Es ist wichtig, sich bewusst zu sein, dass </w:t>
      </w:r>
      <w:r w:rsidRPr="00957005">
        <w:rPr>
          <w:b/>
          <w:lang w:val="de-CH"/>
        </w:rPr>
        <w:t xml:space="preserve">statistisch signifikant </w:t>
      </w:r>
      <w:r w:rsidR="005B1E73" w:rsidRPr="00957005">
        <w:rPr>
          <w:b/>
          <w:lang w:val="de-CH"/>
        </w:rPr>
        <w:t>nicht</w:t>
      </w:r>
      <w:r w:rsidRPr="00957005">
        <w:rPr>
          <w:b/>
          <w:lang w:val="de-CH"/>
        </w:rPr>
        <w:t xml:space="preserve"> gleichbedeutend ist mit biologisch bzw. sozialwissenschaftlich bedeutsam</w:t>
      </w:r>
      <w:r w:rsidRPr="00957005">
        <w:rPr>
          <w:lang w:val="de-CH"/>
        </w:rPr>
        <w:t>. Ein Effekt kann statistisch hochsignikant sein (wg</w:t>
      </w:r>
      <w:r w:rsidR="006A62A2" w:rsidRPr="00957005">
        <w:rPr>
          <w:lang w:val="de-CH"/>
        </w:rPr>
        <w:t>. grosser Stichprobengrösse</w:t>
      </w:r>
      <w:r w:rsidRPr="00957005">
        <w:rPr>
          <w:lang w:val="de-CH"/>
        </w:rPr>
        <w:t>) und trotzdem inhaltlich bedeutungslos</w:t>
      </w:r>
      <w:r w:rsidR="00C96D09" w:rsidRPr="00957005">
        <w:rPr>
          <w:lang w:val="de-CH"/>
        </w:rPr>
        <w:t xml:space="preserve"> </w:t>
      </w:r>
      <w:r w:rsidRPr="00957005">
        <w:rPr>
          <w:lang w:val="de-CH"/>
        </w:rPr>
        <w:t>(da die Effektgrösse minimal ist). Umgekehrt kann ein inhaltlich bedeutsamer Effekt evtl. nicht statistisch signifikant nachgewiesen werden, wenn man extrem wenige Replikate hatte.</w:t>
      </w:r>
    </w:p>
    <w:p w14:paraId="3B6DD6D3" w14:textId="4FD5152D" w:rsidR="004D6C1C" w:rsidRPr="00957005" w:rsidRDefault="004D6C1C" w:rsidP="006D784B">
      <w:pPr>
        <w:pStyle w:val="Textkrper"/>
        <w:rPr>
          <w:lang w:val="de-CH"/>
        </w:rPr>
      </w:pPr>
      <w:r w:rsidRPr="00957005">
        <w:rPr>
          <w:lang w:val="de-CH"/>
        </w:rPr>
        <w:t>Mit dem Kriterium „statistische Signifikanz“/</w:t>
      </w:r>
      <w:r w:rsidRPr="00957005">
        <w:rPr>
          <w:i/>
          <w:lang w:val="de-CH"/>
        </w:rPr>
        <w:t>p</w:t>
      </w:r>
      <w:r w:rsidRPr="00957005">
        <w:rPr>
          <w:lang w:val="de-CH"/>
        </w:rPr>
        <w:t xml:space="preserve">-Wert trennen wir unsere Ergebnisse in einem ersten Schritt in jene, die wir für </w:t>
      </w:r>
      <w:r w:rsidRPr="00957005">
        <w:rPr>
          <w:b/>
          <w:lang w:val="de-CH"/>
        </w:rPr>
        <w:t>belastbar</w:t>
      </w:r>
      <w:r w:rsidRPr="00957005">
        <w:rPr>
          <w:lang w:val="de-CH"/>
        </w:rPr>
        <w:t xml:space="preserve"> halten und jene, die mit grosser Wahrscheinlichkeit „zufällig“ („Rauschen in den Daten“, Messungenauigkeit, etc.) zustande gekommen</w:t>
      </w:r>
      <w:r w:rsidR="008751E2" w:rsidRPr="00957005">
        <w:rPr>
          <w:lang w:val="de-CH"/>
        </w:rPr>
        <w:t xml:space="preserve"> sind. Bei den belastbaren müssen wir dann immer noch ihre </w:t>
      </w:r>
      <w:r w:rsidR="008751E2" w:rsidRPr="00957005">
        <w:rPr>
          <w:b/>
          <w:lang w:val="de-CH"/>
        </w:rPr>
        <w:t>Relevanz</w:t>
      </w:r>
      <w:r w:rsidR="008751E2" w:rsidRPr="00957005">
        <w:rPr>
          <w:lang w:val="de-CH"/>
        </w:rPr>
        <w:t xml:space="preserve"> (also die Effektstärke) beurteilen.</w:t>
      </w:r>
    </w:p>
    <w:p w14:paraId="3E8E6232" w14:textId="77777777" w:rsidR="006A62A2" w:rsidRPr="00957005" w:rsidRDefault="006A62A2" w:rsidP="006A62A2">
      <w:pPr>
        <w:pStyle w:val="berschrift2"/>
      </w:pPr>
      <w:bookmarkStart w:id="24" w:name="_Toc117278752"/>
      <w:r w:rsidRPr="00957005">
        <w:t>t-Test (für eine metrische Variable im Vergleich von zwei Gruppen)</w:t>
      </w:r>
      <w:bookmarkEnd w:id="24"/>
    </w:p>
    <w:p w14:paraId="7759F3A6" w14:textId="77777777" w:rsidR="006A62A2" w:rsidRPr="00957005" w:rsidRDefault="006A62A2" w:rsidP="006A62A2">
      <w:pPr>
        <w:pStyle w:val="Textkrper"/>
        <w:rPr>
          <w:lang w:val="de-CH"/>
        </w:rPr>
      </w:pPr>
      <w:r w:rsidRPr="00957005">
        <w:rPr>
          <w:lang w:val="de-CH"/>
        </w:rPr>
        <w:t xml:space="preserve">Bei den beiden vorausgehenden einfachen Tests haben wir jeweils binäre Daten bezüglich ihrer Häufigkeitsverteilung analysiert. </w:t>
      </w:r>
      <w:ins w:id="25" w:author="Hepenstrick Daniel (hepe)" w:date="2022-10-18T08:50:00Z">
        <w:r w:rsidRPr="00957005">
          <w:rPr>
            <w:lang w:val="de-CH"/>
          </w:rPr>
          <w:t>Oft</w:t>
        </w:r>
      </w:ins>
      <w:del w:id="26" w:author="Hepenstrick Daniel (hepe)" w:date="2022-10-18T08:50:00Z">
        <w:r w:rsidRPr="00957005" w:rsidDel="00FD3F95">
          <w:rPr>
            <w:lang w:val="de-CH"/>
          </w:rPr>
          <w:delText>Häufig</w:delText>
        </w:r>
      </w:del>
      <w:r w:rsidRPr="00957005">
        <w:rPr>
          <w:lang w:val="de-CH"/>
        </w:rPr>
        <w:t xml:space="preserve"> haben wir aber metrische Variablen als abhängige Grösse, etwa in unserem Blumenbeispiel:</w:t>
      </w:r>
    </w:p>
    <w:p w14:paraId="50E51F30" w14:textId="77777777" w:rsidR="006A62A2" w:rsidRPr="00957005" w:rsidRDefault="006A62A2" w:rsidP="006A62A2">
      <w:pPr>
        <w:pStyle w:val="Textkrper"/>
        <w:spacing w:before="360" w:after="360"/>
        <w:jc w:val="center"/>
        <w:rPr>
          <w:lang w:val="de-CH"/>
        </w:rPr>
      </w:pPr>
      <w:r w:rsidRPr="00957005">
        <w:rPr>
          <w:noProof/>
          <w:lang w:val="de-CH" w:eastAsia="en-GB"/>
        </w:rPr>
        <w:lastRenderedPageBreak/>
        <w:drawing>
          <wp:inline distT="0" distB="0" distL="0" distR="0" wp14:anchorId="7015C519" wp14:editId="0E373C35">
            <wp:extent cx="1800000" cy="1785534"/>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785534"/>
                    </a:xfrm>
                    <a:prstGeom prst="rect">
                      <a:avLst/>
                    </a:prstGeom>
                    <a:noFill/>
                    <a:ln>
                      <a:noFill/>
                    </a:ln>
                  </pic:spPr>
                </pic:pic>
              </a:graphicData>
            </a:graphic>
          </wp:inline>
        </w:drawing>
      </w:r>
    </w:p>
    <w:p w14:paraId="00EA6642" w14:textId="77777777" w:rsidR="006A62A2" w:rsidRPr="00957005" w:rsidRDefault="006A62A2" w:rsidP="006A62A2">
      <w:pPr>
        <w:pStyle w:val="Textkrper"/>
        <w:rPr>
          <w:lang w:val="de-CH"/>
        </w:rPr>
      </w:pPr>
      <w:r w:rsidRPr="00957005">
        <w:rPr>
          <w:lang w:val="de-CH"/>
        </w:rPr>
        <w:t>H</w:t>
      </w:r>
      <w:r w:rsidRPr="00957005">
        <w:rPr>
          <w:vertAlign w:val="subscript"/>
          <w:lang w:val="de-CH"/>
        </w:rPr>
        <w:t>0</w:t>
      </w:r>
      <w:r w:rsidRPr="00957005">
        <w:rPr>
          <w:lang w:val="de-CH"/>
        </w:rPr>
        <w:t>: Die beiden Sorten unterscheiden sich nicht in der Blütengrösse.</w:t>
      </w:r>
    </w:p>
    <w:p w14:paraId="3B61A215" w14:textId="77777777" w:rsidR="006A62A2" w:rsidRPr="00957005" w:rsidRDefault="006A62A2" w:rsidP="006A62A2">
      <w:pPr>
        <w:pStyle w:val="berschrift3"/>
      </w:pPr>
      <w:bookmarkStart w:id="27" w:name="_Toc117278753"/>
      <w:r w:rsidRPr="00957005">
        <w:t>Students und Welch t-Test</w:t>
      </w:r>
      <w:bookmarkEnd w:id="27"/>
    </w:p>
    <w:p w14:paraId="2B93CAA3" w14:textId="09043164" w:rsidR="006A62A2" w:rsidRPr="00957005" w:rsidRDefault="006A62A2" w:rsidP="006A62A2">
      <w:pPr>
        <w:pStyle w:val="Textkrper"/>
        <w:rPr>
          <w:lang w:val="de-CH"/>
        </w:rPr>
      </w:pPr>
      <w:r w:rsidRPr="00957005">
        <w:rPr>
          <w:lang w:val="de-CH"/>
        </w:rPr>
        <w:t xml:space="preserve">Als statistisches Verfahren kommt </w:t>
      </w:r>
      <w:r w:rsidRPr="00957005">
        <w:rPr>
          <w:b/>
          <w:lang w:val="de-CH"/>
        </w:rPr>
        <w:t xml:space="preserve">Students </w:t>
      </w:r>
      <w:r w:rsidRPr="00957005">
        <w:rPr>
          <w:b/>
          <w:i/>
          <w:lang w:val="de-CH"/>
        </w:rPr>
        <w:t>t</w:t>
      </w:r>
      <w:r w:rsidRPr="00957005">
        <w:rPr>
          <w:b/>
          <w:lang w:val="de-CH"/>
        </w:rPr>
        <w:t>-Test für zwei unabhängige Stichproben</w:t>
      </w:r>
      <w:r w:rsidRPr="00957005">
        <w:rPr>
          <w:lang w:val="de-CH"/>
        </w:rPr>
        <w:t xml:space="preserve"> zum Einsatz („Student“ ist das Pseudonym für William Sealy Gosset, dem Erfinder des Tests, dessen Arbeitsvertrag in der Privatwirtschaft das Publizieren von Ergebnissen verbot).</w:t>
      </w:r>
    </w:p>
    <w:p w14:paraId="5FD18756" w14:textId="77777777" w:rsidR="006A62A2" w:rsidRPr="00957005" w:rsidRDefault="006A62A2" w:rsidP="006A62A2">
      <w:pPr>
        <w:pStyle w:val="Textkrper"/>
        <w:spacing w:after="0"/>
        <w:rPr>
          <w:lang w:val="de-CH"/>
        </w:rPr>
      </w:pPr>
      <w:r w:rsidRPr="00957005">
        <w:rPr>
          <w:noProof/>
          <w:lang w:val="de-CH" w:eastAsia="en-GB"/>
        </w:rPr>
        <w:drawing>
          <wp:anchor distT="0" distB="0" distL="114300" distR="114300" simplePos="0" relativeHeight="251684352" behindDoc="0" locked="0" layoutInCell="1" allowOverlap="1" wp14:anchorId="780D74EC" wp14:editId="374B805D">
            <wp:simplePos x="0" y="0"/>
            <wp:positionH relativeFrom="column">
              <wp:posOffset>1846580</wp:posOffset>
            </wp:positionH>
            <wp:positionV relativeFrom="paragraph">
              <wp:posOffset>27940</wp:posOffset>
            </wp:positionV>
            <wp:extent cx="1885950" cy="460375"/>
            <wp:effectExtent l="0" t="0" r="0" b="0"/>
            <wp:wrapNone/>
            <wp:docPr id="2054" name="Picture 6" descr="https://screenshots.firefoxusercontent.com/images/df4226cd-23f7-4cca-a700-12e72bbcb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https://screenshots.firefoxusercontent.com/images/df4226cd-23f7-4cca-a700-12e72bbcbd27.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437" r="-1"/>
                    <a:stretch/>
                  </pic:blipFill>
                  <pic:spPr bwMode="auto">
                    <a:xfrm>
                      <a:off x="0" y="0"/>
                      <a:ext cx="1885950" cy="46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7005">
        <w:rPr>
          <w:noProof/>
          <w:lang w:val="de-CH" w:eastAsia="en-GB"/>
        </w:rPr>
        <w:drawing>
          <wp:anchor distT="0" distB="0" distL="114300" distR="114300" simplePos="0" relativeHeight="251683328" behindDoc="0" locked="0" layoutInCell="1" allowOverlap="1" wp14:anchorId="668848B9" wp14:editId="155AD25A">
            <wp:simplePos x="0" y="0"/>
            <wp:positionH relativeFrom="column">
              <wp:posOffset>215265</wp:posOffset>
            </wp:positionH>
            <wp:positionV relativeFrom="paragraph">
              <wp:posOffset>90805</wp:posOffset>
            </wp:positionV>
            <wp:extent cx="1097915" cy="492760"/>
            <wp:effectExtent l="0" t="0" r="6985" b="2540"/>
            <wp:wrapNone/>
            <wp:docPr id="15" name="Picture 2" descr="https://screenshots.firefoxusercontent.com/images/2b181488-9e21-40b8-a76a-3a590b2b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https://screenshots.firefoxusercontent.com/images/2b181488-9e21-40b8-a76a-3a590b2b0a9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7915" cy="492760"/>
                    </a:xfrm>
                    <a:prstGeom prst="rect">
                      <a:avLst/>
                    </a:prstGeom>
                    <a:noFill/>
                  </pic:spPr>
                </pic:pic>
              </a:graphicData>
            </a:graphic>
            <wp14:sizeRelH relativeFrom="margin">
              <wp14:pctWidth>0</wp14:pctWidth>
            </wp14:sizeRelH>
            <wp14:sizeRelV relativeFrom="margin">
              <wp14:pctHeight>0</wp14:pctHeight>
            </wp14:sizeRelV>
          </wp:anchor>
        </w:drawing>
      </w:r>
    </w:p>
    <w:p w14:paraId="0441C9F5" w14:textId="77777777" w:rsidR="006A62A2" w:rsidRPr="00957005" w:rsidRDefault="006A62A2" w:rsidP="006A62A2">
      <w:pPr>
        <w:pStyle w:val="Textkrper"/>
        <w:rPr>
          <w:lang w:val="de-CH"/>
        </w:rPr>
      </w:pPr>
      <w:r w:rsidRPr="00957005">
        <w:rPr>
          <w:lang w:val="de-CH"/>
        </w:rPr>
        <w:t xml:space="preserve">                                   mit                                                        (gepoolte Varianz)</w:t>
      </w:r>
    </w:p>
    <w:p w14:paraId="6AED7C11" w14:textId="77777777" w:rsidR="006A62A2" w:rsidRPr="00957005" w:rsidRDefault="006A62A2" w:rsidP="006A62A2">
      <w:pPr>
        <w:pStyle w:val="Textkrper"/>
        <w:rPr>
          <w:lang w:val="de-CH"/>
        </w:rPr>
      </w:pPr>
    </w:p>
    <w:p w14:paraId="33BD7DA1" w14:textId="77777777" w:rsidR="006A62A2" w:rsidRPr="00957005" w:rsidRDefault="006A62A2" w:rsidP="006A62A2">
      <w:pPr>
        <w:pStyle w:val="Textkrper"/>
        <w:rPr>
          <w:lang w:val="de-CH"/>
        </w:rPr>
      </w:pPr>
      <w:r w:rsidRPr="00957005">
        <w:rPr>
          <w:lang w:val="de-CH"/>
        </w:rPr>
        <w:t>Der berechnete t-Wert wird mit der t-Verteilung für (</w:t>
      </w:r>
      <w:r w:rsidRPr="00957005">
        <w:rPr>
          <w:i/>
          <w:lang w:val="de-CH"/>
        </w:rPr>
        <w:t>n</w:t>
      </w:r>
      <w:r w:rsidRPr="00957005">
        <w:rPr>
          <w:vertAlign w:val="subscript"/>
          <w:lang w:val="de-CH"/>
        </w:rPr>
        <w:t>1</w:t>
      </w:r>
      <w:r w:rsidRPr="00957005">
        <w:rPr>
          <w:lang w:val="de-CH"/>
        </w:rPr>
        <w:t xml:space="preserve"> – 1) + (</w:t>
      </w:r>
      <w:r w:rsidRPr="00957005">
        <w:rPr>
          <w:i/>
          <w:lang w:val="de-CH"/>
        </w:rPr>
        <w:t>n</w:t>
      </w:r>
      <w:r w:rsidRPr="00957005">
        <w:rPr>
          <w:vertAlign w:val="subscript"/>
          <w:lang w:val="de-CH"/>
        </w:rPr>
        <w:t>2</w:t>
      </w:r>
      <w:r w:rsidRPr="00957005">
        <w:rPr>
          <w:lang w:val="de-CH"/>
        </w:rPr>
        <w:t xml:space="preserve"> – 1) Freiheitsgraden verglichen. Der klassische t-Test setzt Normalverteilung und gleiche Varianzen voraus:</w:t>
      </w:r>
    </w:p>
    <w:p w14:paraId="0789613C" w14:textId="77777777" w:rsidR="006A62A2" w:rsidRPr="00957005" w:rsidRDefault="006A62A2" w:rsidP="006A62A2">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t.test(blume$a,blume$b, var.equal=T)</w:t>
      </w:r>
    </w:p>
    <w:p w14:paraId="3C63E2CF" w14:textId="77777777" w:rsidR="006A62A2" w:rsidRPr="00957005" w:rsidRDefault="006A62A2" w:rsidP="006A62A2">
      <w:pPr>
        <w:pStyle w:val="Textkrper"/>
        <w:rPr>
          <w:lang w:val="de-CH"/>
        </w:rPr>
      </w:pPr>
    </w:p>
    <w:p w14:paraId="5F00F8E3" w14:textId="4D4F69A0" w:rsidR="006A62A2" w:rsidRPr="00957005" w:rsidRDefault="006A62A2" w:rsidP="006A62A2">
      <w:pPr>
        <w:pStyle w:val="Textkrper"/>
        <w:rPr>
          <w:lang w:val="de-CH"/>
        </w:rPr>
      </w:pPr>
      <w:r w:rsidRPr="00957005">
        <w:rPr>
          <w:lang w:val="de-CH"/>
        </w:rPr>
        <w:t xml:space="preserve">Wenn Varianzgleichheit nicht gegeben ist, verwendet man Welch’ </w:t>
      </w:r>
      <w:r w:rsidRPr="00957005">
        <w:rPr>
          <w:i/>
          <w:lang w:val="de-CH"/>
        </w:rPr>
        <w:t>t</w:t>
      </w:r>
      <w:r w:rsidRPr="00957005">
        <w:rPr>
          <w:lang w:val="de-CH"/>
        </w:rPr>
        <w:t xml:space="preserve">-Test. Dieser approximiert die Freiheitsgrade mit der Welch-Satterthwaite-Gleichung. Er setzt weiterhin Normalverteilung voraus, benötigt aber keine gleichen Varianzen. Welch’ </w:t>
      </w:r>
      <w:r w:rsidRPr="00957005">
        <w:rPr>
          <w:i/>
          <w:lang w:val="de-CH"/>
        </w:rPr>
        <w:t>t</w:t>
      </w:r>
      <w:r w:rsidRPr="00957005">
        <w:rPr>
          <w:lang w:val="de-CH"/>
        </w:rPr>
        <w:t>-Testkann/sollte also immer verwendet werden, wenn keine vorherigen Tests auf Varianzgleichheit durchgeführt werden und ist daher Standard (default) in R:</w:t>
      </w:r>
    </w:p>
    <w:p w14:paraId="43590690" w14:textId="77777777" w:rsidR="006A62A2" w:rsidRPr="00957005" w:rsidRDefault="006A62A2" w:rsidP="006A62A2">
      <w:pPr>
        <w:pStyle w:val="Textkrper"/>
        <w:spacing w:after="0"/>
        <w:rPr>
          <w:lang w:val="de-CH"/>
        </w:rPr>
      </w:pPr>
      <w:r w:rsidRPr="00957005">
        <w:rPr>
          <w:noProof/>
          <w:lang w:val="de-CH" w:eastAsia="en-GB"/>
        </w:rPr>
        <w:drawing>
          <wp:anchor distT="0" distB="0" distL="114300" distR="114300" simplePos="0" relativeHeight="251685376" behindDoc="0" locked="0" layoutInCell="1" allowOverlap="1" wp14:anchorId="584484CF" wp14:editId="57A7E94A">
            <wp:simplePos x="0" y="0"/>
            <wp:positionH relativeFrom="column">
              <wp:posOffset>1847850</wp:posOffset>
            </wp:positionH>
            <wp:positionV relativeFrom="paragraph">
              <wp:posOffset>0</wp:posOffset>
            </wp:positionV>
            <wp:extent cx="982345" cy="514350"/>
            <wp:effectExtent l="0" t="0" r="8255" b="0"/>
            <wp:wrapNone/>
            <wp:docPr id="2058" name="Picture 10" descr="https://screenshots.firefoxusercontent.com/images/e21f2fc1-5838-4389-a044-baa91d5c9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https://screenshots.firefoxusercontent.com/images/e21f2fc1-5838-4389-a044-baa91d5c996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2345" cy="514350"/>
                    </a:xfrm>
                    <a:prstGeom prst="rect">
                      <a:avLst/>
                    </a:prstGeom>
                    <a:noFill/>
                  </pic:spPr>
                </pic:pic>
              </a:graphicData>
            </a:graphic>
            <wp14:sizeRelH relativeFrom="margin">
              <wp14:pctWidth>0</wp14:pctWidth>
            </wp14:sizeRelH>
            <wp14:sizeRelV relativeFrom="margin">
              <wp14:pctHeight>0</wp14:pctHeight>
            </wp14:sizeRelV>
          </wp:anchor>
        </w:drawing>
      </w:r>
      <w:r w:rsidRPr="00957005">
        <w:rPr>
          <w:noProof/>
          <w:lang w:val="de-CH" w:eastAsia="en-GB"/>
        </w:rPr>
        <w:drawing>
          <wp:anchor distT="0" distB="0" distL="114300" distR="114300" simplePos="0" relativeHeight="251686400" behindDoc="0" locked="0" layoutInCell="1" allowOverlap="1" wp14:anchorId="5FADB1E5" wp14:editId="258E7B41">
            <wp:simplePos x="0" y="0"/>
            <wp:positionH relativeFrom="column">
              <wp:posOffset>215265</wp:posOffset>
            </wp:positionH>
            <wp:positionV relativeFrom="paragraph">
              <wp:posOffset>37465</wp:posOffset>
            </wp:positionV>
            <wp:extent cx="845820" cy="438785"/>
            <wp:effectExtent l="0" t="0" r="0" b="0"/>
            <wp:wrapNone/>
            <wp:docPr id="2056" name="Picture 8" descr="https://screenshots.firefoxusercontent.com/images/67f55334-474a-4b5d-977b-0e4d7afd56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https://screenshots.firefoxusercontent.com/images/67f55334-474a-4b5d-977b-0e4d7afd56b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5820" cy="438785"/>
                    </a:xfrm>
                    <a:prstGeom prst="rect">
                      <a:avLst/>
                    </a:prstGeom>
                    <a:noFill/>
                  </pic:spPr>
                </pic:pic>
              </a:graphicData>
            </a:graphic>
            <wp14:sizeRelH relativeFrom="margin">
              <wp14:pctWidth>0</wp14:pctWidth>
            </wp14:sizeRelH>
            <wp14:sizeRelV relativeFrom="margin">
              <wp14:pctHeight>0</wp14:pctHeight>
            </wp14:sizeRelV>
          </wp:anchor>
        </w:drawing>
      </w:r>
    </w:p>
    <w:p w14:paraId="495DA3F2" w14:textId="77777777" w:rsidR="006A62A2" w:rsidRPr="00957005" w:rsidRDefault="006A62A2" w:rsidP="006A62A2">
      <w:pPr>
        <w:pStyle w:val="Textkrper"/>
        <w:rPr>
          <w:lang w:val="de-CH"/>
        </w:rPr>
      </w:pPr>
      <w:r w:rsidRPr="00957005">
        <w:rPr>
          <w:lang w:val="de-CH"/>
        </w:rPr>
        <w:t xml:space="preserve">                                   mit                                            </w:t>
      </w:r>
    </w:p>
    <w:p w14:paraId="28674864" w14:textId="77777777" w:rsidR="006A62A2" w:rsidRPr="00957005" w:rsidRDefault="006A62A2" w:rsidP="006A62A2">
      <w:pPr>
        <w:pStyle w:val="Textkrper"/>
        <w:rPr>
          <w:lang w:val="de-CH"/>
        </w:rPr>
      </w:pPr>
    </w:p>
    <w:p w14:paraId="1D50F720" w14:textId="77777777" w:rsidR="006A62A2" w:rsidRPr="00957005" w:rsidRDefault="006A62A2" w:rsidP="006A62A2">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t.test(blume$a,blume$b, var.equal=F)</w:t>
      </w:r>
    </w:p>
    <w:p w14:paraId="46255573" w14:textId="77777777" w:rsidR="006A62A2" w:rsidRPr="00957005" w:rsidRDefault="006A62A2" w:rsidP="006A62A2">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t.test(blume$a,blume$b)</w:t>
      </w:r>
    </w:p>
    <w:p w14:paraId="214BF9EA" w14:textId="77777777" w:rsidR="006A62A2" w:rsidRPr="00957005" w:rsidRDefault="006A62A2" w:rsidP="006A62A2">
      <w:pPr>
        <w:pStyle w:val="berschrift3"/>
      </w:pPr>
      <w:bookmarkStart w:id="28" w:name="_Toc117278754"/>
      <w:r w:rsidRPr="00957005">
        <w:t>Ein- und zweiseitiger t-Test</w:t>
      </w:r>
      <w:bookmarkEnd w:id="28"/>
    </w:p>
    <w:p w14:paraId="7ABF5760" w14:textId="77777777" w:rsidR="006A62A2" w:rsidRPr="00957005" w:rsidRDefault="006A62A2" w:rsidP="006A62A2">
      <w:pPr>
        <w:pStyle w:val="Textkrper"/>
        <w:rPr>
          <w:lang w:val="de-CH"/>
        </w:rPr>
      </w:pPr>
      <w:r w:rsidRPr="00957005">
        <w:rPr>
          <w:lang w:val="de-CH"/>
        </w:rPr>
        <w:t xml:space="preserve">Bislang war unsere Hypothese, dass irgendein Unterschied vorliegt (was, wie oben dargelegt, keine adäquate Forschungshypothese ist, sondern die implizite Hypothese, wenn man eine offene Frage formuliert, aber keine klare Theorie hat). Wenn es eine Theorie gibt, aus der sich eine klare Vorhersage treffen lässt, so enthält diese normalerweise auch eine Aussage über die Richtung des Effekts, also ob die Blüten von A grösser als jene von B sind oder umgekehrt. Dann verwendet man einen einseitigen </w:t>
      </w:r>
      <w:r w:rsidRPr="00957005">
        <w:rPr>
          <w:i/>
          <w:lang w:val="de-CH"/>
        </w:rPr>
        <w:t>t</w:t>
      </w:r>
      <w:r w:rsidRPr="00957005">
        <w:rPr>
          <w:lang w:val="de-CH"/>
        </w:rPr>
        <w:t xml:space="preserve">-Test, denn man je nach Richtung der Hypothese mit </w:t>
      </w:r>
      <w:r w:rsidRPr="00957005">
        <w:rPr>
          <w:rFonts w:ascii="Courier New" w:hAnsi="Courier New" w:cs="Courier New"/>
          <w:lang w:val="de-CH"/>
        </w:rPr>
        <w:t>greater</w:t>
      </w:r>
      <w:r w:rsidRPr="00957005">
        <w:rPr>
          <w:lang w:val="de-CH"/>
        </w:rPr>
        <w:t xml:space="preserve"> oder </w:t>
      </w:r>
      <w:r w:rsidRPr="00957005">
        <w:rPr>
          <w:rFonts w:ascii="Courier New" w:hAnsi="Courier New" w:cs="Courier New"/>
          <w:lang w:val="de-CH"/>
        </w:rPr>
        <w:t>less</w:t>
      </w:r>
      <w:r w:rsidRPr="00957005">
        <w:rPr>
          <w:lang w:val="de-CH"/>
        </w:rPr>
        <w:t xml:space="preserve"> spezifizieren muss. Bildlich gesprochen werden beim gängigen Signifikanzniveau von </w:t>
      </w:r>
      <w:r w:rsidRPr="00957005">
        <w:rPr>
          <w:rFonts w:cs="Arial"/>
          <w:lang w:val="de-CH"/>
        </w:rPr>
        <w:t>α</w:t>
      </w:r>
      <w:r w:rsidRPr="00957005">
        <w:rPr>
          <w:lang w:val="de-CH"/>
        </w:rPr>
        <w:t xml:space="preserve"> = 0.05 beim beidseitigen </w:t>
      </w:r>
      <w:r w:rsidRPr="00957005">
        <w:rPr>
          <w:i/>
          <w:lang w:val="de-CH"/>
        </w:rPr>
        <w:t>t</w:t>
      </w:r>
      <w:r w:rsidRPr="00957005">
        <w:rPr>
          <w:lang w:val="de-CH"/>
        </w:rPr>
        <w:t xml:space="preserve">-Test je 2.5 % der Integralfläche links und rechts „abgeschnitten“, </w:t>
      </w:r>
      <w:r w:rsidRPr="00957005">
        <w:rPr>
          <w:lang w:val="de-CH"/>
        </w:rPr>
        <w:lastRenderedPageBreak/>
        <w:t xml:space="preserve">beim einseitigen </w:t>
      </w:r>
      <w:r w:rsidRPr="00957005">
        <w:rPr>
          <w:i/>
          <w:lang w:val="de-CH"/>
        </w:rPr>
        <w:t>t</w:t>
      </w:r>
      <w:r w:rsidRPr="00957005">
        <w:rPr>
          <w:lang w:val="de-CH"/>
        </w:rPr>
        <w:t xml:space="preserve">-Test dagegen 5 % auf einer Seite. Wenn der berechnete </w:t>
      </w:r>
      <w:r w:rsidRPr="00957005">
        <w:rPr>
          <w:i/>
          <w:lang w:val="de-CH"/>
        </w:rPr>
        <w:t>t</w:t>
      </w:r>
      <w:r w:rsidRPr="00957005">
        <w:rPr>
          <w:lang w:val="de-CH"/>
        </w:rPr>
        <w:t>-Wert in einem der abgeschnittenen „Dreiecke“ liegt, ist das Ergebnis signifikant.</w:t>
      </w:r>
    </w:p>
    <w:p w14:paraId="1988081F" w14:textId="77777777" w:rsidR="006A62A2" w:rsidRPr="00957005" w:rsidRDefault="006A62A2" w:rsidP="006A62A2">
      <w:pPr>
        <w:pStyle w:val="Textkrper"/>
        <w:spacing w:before="360" w:after="360"/>
        <w:jc w:val="center"/>
        <w:rPr>
          <w:lang w:val="de-CH"/>
        </w:rPr>
      </w:pPr>
      <w:r w:rsidRPr="00957005">
        <w:rPr>
          <w:noProof/>
          <w:lang w:val="de-CH" w:eastAsia="en-GB"/>
        </w:rPr>
        <w:drawing>
          <wp:inline distT="0" distB="0" distL="0" distR="0" wp14:anchorId="661B3704" wp14:editId="3D1A7C74">
            <wp:extent cx="2880000" cy="2816935"/>
            <wp:effectExtent l="0" t="0" r="0" b="254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816935"/>
                    </a:xfrm>
                    <a:prstGeom prst="rect">
                      <a:avLst/>
                    </a:prstGeom>
                    <a:noFill/>
                    <a:ln>
                      <a:noFill/>
                    </a:ln>
                    <a:effectLst/>
                  </pic:spPr>
                </pic:pic>
              </a:graphicData>
            </a:graphic>
          </wp:inline>
        </w:drawing>
      </w:r>
      <w:r w:rsidRPr="00957005">
        <w:rPr>
          <w:lang w:val="de-CH"/>
        </w:rPr>
        <w:br/>
      </w:r>
      <w:r w:rsidRPr="00957005">
        <w:rPr>
          <w:sz w:val="19"/>
          <w:szCs w:val="19"/>
          <w:lang w:val="de-CH"/>
        </w:rPr>
        <w:t>(aus Quinn &amp; Keough 2002)</w:t>
      </w:r>
    </w:p>
    <w:p w14:paraId="12AC45B0" w14:textId="77777777" w:rsidR="006A62A2" w:rsidRPr="00957005" w:rsidRDefault="006A62A2" w:rsidP="006A62A2">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t.test(blume$a,blume$b) #zweiseitig</w:t>
      </w:r>
    </w:p>
    <w:p w14:paraId="75FA1BCB" w14:textId="77777777" w:rsidR="006A62A2" w:rsidRPr="00957005" w:rsidRDefault="006A62A2" w:rsidP="006A62A2">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t.test(blume$a,blume$b, alternative="greater") #einseitig</w:t>
      </w:r>
    </w:p>
    <w:p w14:paraId="1709370E" w14:textId="77777777" w:rsidR="006A62A2" w:rsidRPr="00957005" w:rsidRDefault="006A62A2" w:rsidP="006A62A2">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t.test(blume$a,blume$b, alternative="less") #einseitig</w:t>
      </w:r>
    </w:p>
    <w:p w14:paraId="5791D4BF" w14:textId="77777777" w:rsidR="006A62A2" w:rsidRPr="00957005" w:rsidRDefault="006A62A2" w:rsidP="006A62A2">
      <w:pPr>
        <w:pStyle w:val="berschrift3"/>
      </w:pPr>
      <w:bookmarkStart w:id="29" w:name="_Toc117278755"/>
      <w:r w:rsidRPr="00957005">
        <w:t>Gepaarter und ungepaarter t-Test</w:t>
      </w:r>
      <w:bookmarkEnd w:id="29"/>
    </w:p>
    <w:p w14:paraId="109B9A3A" w14:textId="42E71196" w:rsidR="006A62A2" w:rsidRPr="00957005" w:rsidRDefault="006A62A2" w:rsidP="006A62A2">
      <w:pPr>
        <w:pStyle w:val="Textkrper"/>
        <w:rPr>
          <w:lang w:val="de-CH"/>
        </w:rPr>
      </w:pPr>
      <w:r w:rsidRPr="00957005">
        <w:rPr>
          <w:lang w:val="de-CH"/>
        </w:rPr>
        <w:t xml:space="preserve">Bislang haben wir angenommen, dass die Individuen der beiden Sorten unabhängig voneinander jeweils zufällig ausgewählt wurden. Dann ist ein ungepaarter </w:t>
      </w:r>
      <w:r w:rsidRPr="00957005">
        <w:rPr>
          <w:i/>
          <w:lang w:val="de-CH"/>
        </w:rPr>
        <w:t>t</w:t>
      </w:r>
      <w:r w:rsidRPr="00957005">
        <w:rPr>
          <w:lang w:val="de-CH"/>
        </w:rPr>
        <w:t>-Test (</w:t>
      </w:r>
      <w:r w:rsidRPr="00957005">
        <w:rPr>
          <w:i/>
          <w:lang w:val="de-CH"/>
        </w:rPr>
        <w:t>default</w:t>
      </w:r>
      <w:r w:rsidRPr="00957005">
        <w:rPr>
          <w:lang w:val="de-CH"/>
        </w:rPr>
        <w:t xml:space="preserve">-Einstellung in R) richtig. Wenn jedoch je zwei Messwerte zusammengehören, etwa wenn je eine Pflanze der Sorten A und B gemeinsam in einem Topf wuchsen , so kommt ein gepaarter </w:t>
      </w:r>
      <w:r w:rsidRPr="00957005">
        <w:rPr>
          <w:i/>
          <w:lang w:val="de-CH"/>
        </w:rPr>
        <w:t>t</w:t>
      </w:r>
      <w:r w:rsidRPr="00957005">
        <w:rPr>
          <w:lang w:val="de-CH"/>
        </w:rPr>
        <w:t>-Test zur Anwendung. Da dieser mehr „Informationen“ zur Verfügung hat, hat er mehr statistische „</w:t>
      </w:r>
      <w:r w:rsidRPr="00957005">
        <w:rPr>
          <w:i/>
          <w:lang w:val="de-CH"/>
        </w:rPr>
        <w:t>power</w:t>
      </w:r>
      <w:r w:rsidRPr="00957005">
        <w:rPr>
          <w:lang w:val="de-CH"/>
        </w:rPr>
        <w:t>“, wird i. d. R. also zu stärker signifikanten Ergebnissen führen:</w:t>
      </w:r>
    </w:p>
    <w:p w14:paraId="3C7859B2" w14:textId="77777777" w:rsidR="006A62A2" w:rsidRPr="00957005" w:rsidRDefault="006A62A2" w:rsidP="006A62A2">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t.test(blume$a,blume$b, paired=T) #gepaarter t-Test</w:t>
      </w:r>
    </w:p>
    <w:p w14:paraId="4A3FB527" w14:textId="02CF476A" w:rsidR="00B677C8" w:rsidRPr="00957005" w:rsidRDefault="004A4C51" w:rsidP="001F6A5C">
      <w:pPr>
        <w:pStyle w:val="berschrift2"/>
      </w:pPr>
      <w:bookmarkStart w:id="30" w:name="_Toc117278756"/>
      <w:r w:rsidRPr="00957005">
        <w:t>Binomial-</w:t>
      </w:r>
      <w:r w:rsidR="00B677C8" w:rsidRPr="00957005">
        <w:t xml:space="preserve">Test (für </w:t>
      </w:r>
      <w:r w:rsidRPr="00957005">
        <w:t>die Häufigkeitsverteilung einer binomiale</w:t>
      </w:r>
      <w:r w:rsidR="0095085F" w:rsidRPr="00957005">
        <w:t>n</w:t>
      </w:r>
      <w:r w:rsidRPr="00957005">
        <w:t xml:space="preserve"> Variablen</w:t>
      </w:r>
      <w:r w:rsidR="00B677C8" w:rsidRPr="00957005">
        <w:t>)</w:t>
      </w:r>
      <w:bookmarkEnd w:id="30"/>
    </w:p>
    <w:p w14:paraId="091586B8" w14:textId="66E54057" w:rsidR="00B677C8" w:rsidRPr="00957005" w:rsidRDefault="00865FA4" w:rsidP="006D784B">
      <w:pPr>
        <w:pStyle w:val="Textkrper"/>
        <w:rPr>
          <w:lang w:val="de-CH"/>
        </w:rPr>
      </w:pPr>
      <w:r w:rsidRPr="00957005">
        <w:rPr>
          <w:lang w:val="de-CH"/>
        </w:rPr>
        <w:t xml:space="preserve">Der Binomial-Test ist </w:t>
      </w:r>
      <w:r w:rsidR="003432BB" w:rsidRPr="00957005">
        <w:rPr>
          <w:lang w:val="de-CH"/>
        </w:rPr>
        <w:t>eines der</w:t>
      </w:r>
      <w:r w:rsidRPr="00957005">
        <w:rPr>
          <w:lang w:val="de-CH"/>
        </w:rPr>
        <w:t xml:space="preserve"> einfachste</w:t>
      </w:r>
      <w:r w:rsidR="003432BB" w:rsidRPr="00957005">
        <w:rPr>
          <w:lang w:val="de-CH"/>
        </w:rPr>
        <w:t>n</w:t>
      </w:r>
      <w:r w:rsidRPr="00957005">
        <w:rPr>
          <w:lang w:val="de-CH"/>
        </w:rPr>
        <w:t xml:space="preserve"> statistische</w:t>
      </w:r>
      <w:r w:rsidR="003432BB" w:rsidRPr="00957005">
        <w:rPr>
          <w:lang w:val="de-CH"/>
        </w:rPr>
        <w:t>n</w:t>
      </w:r>
      <w:r w:rsidRPr="00957005">
        <w:rPr>
          <w:lang w:val="de-CH"/>
        </w:rPr>
        <w:t xml:space="preserve"> Verfahren überhaupt. Er testet, ob die Verteilung</w:t>
      </w:r>
      <w:r w:rsidR="00FE48C9" w:rsidRPr="00957005">
        <w:rPr>
          <w:lang w:val="de-CH"/>
        </w:rPr>
        <w:t xml:space="preserve"> einer binären Variable von einer Zufallsverteilung abweicht. Eine </w:t>
      </w:r>
      <w:r w:rsidR="0095085F" w:rsidRPr="00957005">
        <w:rPr>
          <w:lang w:val="de-CH"/>
        </w:rPr>
        <w:t>binomiale (</w:t>
      </w:r>
      <w:r w:rsidR="00FE48C9" w:rsidRPr="00957005">
        <w:rPr>
          <w:lang w:val="de-CH"/>
        </w:rPr>
        <w:t>binäre</w:t>
      </w:r>
      <w:r w:rsidR="0095085F" w:rsidRPr="00957005">
        <w:rPr>
          <w:lang w:val="de-CH"/>
        </w:rPr>
        <w:t>)</w:t>
      </w:r>
      <w:r w:rsidR="00FE48C9" w:rsidRPr="00957005">
        <w:rPr>
          <w:lang w:val="de-CH"/>
        </w:rPr>
        <w:t xml:space="preserve"> Variable ist eine, die zwei mögliche Zustände hat, etwa lebend/tot, männlich/weiblich oder besser/schlechter</w:t>
      </w:r>
      <w:r w:rsidR="004017A7" w:rsidRPr="00957005">
        <w:rPr>
          <w:lang w:val="de-CH"/>
        </w:rPr>
        <w:t xml:space="preserve">. Wenn das Ergebnis zufällig wäre, müssten in der Stichprobe beide Ausprägungen </w:t>
      </w:r>
      <w:r w:rsidR="00017F83" w:rsidRPr="00957005">
        <w:rPr>
          <w:lang w:val="de-CH"/>
        </w:rPr>
        <w:t xml:space="preserve">ungefähr </w:t>
      </w:r>
      <w:r w:rsidR="004017A7" w:rsidRPr="00957005">
        <w:rPr>
          <w:lang w:val="de-CH"/>
        </w:rPr>
        <w:t>gleich häufig vertreten sein</w:t>
      </w:r>
      <w:r w:rsidR="00017F83" w:rsidRPr="00957005">
        <w:rPr>
          <w:lang w:val="de-CH"/>
        </w:rPr>
        <w:t>. Folglich testet der Binomialtest, wie wahrscheinlich es ist, dass die vorgefundene Häufigkeitsverteilung</w:t>
      </w:r>
      <w:r w:rsidR="003432BB" w:rsidRPr="00957005">
        <w:rPr>
          <w:lang w:val="de-CH"/>
        </w:rPr>
        <w:t xml:space="preserve"> in der Stichprobe zustande gekommen wäre, wenn beide </w:t>
      </w:r>
      <w:r w:rsidR="0043106F" w:rsidRPr="00957005">
        <w:rPr>
          <w:lang w:val="de-CH"/>
        </w:rPr>
        <w:t>Zustände</w:t>
      </w:r>
      <w:r w:rsidR="003432BB" w:rsidRPr="00957005">
        <w:rPr>
          <w:lang w:val="de-CH"/>
        </w:rPr>
        <w:t xml:space="preserve"> gleich häufig sind. </w:t>
      </w:r>
      <w:r w:rsidR="00654AB7" w:rsidRPr="00957005">
        <w:rPr>
          <w:lang w:val="de-CH"/>
        </w:rPr>
        <w:t>Wenn diese Wahrscheinlichkeit &lt; 0.05 ist, nimmt man in der Statistik gewöhnlich an, dass der Unterschied in der Stichprobe einem realen Unterschied in der Grundgesamtheit ist</w:t>
      </w:r>
      <w:r w:rsidR="004347E6" w:rsidRPr="00957005">
        <w:rPr>
          <w:lang w:val="de-CH"/>
        </w:rPr>
        <w:t>.</w:t>
      </w:r>
    </w:p>
    <w:p w14:paraId="02947D78" w14:textId="3BD41374" w:rsidR="001F0F09" w:rsidRPr="00957005" w:rsidRDefault="00320C0E" w:rsidP="006D784B">
      <w:pPr>
        <w:pStyle w:val="Textkrper"/>
        <w:rPr>
          <w:lang w:val="de-CH"/>
        </w:rPr>
      </w:pPr>
      <w:r w:rsidRPr="00957005">
        <w:rPr>
          <w:lang w:val="de-CH"/>
        </w:rPr>
        <w:t>Betrachten</w:t>
      </w:r>
      <w:r w:rsidR="0043106F" w:rsidRPr="00957005">
        <w:rPr>
          <w:lang w:val="de-CH"/>
        </w:rPr>
        <w:t xml:space="preserve"> wir </w:t>
      </w:r>
      <w:r w:rsidRPr="00957005">
        <w:rPr>
          <w:lang w:val="de-CH"/>
        </w:rPr>
        <w:t>den Frauenanteil im schweizerischen Nationalrat als Beispiel. Im Jahr 2019 waren 84 von 200 Mitgliedern weiblich (42%). Nehmen wir in guter Näherung an, dass im Stimmvolk das Geschlechterverhältnis 1:1 ist</w:t>
      </w:r>
      <w:r w:rsidR="00526442" w:rsidRPr="00957005">
        <w:rPr>
          <w:lang w:val="de-CH"/>
        </w:rPr>
        <w:t xml:space="preserve">: </w:t>
      </w:r>
      <w:r w:rsidRPr="00957005">
        <w:rPr>
          <w:lang w:val="de-CH"/>
        </w:rPr>
        <w:t xml:space="preserve">Kann die Abweichung von 50 % unter den Mitgliedern noch </w:t>
      </w:r>
      <w:r w:rsidRPr="00957005">
        <w:rPr>
          <w:lang w:val="de-CH"/>
        </w:rPr>
        <w:lastRenderedPageBreak/>
        <w:t xml:space="preserve">durch Zufall erklärt werden oder deutet das auf eine </w:t>
      </w:r>
      <w:r w:rsidR="00C721C7" w:rsidRPr="00957005">
        <w:rPr>
          <w:lang w:val="de-CH"/>
        </w:rPr>
        <w:t>«</w:t>
      </w:r>
      <w:r w:rsidRPr="00957005">
        <w:rPr>
          <w:lang w:val="de-CH"/>
        </w:rPr>
        <w:t>Bevorzugung</w:t>
      </w:r>
      <w:r w:rsidR="00C721C7" w:rsidRPr="00957005">
        <w:rPr>
          <w:lang w:val="de-CH"/>
        </w:rPr>
        <w:t>»</w:t>
      </w:r>
      <w:r w:rsidRPr="00957005">
        <w:rPr>
          <w:lang w:val="de-CH"/>
        </w:rPr>
        <w:t xml:space="preserve"> von Männern bei der Kandidat:innenaufstellung und im Wahlvorgang hin. </w:t>
      </w:r>
      <w:r w:rsidR="001F0F09" w:rsidRPr="00957005">
        <w:rPr>
          <w:lang w:val="de-CH"/>
        </w:rPr>
        <w:t>Die Antwort liefert der Binomialtest</w:t>
      </w:r>
      <w:r w:rsidR="00D13D6E" w:rsidRPr="00957005">
        <w:rPr>
          <w:lang w:val="de-CH"/>
        </w:rPr>
        <w:t xml:space="preserve">, dem man die Zahl der „Erfolge“ (weiblich: </w:t>
      </w:r>
      <w:r w:rsidRPr="00957005">
        <w:rPr>
          <w:lang w:val="de-CH"/>
        </w:rPr>
        <w:t>82</w:t>
      </w:r>
      <w:r w:rsidR="00D13D6E" w:rsidRPr="00957005">
        <w:rPr>
          <w:lang w:val="de-CH"/>
        </w:rPr>
        <w:t xml:space="preserve">) und die </w:t>
      </w:r>
      <w:r w:rsidRPr="00957005">
        <w:rPr>
          <w:lang w:val="de-CH"/>
        </w:rPr>
        <w:t>Stichprobengrösse</w:t>
      </w:r>
      <w:r w:rsidR="00D13D6E" w:rsidRPr="00957005">
        <w:rPr>
          <w:lang w:val="de-CH"/>
        </w:rPr>
        <w:t xml:space="preserve"> (</w:t>
      </w:r>
      <w:r w:rsidRPr="00957005">
        <w:rPr>
          <w:lang w:val="de-CH"/>
        </w:rPr>
        <w:t>2</w:t>
      </w:r>
      <w:r w:rsidR="00D13D6E" w:rsidRPr="00957005">
        <w:rPr>
          <w:lang w:val="de-CH"/>
        </w:rPr>
        <w:t>00) übergeben muss:</w:t>
      </w:r>
    </w:p>
    <w:p w14:paraId="4FCEC359" w14:textId="3703B0ED" w:rsidR="00D13D6E" w:rsidRPr="00957005" w:rsidRDefault="00795196"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binom.test(</w:t>
      </w:r>
      <w:r w:rsidR="00320C0E" w:rsidRPr="00957005">
        <w:rPr>
          <w:rFonts w:ascii="Courier New" w:eastAsiaTheme="minorEastAsia" w:hAnsi="Courier New" w:cs="Courier New"/>
          <w:b/>
          <w:bCs/>
          <w:color w:val="FF0000"/>
          <w:kern w:val="24"/>
          <w:lang w:val="de-CH" w:eastAsia="en-GB"/>
        </w:rPr>
        <w:t>82</w:t>
      </w:r>
      <w:r w:rsidRPr="00957005">
        <w:rPr>
          <w:rFonts w:ascii="Courier New" w:eastAsiaTheme="minorEastAsia" w:hAnsi="Courier New" w:cs="Courier New"/>
          <w:b/>
          <w:bCs/>
          <w:color w:val="FF0000"/>
          <w:kern w:val="24"/>
          <w:lang w:val="de-CH" w:eastAsia="en-GB"/>
        </w:rPr>
        <w:t>,</w:t>
      </w:r>
      <w:r w:rsidR="00C721C7" w:rsidRPr="00957005">
        <w:rPr>
          <w:rFonts w:ascii="Courier New" w:eastAsiaTheme="minorEastAsia" w:hAnsi="Courier New" w:cs="Courier New"/>
          <w:b/>
          <w:bCs/>
          <w:color w:val="FF0000"/>
          <w:kern w:val="24"/>
          <w:lang w:val="de-CH" w:eastAsia="en-GB"/>
        </w:rPr>
        <w:t>2</w:t>
      </w:r>
      <w:r w:rsidRPr="00957005">
        <w:rPr>
          <w:rFonts w:ascii="Courier New" w:eastAsiaTheme="minorEastAsia" w:hAnsi="Courier New" w:cs="Courier New"/>
          <w:b/>
          <w:bCs/>
          <w:color w:val="FF0000"/>
          <w:kern w:val="24"/>
          <w:lang w:val="de-CH" w:eastAsia="en-GB"/>
        </w:rPr>
        <w:t>00)</w:t>
      </w:r>
    </w:p>
    <w:p w14:paraId="2CE8E2A9" w14:textId="77777777" w:rsidR="00552B3A" w:rsidRPr="00957005" w:rsidRDefault="00552B3A" w:rsidP="006D78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61" w:lineRule="atLeast"/>
        <w:rPr>
          <w:rFonts w:ascii="Lucida Console" w:eastAsia="Times New Roman" w:hAnsi="Lucida Console" w:cs="Courier New"/>
          <w:b/>
          <w:color w:val="000000"/>
          <w:sz w:val="20"/>
          <w:szCs w:val="20"/>
          <w:bdr w:val="none" w:sz="0" w:space="0" w:color="auto" w:frame="1"/>
          <w:lang w:val="de-CH" w:eastAsia="en-GB"/>
        </w:rPr>
      </w:pPr>
    </w:p>
    <w:p w14:paraId="22C2996E"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ab/>
        <w:t>Exact binomial test</w:t>
      </w:r>
    </w:p>
    <w:p w14:paraId="1E84C4BD"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p>
    <w:p w14:paraId="667C4DD7"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data:  84 and 200</w:t>
      </w:r>
    </w:p>
    <w:p w14:paraId="49C32060"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number of successes = 84, number of trials = 200, p-value = 0.02813</w:t>
      </w:r>
    </w:p>
    <w:p w14:paraId="5DBDD299"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alternative hypothesis: true probability of success is not equal to 0.5</w:t>
      </w:r>
    </w:p>
    <w:p w14:paraId="56451B9C"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95 percent confidence interval:</w:t>
      </w:r>
    </w:p>
    <w:p w14:paraId="34411C52"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 0.3507439 0.4916638</w:t>
      </w:r>
    </w:p>
    <w:p w14:paraId="40E837CD"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sample estimates:</w:t>
      </w:r>
    </w:p>
    <w:p w14:paraId="27B18E4A"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probability of success </w:t>
      </w:r>
    </w:p>
    <w:p w14:paraId="1E385C8A" w14:textId="0A55A0A9" w:rsidR="00795196"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                  0.42</w:t>
      </w:r>
    </w:p>
    <w:p w14:paraId="120118C9" w14:textId="77777777" w:rsidR="00C721C7" w:rsidRPr="00957005" w:rsidRDefault="00C721C7" w:rsidP="00C721C7">
      <w:pPr>
        <w:spacing w:line="240" w:lineRule="auto"/>
        <w:textAlignment w:val="baseline"/>
        <w:rPr>
          <w:rFonts w:ascii="Courier New" w:eastAsiaTheme="minorEastAsia" w:hAnsi="Courier New" w:cs="Courier New"/>
          <w:b/>
          <w:color w:val="0000FF"/>
          <w:kern w:val="24"/>
          <w:lang w:val="de-CH" w:eastAsia="en-GB"/>
        </w:rPr>
      </w:pPr>
    </w:p>
    <w:p w14:paraId="04B26F3A" w14:textId="7973025F" w:rsidR="00795196" w:rsidRPr="00957005" w:rsidRDefault="00003812" w:rsidP="006D784B">
      <w:pPr>
        <w:pStyle w:val="Textkrper"/>
        <w:rPr>
          <w:lang w:val="de-CH"/>
        </w:rPr>
      </w:pPr>
      <w:r w:rsidRPr="00957005">
        <w:rPr>
          <w:lang w:val="de-CH"/>
        </w:rPr>
        <w:t>Der Unterschied ist also signifikant</w:t>
      </w:r>
      <w:r w:rsidR="00552B3A" w:rsidRPr="00957005">
        <w:rPr>
          <w:lang w:val="de-CH"/>
        </w:rPr>
        <w:t xml:space="preserve"> (</w:t>
      </w:r>
      <w:r w:rsidR="00552B3A" w:rsidRPr="00957005">
        <w:rPr>
          <w:i/>
          <w:lang w:val="de-CH"/>
        </w:rPr>
        <w:t>p</w:t>
      </w:r>
      <w:r w:rsidR="00552B3A" w:rsidRPr="00957005">
        <w:rPr>
          <w:lang w:val="de-CH"/>
        </w:rPr>
        <w:t xml:space="preserve"> </w:t>
      </w:r>
      <w:r w:rsidR="00C721C7" w:rsidRPr="00957005">
        <w:rPr>
          <w:lang w:val="de-CH"/>
        </w:rPr>
        <w:t>&lt;</w:t>
      </w:r>
      <w:r w:rsidR="00552B3A" w:rsidRPr="00957005">
        <w:rPr>
          <w:lang w:val="de-CH"/>
        </w:rPr>
        <w:t xml:space="preserve"> 0.05)</w:t>
      </w:r>
      <w:r w:rsidRPr="00957005">
        <w:rPr>
          <w:lang w:val="de-CH"/>
        </w:rPr>
        <w:t>, wir können die Nullhypothese (</w:t>
      </w:r>
      <w:r w:rsidR="00C721C7" w:rsidRPr="00957005">
        <w:rPr>
          <w:lang w:val="de-CH"/>
        </w:rPr>
        <w:t>«</w:t>
      </w:r>
      <w:r w:rsidRPr="00957005">
        <w:rPr>
          <w:lang w:val="de-CH"/>
        </w:rPr>
        <w:t>kein</w:t>
      </w:r>
      <w:r w:rsidR="00C721C7" w:rsidRPr="00957005">
        <w:rPr>
          <w:lang w:val="de-CH"/>
        </w:rPr>
        <w:t>e Bevorzugung von Männern»</w:t>
      </w:r>
      <w:r w:rsidRPr="00957005">
        <w:rPr>
          <w:lang w:val="de-CH"/>
        </w:rPr>
        <w:t xml:space="preserve">) also verwerfen. </w:t>
      </w:r>
      <w:r w:rsidR="00B25BB8" w:rsidRPr="00957005">
        <w:rPr>
          <w:lang w:val="de-CH"/>
        </w:rPr>
        <w:t xml:space="preserve">Der Output sagt uns auch noch, dass </w:t>
      </w:r>
      <w:r w:rsidR="00C721C7" w:rsidRPr="00957005">
        <w:rPr>
          <w:lang w:val="de-CH"/>
        </w:rPr>
        <w:t>ohne Bevorzugung/Benachteiligung eines Geschlechts der gegenwärtige Frauenanteil im Nationalrat nur zustande hätte kommen können, wenn der Frauenanteil im Stimmvolk zwischen 35 % und 49 % läge</w:t>
      </w:r>
      <w:r w:rsidR="00CB29A9" w:rsidRPr="00957005">
        <w:rPr>
          <w:lang w:val="de-CH"/>
        </w:rPr>
        <w:t xml:space="preserve">. Da dieser Bereich 50 % (also den der Nullhypothese ensprechenden Wert) </w:t>
      </w:r>
      <w:r w:rsidR="00C721C7" w:rsidRPr="00957005">
        <w:rPr>
          <w:lang w:val="de-CH"/>
        </w:rPr>
        <w:t xml:space="preserve">nicht </w:t>
      </w:r>
      <w:r w:rsidR="00CB29A9" w:rsidRPr="00957005">
        <w:rPr>
          <w:lang w:val="de-CH"/>
        </w:rPr>
        <w:t xml:space="preserve">einschliesst, ist es logisch, dass diese </w:t>
      </w:r>
      <w:r w:rsidR="00C721C7" w:rsidRPr="00957005">
        <w:rPr>
          <w:lang w:val="de-CH"/>
        </w:rPr>
        <w:t>verworfen</w:t>
      </w:r>
      <w:r w:rsidR="00CB29A9" w:rsidRPr="00957005">
        <w:rPr>
          <w:lang w:val="de-CH"/>
        </w:rPr>
        <w:t xml:space="preserve"> wird. </w:t>
      </w:r>
      <w:r w:rsidR="00795196" w:rsidRPr="00957005">
        <w:rPr>
          <w:lang w:val="de-CH"/>
        </w:rPr>
        <w:t>D</w:t>
      </w:r>
      <w:r w:rsidR="00795196" w:rsidRPr="00957005">
        <w:rPr>
          <w:lang w:val="de-CH"/>
        </w:rPr>
        <w:t>er Test ist „symmetrisch“:</w:t>
      </w:r>
      <w:r w:rsidR="00CB29A9" w:rsidRPr="00957005">
        <w:rPr>
          <w:lang w:val="de-CH"/>
        </w:rPr>
        <w:t xml:space="preserve"> Wir können also statt der Anzahl der </w:t>
      </w:r>
      <w:r w:rsidR="00C721C7" w:rsidRPr="00957005">
        <w:rPr>
          <w:lang w:val="de-CH"/>
        </w:rPr>
        <w:t>weibl</w:t>
      </w:r>
      <w:r w:rsidR="00D70FE8" w:rsidRPr="00957005">
        <w:rPr>
          <w:lang w:val="de-CH"/>
        </w:rPr>
        <w:t>ichen Nationalratsmitglieder</w:t>
      </w:r>
      <w:r w:rsidR="00CB29A9" w:rsidRPr="00957005">
        <w:rPr>
          <w:lang w:val="de-CH"/>
        </w:rPr>
        <w:t xml:space="preserve"> auch jene der männlichen eingeben und bekommen den gleichen </w:t>
      </w:r>
      <w:r w:rsidR="00CB29A9" w:rsidRPr="00957005">
        <w:rPr>
          <w:i/>
          <w:lang w:val="de-CH"/>
        </w:rPr>
        <w:t>p</w:t>
      </w:r>
      <w:r w:rsidR="00CB29A9" w:rsidRPr="00957005">
        <w:rPr>
          <w:lang w:val="de-CH"/>
        </w:rPr>
        <w:t>-Wert</w:t>
      </w:r>
    </w:p>
    <w:p w14:paraId="05EA88BC" w14:textId="180FE968" w:rsidR="00795196" w:rsidRPr="00957005" w:rsidRDefault="00795196"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binom.test(</w:t>
      </w:r>
      <w:r w:rsidR="00D70FE8" w:rsidRPr="00957005">
        <w:rPr>
          <w:rFonts w:ascii="Courier New" w:eastAsiaTheme="minorEastAsia" w:hAnsi="Courier New" w:cs="Courier New"/>
          <w:b/>
          <w:bCs/>
          <w:color w:val="FF0000"/>
          <w:kern w:val="24"/>
          <w:lang w:val="de-CH" w:eastAsia="en-GB"/>
        </w:rPr>
        <w:t>116</w:t>
      </w:r>
      <w:r w:rsidRPr="00957005">
        <w:rPr>
          <w:rFonts w:ascii="Courier New" w:eastAsiaTheme="minorEastAsia" w:hAnsi="Courier New" w:cs="Courier New"/>
          <w:b/>
          <w:bCs/>
          <w:color w:val="FF0000"/>
          <w:kern w:val="24"/>
          <w:lang w:val="de-CH" w:eastAsia="en-GB"/>
        </w:rPr>
        <w:t>,</w:t>
      </w:r>
      <w:r w:rsidR="00D70FE8" w:rsidRPr="00957005">
        <w:rPr>
          <w:rFonts w:ascii="Courier New" w:eastAsiaTheme="minorEastAsia" w:hAnsi="Courier New" w:cs="Courier New"/>
          <w:b/>
          <w:bCs/>
          <w:color w:val="FF0000"/>
          <w:kern w:val="24"/>
          <w:lang w:val="de-CH" w:eastAsia="en-GB"/>
        </w:rPr>
        <w:t>2</w:t>
      </w:r>
      <w:r w:rsidRPr="00957005">
        <w:rPr>
          <w:rFonts w:ascii="Courier New" w:eastAsiaTheme="minorEastAsia" w:hAnsi="Courier New" w:cs="Courier New"/>
          <w:b/>
          <w:bCs/>
          <w:color w:val="FF0000"/>
          <w:kern w:val="24"/>
          <w:lang w:val="de-CH" w:eastAsia="en-GB"/>
        </w:rPr>
        <w:t>00)</w:t>
      </w:r>
    </w:p>
    <w:p w14:paraId="55D53E24" w14:textId="77777777" w:rsidR="007D3A13" w:rsidRPr="00957005" w:rsidRDefault="007D3A13" w:rsidP="006D784B">
      <w:pPr>
        <w:spacing w:line="240" w:lineRule="auto"/>
        <w:textAlignment w:val="baseline"/>
        <w:rPr>
          <w:rFonts w:ascii="Courier New" w:eastAsiaTheme="minorEastAsia" w:hAnsi="Courier New" w:cs="Courier New"/>
          <w:b/>
          <w:bCs/>
          <w:color w:val="FF0000"/>
          <w:kern w:val="24"/>
          <w:lang w:val="de-CH" w:eastAsia="en-GB"/>
        </w:rPr>
      </w:pPr>
    </w:p>
    <w:p w14:paraId="1B488F11"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ab/>
        <w:t>Exact binomial test</w:t>
      </w:r>
    </w:p>
    <w:p w14:paraId="49A539B2"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p>
    <w:p w14:paraId="62A3362E"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data:  116 and 200</w:t>
      </w:r>
    </w:p>
    <w:p w14:paraId="2A627EB8"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number of successes = 116, number of trials = 200, p-value = 0.02813</w:t>
      </w:r>
    </w:p>
    <w:p w14:paraId="1FA423ED"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alternative hypothesis: true probability of success is not equal to 0.5</w:t>
      </w:r>
    </w:p>
    <w:p w14:paraId="7702EEB8"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95 percent confidence interval:</w:t>
      </w:r>
    </w:p>
    <w:p w14:paraId="468D0ED1"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 0.5083362 0.6492561</w:t>
      </w:r>
    </w:p>
    <w:p w14:paraId="2C7E3913"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sample estimates:</w:t>
      </w:r>
    </w:p>
    <w:p w14:paraId="01605CE2"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probability of success </w:t>
      </w:r>
    </w:p>
    <w:p w14:paraId="6FF473A0" w14:textId="77777777" w:rsidR="00D70FE8" w:rsidRPr="00957005" w:rsidRDefault="00D70FE8" w:rsidP="00D70FE8">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                  0.58 </w:t>
      </w:r>
    </w:p>
    <w:p w14:paraId="19DDE363" w14:textId="0B4EFAB4" w:rsidR="0088230B" w:rsidRPr="00957005" w:rsidRDefault="0088230B" w:rsidP="00D70FE8">
      <w:pPr>
        <w:pStyle w:val="berschrift2"/>
      </w:pPr>
      <w:bookmarkStart w:id="31" w:name="_Toc117278757"/>
      <w:r w:rsidRPr="00957005">
        <w:t>Chi-Quadrat- bzw. Fishers Test (</w:t>
      </w:r>
      <w:r w:rsidR="004A4C51" w:rsidRPr="00957005">
        <w:t>für die Assoziation zweier</w:t>
      </w:r>
      <w:r w:rsidR="007E2415" w:rsidRPr="00957005">
        <w:t xml:space="preserve"> binomialer Variablen</w:t>
      </w:r>
      <w:r w:rsidRPr="00957005">
        <w:t>)</w:t>
      </w:r>
      <w:bookmarkEnd w:id="31"/>
    </w:p>
    <w:p w14:paraId="70691CB0" w14:textId="6289021F" w:rsidR="0088230B" w:rsidRPr="00957005" w:rsidRDefault="005B1E73" w:rsidP="006D784B">
      <w:pPr>
        <w:pStyle w:val="Textkrper"/>
        <w:rPr>
          <w:lang w:val="de-CH"/>
        </w:rPr>
      </w:pPr>
      <w:r w:rsidRPr="00957005">
        <w:rPr>
          <w:lang w:val="de-CH"/>
        </w:rPr>
        <w:t>Die Frage beim Assoziationstest</w:t>
      </w:r>
      <w:r w:rsidR="00D6477E" w:rsidRPr="00957005">
        <w:rPr>
          <w:lang w:val="de-CH"/>
        </w:rPr>
        <w:t xml:space="preserve"> ist eine ähnliche wie beim Binomialtest. Wiederum geht es um binomiale Variablen, dieses Mal aber nicht um eine einzige, sondern um zwei an denselben Objekten erhobene Variablen, deren Zusammenhang man wissen will.</w:t>
      </w:r>
    </w:p>
    <w:p w14:paraId="2930ADDE" w14:textId="48AD1837" w:rsidR="00885FF6" w:rsidRPr="00957005" w:rsidRDefault="00885FF6" w:rsidP="006D784B">
      <w:pPr>
        <w:pStyle w:val="Textkrper"/>
        <w:rPr>
          <w:lang w:val="de-CH"/>
        </w:rPr>
      </w:pPr>
      <w:r w:rsidRPr="00957005">
        <w:rPr>
          <w:lang w:val="de-CH"/>
        </w:rPr>
        <w:t xml:space="preserve">Im folgenden Beispiel wollen wir wissen, ob die Augenfarbe und die Haarfarbe von Personen miteinander </w:t>
      </w:r>
      <w:r w:rsidR="00680384" w:rsidRPr="00957005">
        <w:rPr>
          <w:lang w:val="de-CH"/>
        </w:rPr>
        <w:t>zusammenhängen</w:t>
      </w:r>
      <w:r w:rsidRPr="00957005">
        <w:rPr>
          <w:lang w:val="de-CH"/>
        </w:rPr>
        <w:t>. Die einfachste Form des Assoziationstests setzt zwei binomiale/binäre Variablen voraus, wir müssen also z. B. grüne Augen ausschliessen oder mit einer der beiden anderen Augenfarben zusammenfassen</w:t>
      </w:r>
      <w:r w:rsidR="00BF45EF" w:rsidRPr="00957005">
        <w:rPr>
          <w:lang w:val="de-CH"/>
        </w:rPr>
        <w:t>. Unsere Beobachtungsergebnisse von 114 Personen könnten wie folgt aussehen:</w:t>
      </w:r>
    </w:p>
    <w:p w14:paraId="1B237148" w14:textId="069BF04B" w:rsidR="00BF45EF" w:rsidRPr="00957005" w:rsidRDefault="00680384" w:rsidP="006D784B">
      <w:pPr>
        <w:pStyle w:val="Textkrper"/>
        <w:spacing w:before="360" w:after="360"/>
        <w:jc w:val="center"/>
        <w:rPr>
          <w:lang w:val="de-CH"/>
        </w:rPr>
      </w:pPr>
      <w:r w:rsidRPr="00957005">
        <w:rPr>
          <w:noProof/>
          <w:lang w:val="de-CH" w:eastAsia="en-GB"/>
        </w:rPr>
        <w:lastRenderedPageBreak/>
        <w:drawing>
          <wp:inline distT="0" distB="0" distL="0" distR="0" wp14:anchorId="5E9F9370" wp14:editId="39BAD1F2">
            <wp:extent cx="3240000" cy="6190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0000" cy="619060"/>
                    </a:xfrm>
                    <a:prstGeom prst="rect">
                      <a:avLst/>
                    </a:prstGeom>
                    <a:noFill/>
                    <a:ln>
                      <a:noFill/>
                    </a:ln>
                  </pic:spPr>
                </pic:pic>
              </a:graphicData>
            </a:graphic>
          </wp:inline>
        </w:drawing>
      </w:r>
    </w:p>
    <w:p w14:paraId="08CB230E" w14:textId="13542786" w:rsidR="00472935" w:rsidRPr="00957005" w:rsidRDefault="00472935" w:rsidP="006D784B">
      <w:pPr>
        <w:pStyle w:val="Textkrper"/>
        <w:rPr>
          <w:lang w:val="de-CH"/>
        </w:rPr>
      </w:pPr>
      <w:r w:rsidRPr="00957005">
        <w:rPr>
          <w:lang w:val="de-CH"/>
        </w:rPr>
        <w:t>Sind diese Werte so erwartbar unter der Nullhypothese</w:t>
      </w:r>
      <w:r w:rsidR="00D70FE8" w:rsidRPr="00957005">
        <w:rPr>
          <w:lang w:val="de-CH"/>
        </w:rPr>
        <w:t>,</w:t>
      </w:r>
      <w:r w:rsidRPr="00957005">
        <w:rPr>
          <w:lang w:val="de-CH"/>
        </w:rPr>
        <w:t xml:space="preserve"> dass Augenfarbe und Haarfarbe unabhängig voneinander sind? Anders als beim Binomialtest</w:t>
      </w:r>
      <w:r w:rsidR="00E14436" w:rsidRPr="00957005">
        <w:rPr>
          <w:lang w:val="de-CH"/>
        </w:rPr>
        <w:t xml:space="preserve"> oben ist die Nullhypothese jedoch nicht die Gleichverteilung aller Merkmale bzw. Merkmalskombinationen.</w:t>
      </w:r>
      <w:r w:rsidR="00384319" w:rsidRPr="00957005">
        <w:rPr>
          <w:lang w:val="de-CH"/>
        </w:rPr>
        <w:t xml:space="preserve"> Vielmehr gehen wir von der gegebenen Häufigkeit der vier Einzelmerkmale aus.</w:t>
      </w:r>
      <w:r w:rsidR="007D790E" w:rsidRPr="00957005">
        <w:rPr>
          <w:lang w:val="de-CH"/>
        </w:rPr>
        <w:t xml:space="preserve"> Wir müssen also ber</w:t>
      </w:r>
      <w:r w:rsidR="00B6427A" w:rsidRPr="00957005">
        <w:rPr>
          <w:lang w:val="de-CH"/>
        </w:rPr>
        <w:t>e</w:t>
      </w:r>
      <w:r w:rsidR="007D790E" w:rsidRPr="00957005">
        <w:rPr>
          <w:lang w:val="de-CH"/>
        </w:rPr>
        <w:t>chnen, mit welcher Wahrscheinlichkeit die Kombination blaue Augen – helle Haare unter den 114 ProbantInnen auftreten sollte, wenn beide Merkmale unabhängig voneinander sind. Das geht folgendermassen:</w:t>
      </w:r>
    </w:p>
    <w:p w14:paraId="2FFAA360" w14:textId="7AD58F13" w:rsidR="00557156" w:rsidRPr="00957005" w:rsidRDefault="00557156" w:rsidP="006D784B">
      <w:pPr>
        <w:pStyle w:val="Textkrper"/>
        <w:spacing w:before="360" w:after="360"/>
        <w:jc w:val="center"/>
        <w:rPr>
          <w:lang w:val="de-CH"/>
        </w:rPr>
      </w:pPr>
      <w:r w:rsidRPr="00957005">
        <w:rPr>
          <w:noProof/>
          <w:lang w:val="de-CH" w:eastAsia="en-GB"/>
        </w:rPr>
        <w:drawing>
          <wp:inline distT="0" distB="0" distL="0" distR="0" wp14:anchorId="324CF6FC" wp14:editId="635237FD">
            <wp:extent cx="4320000" cy="842689"/>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842689"/>
                    </a:xfrm>
                    <a:prstGeom prst="rect">
                      <a:avLst/>
                    </a:prstGeom>
                    <a:noFill/>
                    <a:ln>
                      <a:noFill/>
                    </a:ln>
                  </pic:spPr>
                </pic:pic>
              </a:graphicData>
            </a:graphic>
          </wp:inline>
        </w:drawing>
      </w:r>
    </w:p>
    <w:p w14:paraId="68860F8A" w14:textId="68BAE8FB" w:rsidR="00557156" w:rsidRPr="00957005" w:rsidRDefault="00557156" w:rsidP="006D784B">
      <w:pPr>
        <w:pStyle w:val="Textkrper"/>
        <w:spacing w:before="360" w:after="360"/>
        <w:jc w:val="center"/>
        <w:rPr>
          <w:lang w:val="de-CH"/>
        </w:rPr>
      </w:pPr>
      <w:r w:rsidRPr="00957005">
        <w:rPr>
          <w:noProof/>
          <w:lang w:val="de-CH" w:eastAsia="en-GB"/>
        </w:rPr>
        <w:drawing>
          <wp:inline distT="0" distB="0" distL="0" distR="0" wp14:anchorId="06B8E2F6" wp14:editId="0B4C415F">
            <wp:extent cx="3600000" cy="978279"/>
            <wp:effectExtent l="0" t="0" r="63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978279"/>
                    </a:xfrm>
                    <a:prstGeom prst="rect">
                      <a:avLst/>
                    </a:prstGeom>
                    <a:noFill/>
                    <a:ln>
                      <a:noFill/>
                    </a:ln>
                  </pic:spPr>
                </pic:pic>
              </a:graphicData>
            </a:graphic>
          </wp:inline>
        </w:drawing>
      </w:r>
    </w:p>
    <w:p w14:paraId="62FAF230" w14:textId="35017616" w:rsidR="00384319" w:rsidRPr="00957005" w:rsidRDefault="003B29A6" w:rsidP="006D784B">
      <w:pPr>
        <w:pStyle w:val="Textkrper"/>
        <w:rPr>
          <w:lang w:val="de-CH"/>
        </w:rPr>
      </w:pPr>
      <w:r w:rsidRPr="00957005">
        <w:rPr>
          <w:lang w:val="de-CH"/>
        </w:rPr>
        <w:t xml:space="preserve">Die beobachteten Werte (z. B. 38 </w:t>
      </w:r>
      <w:r w:rsidR="00F561B4" w:rsidRPr="00957005">
        <w:rPr>
          <w:lang w:val="de-CH"/>
        </w:rPr>
        <w:t xml:space="preserve">Personen mit </w:t>
      </w:r>
      <w:r w:rsidRPr="00957005">
        <w:rPr>
          <w:lang w:val="de-CH"/>
        </w:rPr>
        <w:t>blaue</w:t>
      </w:r>
      <w:r w:rsidR="00F561B4" w:rsidRPr="00957005">
        <w:rPr>
          <w:lang w:val="de-CH"/>
        </w:rPr>
        <w:t>n</w:t>
      </w:r>
      <w:r w:rsidRPr="00957005">
        <w:rPr>
          <w:lang w:val="de-CH"/>
        </w:rPr>
        <w:t xml:space="preserve"> Augen/helle</w:t>
      </w:r>
      <w:r w:rsidR="00F561B4" w:rsidRPr="00957005">
        <w:rPr>
          <w:lang w:val="de-CH"/>
        </w:rPr>
        <w:t>n</w:t>
      </w:r>
      <w:r w:rsidRPr="00957005">
        <w:rPr>
          <w:lang w:val="de-CH"/>
        </w:rPr>
        <w:t xml:space="preserve"> Haare) unterscheiden sich deutlich von den erwarteten Werten unter der Nullhypothese (22.35</w:t>
      </w:r>
      <w:r w:rsidR="00F561B4" w:rsidRPr="00957005">
        <w:rPr>
          <w:lang w:val="de-CH"/>
        </w:rPr>
        <w:t xml:space="preserve"> Personen). Aber ist das auch statistisch signifikant?</w:t>
      </w:r>
    </w:p>
    <w:p w14:paraId="3D4C03FD" w14:textId="2841DF2C" w:rsidR="00466D45" w:rsidRPr="00957005" w:rsidRDefault="00466D45" w:rsidP="00E61655">
      <w:pPr>
        <w:pStyle w:val="berschrift3"/>
      </w:pPr>
      <w:bookmarkStart w:id="32" w:name="_Toc117278758"/>
      <w:r w:rsidRPr="00957005">
        <w:t>Chi-Quadrat-Test</w:t>
      </w:r>
      <w:bookmarkEnd w:id="32"/>
    </w:p>
    <w:p w14:paraId="5771A93C" w14:textId="3CD93C90" w:rsidR="006844F3" w:rsidRPr="00957005" w:rsidRDefault="006844F3" w:rsidP="006D784B">
      <w:pPr>
        <w:pStyle w:val="Textkrper"/>
        <w:rPr>
          <w:lang w:val="de-CH"/>
        </w:rPr>
      </w:pPr>
      <w:r w:rsidRPr="00957005">
        <w:rPr>
          <w:lang w:val="de-CH"/>
        </w:rPr>
        <w:t>Der traditionelle statistische Test für diese Frage ist Pearsons Chi-Quadrat</w:t>
      </w:r>
      <w:r w:rsidR="005F6FCB" w:rsidRPr="00957005">
        <w:rPr>
          <w:lang w:val="de-CH"/>
        </w:rPr>
        <w:t>-Test</w:t>
      </w:r>
      <w:r w:rsidRPr="00957005">
        <w:rPr>
          <w:lang w:val="de-CH"/>
        </w:rPr>
        <w:t xml:space="preserve"> (auch </w:t>
      </w:r>
      <w:r w:rsidRPr="00957005">
        <w:rPr>
          <w:i/>
          <w:lang w:val="de-CH"/>
        </w:rPr>
        <w:t>Χ</w:t>
      </w:r>
      <w:r w:rsidR="00381B3C" w:rsidRPr="00957005">
        <w:rPr>
          <w:vertAlign w:val="superscript"/>
          <w:lang w:val="de-CH"/>
        </w:rPr>
        <w:t>2</w:t>
      </w:r>
      <w:r w:rsidR="005F6FCB" w:rsidRPr="00957005">
        <w:rPr>
          <w:lang w:val="de-CH"/>
        </w:rPr>
        <w:t>-Test</w:t>
      </w:r>
      <w:r w:rsidR="00381B3C" w:rsidRPr="00957005">
        <w:rPr>
          <w:lang w:val="de-CH"/>
        </w:rPr>
        <w:t xml:space="preserve"> geschrieben</w:t>
      </w:r>
      <w:r w:rsidR="005F6FCB" w:rsidRPr="00957005">
        <w:rPr>
          <w:lang w:val="de-CH"/>
        </w:rPr>
        <w:t xml:space="preserve">). Wie </w:t>
      </w:r>
      <w:r w:rsidR="005F6FCB" w:rsidRPr="00957005">
        <w:rPr>
          <w:i/>
          <w:lang w:val="de-CH"/>
        </w:rPr>
        <w:t>t</w:t>
      </w:r>
      <w:r w:rsidR="005F6FCB" w:rsidRPr="00957005">
        <w:rPr>
          <w:lang w:val="de-CH"/>
        </w:rPr>
        <w:t xml:space="preserve"> ist </w:t>
      </w:r>
      <w:r w:rsidR="00D62DA1" w:rsidRPr="00957005">
        <w:rPr>
          <w:i/>
          <w:lang w:val="de-CH"/>
        </w:rPr>
        <w:t>Χ</w:t>
      </w:r>
      <w:r w:rsidR="00D62DA1" w:rsidRPr="00957005">
        <w:rPr>
          <w:vertAlign w:val="superscript"/>
          <w:lang w:val="de-CH"/>
        </w:rPr>
        <w:t>2</w:t>
      </w:r>
      <w:r w:rsidR="00D62DA1" w:rsidRPr="00957005">
        <w:rPr>
          <w:lang w:val="de-CH"/>
        </w:rPr>
        <w:t xml:space="preserve"> eine Teststatistik, die abhängig von den Freiheitsgraden (df) einer ganz bestimmten Kurve folgt.</w:t>
      </w:r>
    </w:p>
    <w:p w14:paraId="5FF02EFD" w14:textId="50B2B85D" w:rsidR="00712A59" w:rsidRPr="00957005" w:rsidRDefault="001974FF" w:rsidP="006D784B">
      <w:pPr>
        <w:pStyle w:val="Textkrper"/>
        <w:ind w:left="567"/>
        <w:rPr>
          <w:lang w:val="de-CH"/>
        </w:rPr>
      </w:pPr>
      <m:oMath>
        <m:sSup>
          <m:sSupPr>
            <m:ctrlPr>
              <w:rPr>
                <w:rFonts w:ascii="Cambria Math" w:eastAsiaTheme="minorEastAsia" w:hAnsi="Cambria Math" w:cstheme="minorBidi"/>
                <w:i/>
                <w:iCs/>
                <w:color w:val="000000" w:themeColor="text1"/>
                <w:kern w:val="24"/>
                <w:sz w:val="24"/>
                <w:szCs w:val="24"/>
                <w:lang w:val="de-CH"/>
              </w:rPr>
            </m:ctrlPr>
          </m:sSupPr>
          <m:e>
            <m:r>
              <w:rPr>
                <w:rFonts w:ascii="Cambria Math" w:eastAsiaTheme="minorEastAsia" w:hAnsi="Cambria Math" w:cstheme="minorBidi"/>
                <w:color w:val="000000" w:themeColor="text1"/>
                <w:kern w:val="24"/>
                <w:lang w:val="de-CH"/>
              </w:rPr>
              <m:t>Χ</m:t>
            </m:r>
          </m:e>
          <m:sup>
            <m:r>
              <w:rPr>
                <w:rFonts w:ascii="Cambria Math" w:eastAsiaTheme="minorEastAsia" w:hAnsi="Cambria Math" w:cstheme="minorBidi"/>
                <w:color w:val="000000" w:themeColor="text1"/>
                <w:kern w:val="24"/>
                <w:lang w:val="de-CH"/>
              </w:rPr>
              <m:t>2</m:t>
            </m:r>
          </m:sup>
        </m:sSup>
      </m:oMath>
      <w:r w:rsidR="00712A59" w:rsidRPr="00957005">
        <w:rPr>
          <w:rFonts w:eastAsiaTheme="minorEastAsia" w:cstheme="minorBidi"/>
          <w:color w:val="000000" w:themeColor="text1"/>
          <w:kern w:val="24"/>
          <w:lang w:val="de-CH"/>
        </w:rPr>
        <w:t>=</w:t>
      </w:r>
      <m:oMath>
        <m:nary>
          <m:naryPr>
            <m:chr m:val="∑"/>
            <m:subHide m:val="1"/>
            <m:supHide m:val="1"/>
            <m:ctrlPr>
              <w:rPr>
                <w:rFonts w:ascii="Cambria Math" w:eastAsiaTheme="minorEastAsia" w:hAnsi="Cambria Math" w:cstheme="minorBidi"/>
                <w:i/>
                <w:iCs/>
                <w:color w:val="000000" w:themeColor="text1"/>
                <w:kern w:val="24"/>
                <w:sz w:val="24"/>
                <w:szCs w:val="24"/>
                <w:lang w:val="de-CH"/>
              </w:rPr>
            </m:ctrlPr>
          </m:naryPr>
          <m:sub/>
          <m:sup/>
          <m:e>
            <m:f>
              <m:fPr>
                <m:ctrlPr>
                  <w:rPr>
                    <w:rFonts w:ascii="Cambria Math" w:eastAsiaTheme="minorEastAsia" w:hAnsi="Cambria Math" w:cstheme="minorBidi"/>
                    <w:i/>
                    <w:iCs/>
                    <w:color w:val="000000" w:themeColor="text1"/>
                    <w:kern w:val="24"/>
                    <w:sz w:val="24"/>
                    <w:szCs w:val="24"/>
                    <w:lang w:val="de-CH"/>
                  </w:rPr>
                </m:ctrlPr>
              </m:fPr>
              <m:num>
                <m:sSup>
                  <m:sSupPr>
                    <m:ctrlPr>
                      <w:rPr>
                        <w:rFonts w:ascii="Cambria Math" w:eastAsiaTheme="minorEastAsia" w:hAnsi="Cambria Math" w:cstheme="minorBidi"/>
                        <w:i/>
                        <w:iCs/>
                        <w:color w:val="000000" w:themeColor="text1"/>
                        <w:kern w:val="24"/>
                        <w:sz w:val="24"/>
                        <w:szCs w:val="24"/>
                        <w:lang w:val="de-CH"/>
                      </w:rPr>
                    </m:ctrlPr>
                  </m:sSupPr>
                  <m:e>
                    <m:r>
                      <w:rPr>
                        <w:rFonts w:ascii="Cambria Math" w:eastAsiaTheme="minorEastAsia" w:hAnsi="Cambria Math" w:cstheme="minorBidi"/>
                        <w:color w:val="000000" w:themeColor="text1"/>
                        <w:kern w:val="24"/>
                        <w:lang w:val="de-CH"/>
                      </w:rPr>
                      <m:t>(O -E)</m:t>
                    </m:r>
                  </m:e>
                  <m:sup>
                    <m:r>
                      <w:rPr>
                        <w:rFonts w:ascii="Cambria Math" w:eastAsiaTheme="minorEastAsia" w:hAnsi="Cambria Math" w:cstheme="minorBidi"/>
                        <w:color w:val="000000" w:themeColor="text1"/>
                        <w:kern w:val="24"/>
                        <w:lang w:val="de-CH"/>
                      </w:rPr>
                      <m:t>2</m:t>
                    </m:r>
                  </m:sup>
                </m:sSup>
              </m:num>
              <m:den>
                <m:r>
                  <w:rPr>
                    <w:rFonts w:ascii="Cambria Math" w:eastAsiaTheme="minorEastAsia" w:hAnsi="Cambria Math" w:cstheme="minorBidi"/>
                    <w:color w:val="000000" w:themeColor="text1"/>
                    <w:kern w:val="24"/>
                    <w:lang w:val="de-CH"/>
                  </w:rPr>
                  <m:t>E</m:t>
                </m:r>
              </m:den>
            </m:f>
            <m:r>
              <w:rPr>
                <w:rFonts w:ascii="Cambria Math" w:eastAsiaTheme="minorEastAsia" w:hAnsi="Cambria Math" w:cstheme="minorBidi"/>
                <w:color w:val="000000" w:themeColor="text1"/>
                <w:kern w:val="24"/>
                <w:lang w:val="de-CH"/>
              </w:rPr>
              <m:t>, mit O=observed;E=expected</m:t>
            </m:r>
          </m:e>
        </m:nary>
      </m:oMath>
      <w:r w:rsidR="00712A59" w:rsidRPr="00957005">
        <w:rPr>
          <w:rFonts w:eastAsiaTheme="minorEastAsia" w:cstheme="minorBidi"/>
          <w:color w:val="000000" w:themeColor="text1"/>
          <w:kern w:val="24"/>
          <w:lang w:val="de-CH"/>
        </w:rPr>
        <w:t xml:space="preserve"> </w:t>
      </w:r>
    </w:p>
    <w:p w14:paraId="7F957097" w14:textId="1B6A82A4" w:rsidR="00712A59" w:rsidRPr="00957005" w:rsidRDefault="002934F2" w:rsidP="006D784B">
      <w:pPr>
        <w:pStyle w:val="Textkrper"/>
        <w:spacing w:before="360" w:after="360"/>
        <w:jc w:val="center"/>
        <w:rPr>
          <w:lang w:val="de-CH"/>
        </w:rPr>
      </w:pPr>
      <w:r w:rsidRPr="00957005">
        <w:rPr>
          <w:noProof/>
          <w:lang w:val="de-CH" w:eastAsia="en-GB"/>
        </w:rPr>
        <w:lastRenderedPageBreak/>
        <w:drawing>
          <wp:inline distT="0" distB="0" distL="0" distR="0" wp14:anchorId="2A89D778" wp14:editId="22328479">
            <wp:extent cx="2333501" cy="2321626"/>
            <wp:effectExtent l="0" t="0" r="0" b="254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1511" r="1192"/>
                    <a:stretch/>
                  </pic:blipFill>
                  <pic:spPr bwMode="auto">
                    <a:xfrm>
                      <a:off x="0" y="0"/>
                      <a:ext cx="2333376" cy="23215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957005">
        <w:rPr>
          <w:lang w:val="de-CH"/>
        </w:rPr>
        <w:br/>
      </w:r>
      <w:r w:rsidRPr="00957005">
        <w:rPr>
          <w:sz w:val="19"/>
          <w:szCs w:val="19"/>
          <w:lang w:val="de-CH"/>
        </w:rPr>
        <w:t>(aus Quinn &amp; Keough 2002)</w:t>
      </w:r>
    </w:p>
    <w:p w14:paraId="3206EB33" w14:textId="280AAA51" w:rsidR="002934F2" w:rsidRPr="00957005" w:rsidRDefault="002934F2" w:rsidP="006D784B">
      <w:pPr>
        <w:pStyle w:val="Textkrper"/>
        <w:rPr>
          <w:lang w:val="de-CH"/>
        </w:rPr>
      </w:pPr>
      <w:r w:rsidRPr="00957005">
        <w:rPr>
          <w:lang w:val="de-CH"/>
        </w:rPr>
        <w:t xml:space="preserve">Wir können den </w:t>
      </w:r>
      <w:r w:rsidRPr="00957005">
        <w:rPr>
          <w:i/>
          <w:lang w:val="de-CH"/>
        </w:rPr>
        <w:t>Χ</w:t>
      </w:r>
      <w:r w:rsidRPr="00957005">
        <w:rPr>
          <w:vertAlign w:val="superscript"/>
          <w:lang w:val="de-CH"/>
        </w:rPr>
        <w:t>2</w:t>
      </w:r>
      <w:r w:rsidRPr="00957005">
        <w:rPr>
          <w:lang w:val="de-CH"/>
        </w:rPr>
        <w:t>-Wert in unserem Fall einfach händisch berechnen</w:t>
      </w:r>
      <w:r w:rsidR="00C70695" w:rsidRPr="00957005">
        <w:rPr>
          <w:lang w:val="de-CH"/>
        </w:rPr>
        <w:t>:</w:t>
      </w:r>
    </w:p>
    <w:p w14:paraId="7AF9E401" w14:textId="729A322F" w:rsidR="00C70695" w:rsidRPr="00957005" w:rsidRDefault="00C70695" w:rsidP="006D784B">
      <w:pPr>
        <w:pStyle w:val="Textkrper"/>
        <w:spacing w:before="360" w:after="360"/>
        <w:jc w:val="center"/>
        <w:rPr>
          <w:lang w:val="de-CH"/>
        </w:rPr>
      </w:pPr>
      <w:r w:rsidRPr="00957005">
        <w:rPr>
          <w:noProof/>
          <w:lang w:val="de-CH" w:eastAsia="en-GB"/>
        </w:rPr>
        <w:drawing>
          <wp:inline distT="0" distB="0" distL="0" distR="0" wp14:anchorId="47C89A6B" wp14:editId="1CCC2496">
            <wp:extent cx="4320000" cy="1443830"/>
            <wp:effectExtent l="0" t="0" r="4445"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1443830"/>
                    </a:xfrm>
                    <a:prstGeom prst="rect">
                      <a:avLst/>
                    </a:prstGeom>
                    <a:noFill/>
                    <a:ln>
                      <a:noFill/>
                    </a:ln>
                  </pic:spPr>
                </pic:pic>
              </a:graphicData>
            </a:graphic>
          </wp:inline>
        </w:drawing>
      </w:r>
    </w:p>
    <w:p w14:paraId="3BE3AA57" w14:textId="74F534C1" w:rsidR="00C70695" w:rsidRPr="00957005" w:rsidRDefault="00452FA3" w:rsidP="006D784B">
      <w:pPr>
        <w:pStyle w:val="Textkrper"/>
        <w:rPr>
          <w:lang w:val="de-CH"/>
        </w:rPr>
      </w:pPr>
      <w:r w:rsidRPr="00957005">
        <w:rPr>
          <w:lang w:val="de-CH"/>
        </w:rPr>
        <w:t xml:space="preserve">Ist </w:t>
      </w:r>
      <w:r w:rsidRPr="00957005">
        <w:rPr>
          <w:i/>
          <w:lang w:val="de-CH"/>
        </w:rPr>
        <w:t>Χ</w:t>
      </w:r>
      <w:r w:rsidR="00C60D68" w:rsidRPr="00957005">
        <w:rPr>
          <w:lang w:val="de-CH"/>
        </w:rPr>
        <w:t>²</w:t>
      </w:r>
      <w:r w:rsidRPr="00957005">
        <w:rPr>
          <w:lang w:val="de-CH"/>
        </w:rPr>
        <w:t xml:space="preserve"> = 35.33 nun signifikant oder nicht</w:t>
      </w:r>
      <w:r w:rsidR="00265B22" w:rsidRPr="00957005">
        <w:rPr>
          <w:lang w:val="de-CH"/>
        </w:rPr>
        <w:t>?</w:t>
      </w:r>
      <w:r w:rsidRPr="00957005">
        <w:rPr>
          <w:lang w:val="de-CH"/>
        </w:rPr>
        <w:t xml:space="preserve"> Dazu müssen wir noch die Freiheitsgrade berechnen und das Signifikanzniveau festlegen:</w:t>
      </w:r>
    </w:p>
    <w:p w14:paraId="0D986353" w14:textId="77777777" w:rsidR="00C60D68" w:rsidRPr="00957005" w:rsidRDefault="00C60D68" w:rsidP="00E01EDA">
      <w:pPr>
        <w:pStyle w:val="Listenabsatz"/>
        <w:numPr>
          <w:ilvl w:val="0"/>
          <w:numId w:val="7"/>
        </w:numPr>
        <w:spacing w:line="276" w:lineRule="auto"/>
        <w:ind w:left="714" w:hanging="357"/>
        <w:textAlignment w:val="baseline"/>
        <w:rPr>
          <w:rFonts w:eastAsia="Times New Roman" w:cs="Arial"/>
          <w:lang w:eastAsia="en-GB"/>
        </w:rPr>
      </w:pPr>
      <w:r w:rsidRPr="00957005">
        <w:rPr>
          <w:rFonts w:eastAsiaTheme="minorEastAsia" w:cs="Arial"/>
          <w:b/>
          <w:bCs/>
          <w:color w:val="000000" w:themeColor="text1"/>
          <w:kern w:val="24"/>
          <w:lang w:eastAsia="en-GB"/>
        </w:rPr>
        <w:t xml:space="preserve">Freiheitsgrade: </w:t>
      </w:r>
      <w:r w:rsidRPr="00957005">
        <w:rPr>
          <w:rFonts w:eastAsiaTheme="minorEastAsia" w:cs="Arial"/>
          <w:color w:val="000000" w:themeColor="text1"/>
          <w:kern w:val="24"/>
          <w:lang w:eastAsia="en-GB"/>
        </w:rPr>
        <w:t xml:space="preserve">(Spalten – 1) x (Zeilen – 1) = (2 – 1) x (2 – 1) = 1 </w:t>
      </w:r>
    </w:p>
    <w:p w14:paraId="2A2714C9" w14:textId="77777777" w:rsidR="00C60D68" w:rsidRPr="00957005" w:rsidRDefault="00C60D68" w:rsidP="00E01EDA">
      <w:pPr>
        <w:pStyle w:val="Listenabsatz"/>
        <w:numPr>
          <w:ilvl w:val="0"/>
          <w:numId w:val="7"/>
        </w:numPr>
        <w:spacing w:after="120" w:line="276" w:lineRule="auto"/>
        <w:ind w:left="714" w:hanging="357"/>
        <w:textAlignment w:val="baseline"/>
        <w:rPr>
          <w:rFonts w:eastAsia="Times New Roman" w:cs="Arial"/>
          <w:lang w:eastAsia="en-GB"/>
        </w:rPr>
      </w:pPr>
      <w:r w:rsidRPr="00957005">
        <w:rPr>
          <w:rFonts w:eastAsiaTheme="minorEastAsia" w:cs="Arial"/>
          <w:b/>
          <w:bCs/>
          <w:color w:val="000000" w:themeColor="text1"/>
          <w:kern w:val="24"/>
          <w:lang w:eastAsia="en-GB"/>
        </w:rPr>
        <w:t xml:space="preserve">Signifikanzlevel: </w:t>
      </w:r>
      <w:r w:rsidRPr="00957005">
        <w:rPr>
          <w:rFonts w:eastAsiaTheme="minorEastAsia" w:cs="Arial"/>
          <w:color w:val="000000" w:themeColor="text1"/>
          <w:kern w:val="24"/>
          <w:lang w:eastAsia="en-GB"/>
        </w:rPr>
        <w:t xml:space="preserve">z.B. </w:t>
      </w:r>
      <w:r w:rsidRPr="00957005">
        <w:rPr>
          <w:rFonts w:eastAsia="Cambria Math" w:cs="Arial"/>
          <w:color w:val="000000" w:themeColor="text1"/>
          <w:kern w:val="24"/>
          <w:lang w:eastAsia="en-GB"/>
        </w:rPr>
        <w:t xml:space="preserve">α = </w:t>
      </w:r>
      <w:r w:rsidRPr="00957005">
        <w:rPr>
          <w:rFonts w:eastAsiaTheme="minorEastAsia" w:cs="Arial"/>
          <w:color w:val="000000" w:themeColor="text1"/>
          <w:kern w:val="24"/>
          <w:lang w:eastAsia="en-GB"/>
        </w:rPr>
        <w:t>0.05</w:t>
      </w:r>
    </w:p>
    <w:p w14:paraId="5CB24D8F" w14:textId="40B5A825" w:rsidR="00452FA3" w:rsidRPr="00957005" w:rsidRDefault="00010989" w:rsidP="006D784B">
      <w:pPr>
        <w:pStyle w:val="Textkrper"/>
        <w:rPr>
          <w:lang w:val="de-CH"/>
        </w:rPr>
      </w:pPr>
      <w:r w:rsidRPr="00957005">
        <w:rPr>
          <w:lang w:val="de-CH"/>
        </w:rPr>
        <w:t>Traditionell hätte man</w:t>
      </w:r>
      <w:r w:rsidR="00466D45" w:rsidRPr="00957005">
        <w:rPr>
          <w:lang w:val="de-CH"/>
        </w:rPr>
        <w:t xml:space="preserve"> den kritischen Wert für diese Kombination</w:t>
      </w:r>
      <w:r w:rsidR="00D43808" w:rsidRPr="00957005">
        <w:rPr>
          <w:lang w:val="de-CH"/>
        </w:rPr>
        <w:t xml:space="preserve"> in einer gedruckten Tabelle nachgeschlagen. Wir fragen einfach R, wobei wir </w:t>
      </w:r>
      <w:r w:rsidR="00D43808" w:rsidRPr="00957005">
        <w:rPr>
          <w:rFonts w:eastAsia="Cambria Math" w:cs="Arial"/>
          <w:color w:val="000000" w:themeColor="text1"/>
          <w:kern w:val="24"/>
          <w:lang w:val="de-CH" w:eastAsia="en-GB"/>
        </w:rPr>
        <w:t>1 – α</w:t>
      </w:r>
      <w:r w:rsidR="008A3712" w:rsidRPr="00957005">
        <w:rPr>
          <w:rFonts w:eastAsia="Cambria Math" w:cs="Arial"/>
          <w:color w:val="000000" w:themeColor="text1"/>
          <w:kern w:val="24"/>
          <w:lang w:val="de-CH" w:eastAsia="en-GB"/>
        </w:rPr>
        <w:t xml:space="preserve">  (in unserem Fall 1-0.05)</w:t>
      </w:r>
      <w:r w:rsidR="00D43808" w:rsidRPr="00957005">
        <w:rPr>
          <w:rFonts w:eastAsia="Cambria Math" w:cs="Arial"/>
          <w:color w:val="000000" w:themeColor="text1"/>
          <w:kern w:val="24"/>
          <w:lang w:val="de-CH" w:eastAsia="en-GB"/>
        </w:rPr>
        <w:t xml:space="preserve"> eingeben müssen, da wir wissen wollen, ob wir im äussersten rechten Teil der Verteilungskurve liegen, also extremer als 95 % der Werte unter der Nullhypothese keiner Assoziation.</w:t>
      </w:r>
    </w:p>
    <w:p w14:paraId="151A8220" w14:textId="77777777" w:rsidR="009762E0" w:rsidRPr="00957005" w:rsidRDefault="009762E0"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qchisq(0.95,1)</w:t>
      </w:r>
    </w:p>
    <w:p w14:paraId="34FEB5F4" w14:textId="77777777" w:rsidR="00547762" w:rsidRPr="00957005" w:rsidRDefault="00547762" w:rsidP="006D784B">
      <w:pPr>
        <w:spacing w:line="240" w:lineRule="auto"/>
        <w:textAlignment w:val="baseline"/>
        <w:rPr>
          <w:rFonts w:ascii="Times New Roman" w:eastAsia="Times New Roman" w:hAnsi="Times New Roman"/>
          <w:b/>
          <w:lang w:val="de-CH" w:eastAsia="en-GB"/>
        </w:rPr>
      </w:pPr>
    </w:p>
    <w:p w14:paraId="2A97318D" w14:textId="77777777" w:rsidR="009762E0" w:rsidRPr="00957005" w:rsidRDefault="009762E0"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[1] 3.841495</w:t>
      </w:r>
    </w:p>
    <w:p w14:paraId="0554B4E2" w14:textId="77777777" w:rsidR="00547762" w:rsidRPr="00957005" w:rsidRDefault="00547762" w:rsidP="006D784B">
      <w:pPr>
        <w:spacing w:line="240" w:lineRule="auto"/>
        <w:textAlignment w:val="baseline"/>
        <w:rPr>
          <w:rFonts w:ascii="Times New Roman" w:eastAsia="Times New Roman" w:hAnsi="Times New Roman"/>
          <w:color w:val="0000FF"/>
          <w:sz w:val="24"/>
          <w:szCs w:val="24"/>
          <w:lang w:val="de-CH" w:eastAsia="en-GB"/>
        </w:rPr>
      </w:pPr>
    </w:p>
    <w:p w14:paraId="72D2D5A0" w14:textId="140059E1" w:rsidR="00B63C05" w:rsidRPr="00957005" w:rsidRDefault="00B63C05" w:rsidP="006D784B">
      <w:pPr>
        <w:pStyle w:val="Textkrper"/>
        <w:rPr>
          <w:lang w:val="de-CH"/>
        </w:rPr>
      </w:pPr>
      <w:r w:rsidRPr="00957005">
        <w:rPr>
          <w:lang w:val="de-CH"/>
        </w:rPr>
        <w:t xml:space="preserve">Unser berechneter </w:t>
      </w:r>
      <w:r w:rsidRPr="00957005">
        <w:rPr>
          <w:i/>
          <w:lang w:val="de-CH"/>
        </w:rPr>
        <w:t>Χ</w:t>
      </w:r>
      <w:r w:rsidRPr="00957005">
        <w:rPr>
          <w:lang w:val="de-CH"/>
        </w:rPr>
        <w:t xml:space="preserve">²-Wert (35.33) ist viel grösser als der kritische Wert (3.84), </w:t>
      </w:r>
      <w:r w:rsidR="008A3712" w:rsidRPr="00957005">
        <w:rPr>
          <w:lang w:val="de-CH"/>
        </w:rPr>
        <w:t>also</w:t>
      </w:r>
      <w:r w:rsidRPr="00957005">
        <w:rPr>
          <w:lang w:val="de-CH"/>
        </w:rPr>
        <w:t xml:space="preserve"> gibt es</w:t>
      </w:r>
      <w:r w:rsidR="00E055E6" w:rsidRPr="00957005">
        <w:rPr>
          <w:lang w:val="de-CH"/>
        </w:rPr>
        <w:t xml:space="preserve"> eine Assoziation</w:t>
      </w:r>
      <w:r w:rsidR="008A3712" w:rsidRPr="00957005">
        <w:rPr>
          <w:lang w:val="de-CH"/>
        </w:rPr>
        <w:t xml:space="preserve"> zwischen den Variablen</w:t>
      </w:r>
      <w:r w:rsidR="00E055E6" w:rsidRPr="00957005">
        <w:rPr>
          <w:lang w:val="de-CH"/>
        </w:rPr>
        <w:t xml:space="preserve"> (d. h. die Kombinationen blau/hell und braun/dunkel sind überproportional häufig).</w:t>
      </w:r>
      <w:r w:rsidR="005168D4" w:rsidRPr="00957005">
        <w:rPr>
          <w:lang w:val="de-CH"/>
        </w:rPr>
        <w:t xml:space="preserve"> Wenn wir, wie oben empfohlen, einen präzisen p-Wert für die Assoziation wollen, erhalten wir ihn folgendermassen</w:t>
      </w:r>
      <w:r w:rsidR="00AF6178" w:rsidRPr="00957005">
        <w:rPr>
          <w:lang w:val="de-CH"/>
        </w:rPr>
        <w:t xml:space="preserve"> (beachte, dass </w:t>
      </w:r>
      <w:r w:rsidR="00AF6178" w:rsidRPr="00957005">
        <w:rPr>
          <w:rFonts w:ascii="Courier New" w:hAnsi="Courier New" w:cs="Courier New"/>
          <w:lang w:val="de-CH"/>
        </w:rPr>
        <w:t>chisq.test</w:t>
      </w:r>
      <w:r w:rsidR="00AF6178" w:rsidRPr="00957005">
        <w:rPr>
          <w:lang w:val="de-CH"/>
        </w:rPr>
        <w:t xml:space="preserve"> eine Matrix als Argument benötigt)</w:t>
      </w:r>
      <w:r w:rsidR="005168D4" w:rsidRPr="00957005">
        <w:rPr>
          <w:lang w:val="de-CH"/>
        </w:rPr>
        <w:t>:</w:t>
      </w:r>
    </w:p>
    <w:p w14:paraId="0032B54D" w14:textId="2BB279A4" w:rsidR="009762E0" w:rsidRPr="00957005" w:rsidRDefault="009762E0" w:rsidP="006D784B">
      <w:pPr>
        <w:spacing w:line="240" w:lineRule="auto"/>
        <w:textAlignment w:val="baseline"/>
        <w:rPr>
          <w:rFonts w:ascii="Times New Roman" w:eastAsia="Times New Roman" w:hAnsi="Times New Roman"/>
          <w:b/>
          <w:bCs/>
          <w:color w:val="FF0000"/>
          <w:lang w:val="de-CH" w:eastAsia="en-GB"/>
        </w:rPr>
      </w:pPr>
      <w:r w:rsidRPr="00957005">
        <w:rPr>
          <w:rFonts w:ascii="Courier New" w:eastAsiaTheme="minorEastAsia" w:hAnsi="Courier New" w:cs="Courier New"/>
          <w:b/>
          <w:bCs/>
          <w:color w:val="FF0000"/>
          <w:kern w:val="24"/>
          <w:lang w:val="de-CH" w:eastAsia="en-GB"/>
        </w:rPr>
        <w:t>count</w:t>
      </w:r>
      <w:r w:rsidR="003263FA"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3263FA"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matrix(c(38,14,11,51),</w:t>
      </w:r>
      <w:r w:rsidR="00D70FE8"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nrow</w:t>
      </w:r>
      <w:r w:rsidR="00D70FE8"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w:t>
      </w:r>
      <w:r w:rsidR="00D70FE8"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2)</w:t>
      </w:r>
    </w:p>
    <w:p w14:paraId="2F376A45" w14:textId="77777777" w:rsidR="009762E0" w:rsidRPr="00957005" w:rsidRDefault="009762E0" w:rsidP="006D784B">
      <w:pPr>
        <w:spacing w:line="240" w:lineRule="auto"/>
        <w:textAlignment w:val="baseline"/>
        <w:rPr>
          <w:rFonts w:ascii="Times New Roman" w:eastAsia="Times New Roman" w:hAnsi="Times New Roman"/>
          <w:b/>
          <w:bCs/>
          <w:color w:val="FF0000"/>
          <w:lang w:val="de-CH" w:eastAsia="en-GB"/>
        </w:rPr>
      </w:pPr>
      <w:r w:rsidRPr="00957005">
        <w:rPr>
          <w:rFonts w:ascii="Courier New" w:eastAsiaTheme="minorEastAsia" w:hAnsi="Courier New" w:cs="Courier New"/>
          <w:b/>
          <w:bCs/>
          <w:color w:val="FF0000"/>
          <w:kern w:val="24"/>
          <w:lang w:val="de-CH" w:eastAsia="en-GB"/>
        </w:rPr>
        <w:t>chisq.test(count)</w:t>
      </w:r>
    </w:p>
    <w:p w14:paraId="7BF4A8C9" w14:textId="77777777" w:rsidR="00547762" w:rsidRPr="00957005" w:rsidRDefault="00547762" w:rsidP="006D784B">
      <w:pPr>
        <w:spacing w:line="240" w:lineRule="auto"/>
        <w:textAlignment w:val="baseline"/>
        <w:rPr>
          <w:rFonts w:ascii="Courier New" w:eastAsiaTheme="minorEastAsia" w:hAnsi="Courier New" w:cs="Courier New"/>
          <w:b/>
          <w:kern w:val="24"/>
          <w:lang w:val="de-CH" w:eastAsia="en-GB"/>
        </w:rPr>
      </w:pPr>
    </w:p>
    <w:p w14:paraId="73FC3169" w14:textId="77777777" w:rsidR="009762E0" w:rsidRPr="00957005" w:rsidRDefault="009762E0"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 xml:space="preserve">Pearson's Chi-squared test with Yates' continuity </w:t>
      </w:r>
      <w:r w:rsidRPr="00957005">
        <w:rPr>
          <w:rFonts w:ascii="Courier New" w:eastAsiaTheme="minorEastAsia" w:hAnsi="Courier New" w:cs="Courier New"/>
          <w:b/>
          <w:color w:val="0000FF"/>
          <w:kern w:val="24"/>
          <w:lang w:val="de-CH" w:eastAsia="en-GB"/>
        </w:rPr>
        <w:tab/>
        <w:t xml:space="preserve">correction </w:t>
      </w:r>
    </w:p>
    <w:p w14:paraId="2D0075DE" w14:textId="77777777" w:rsidR="009762E0" w:rsidRPr="00957005" w:rsidRDefault="009762E0"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lastRenderedPageBreak/>
        <w:t xml:space="preserve">data: count </w:t>
      </w:r>
    </w:p>
    <w:p w14:paraId="05B68EB5" w14:textId="77777777" w:rsidR="009762E0" w:rsidRPr="00957005" w:rsidRDefault="009762E0"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X-squared = 33.112, df = 1, p-value = 8.7e-09</w:t>
      </w:r>
    </w:p>
    <w:p w14:paraId="478D6D0D" w14:textId="77777777" w:rsidR="00547762" w:rsidRPr="00957005" w:rsidRDefault="00547762" w:rsidP="006D784B">
      <w:pPr>
        <w:spacing w:line="240" w:lineRule="auto"/>
        <w:textAlignment w:val="baseline"/>
        <w:rPr>
          <w:rFonts w:ascii="Courier New" w:eastAsiaTheme="minorEastAsia" w:hAnsi="Courier New" w:cs="Courier New"/>
          <w:color w:val="0000FF"/>
          <w:kern w:val="24"/>
          <w:sz w:val="24"/>
          <w:szCs w:val="24"/>
          <w:lang w:val="de-CH" w:eastAsia="en-GB"/>
        </w:rPr>
      </w:pPr>
    </w:p>
    <w:p w14:paraId="0DB0B47F" w14:textId="50152A5C" w:rsidR="00AF6178" w:rsidRPr="00957005" w:rsidRDefault="00AF6178" w:rsidP="006D784B">
      <w:pPr>
        <w:pStyle w:val="Textkrper"/>
        <w:rPr>
          <w:lang w:val="de-CH"/>
        </w:rPr>
      </w:pPr>
      <w:r w:rsidRPr="00957005">
        <w:rPr>
          <w:lang w:val="de-CH"/>
        </w:rPr>
        <w:t>Die Assoziation ist also höchst</w:t>
      </w:r>
      <w:r w:rsidR="008A3712" w:rsidRPr="00957005">
        <w:rPr>
          <w:lang w:val="de-CH"/>
        </w:rPr>
        <w:t xml:space="preserve"> </w:t>
      </w:r>
      <w:r w:rsidRPr="00957005">
        <w:rPr>
          <w:lang w:val="de-CH"/>
        </w:rPr>
        <w:t>signifikant (</w:t>
      </w:r>
      <w:r w:rsidRPr="00957005">
        <w:rPr>
          <w:i/>
          <w:lang w:val="de-CH"/>
        </w:rPr>
        <w:t>p</w:t>
      </w:r>
      <w:r w:rsidRPr="00957005">
        <w:rPr>
          <w:lang w:val="de-CH"/>
        </w:rPr>
        <w:t xml:space="preserve"> &lt; 0.001).</w:t>
      </w:r>
    </w:p>
    <w:p w14:paraId="700F037D" w14:textId="5B183EF4" w:rsidR="00325B74" w:rsidRPr="00957005" w:rsidRDefault="00325B74" w:rsidP="00E61655">
      <w:pPr>
        <w:pStyle w:val="berschrift3"/>
      </w:pPr>
      <w:bookmarkStart w:id="33" w:name="_Toc117278759"/>
      <w:r w:rsidRPr="00957005">
        <w:t>Fishers exakter Test</w:t>
      </w:r>
      <w:bookmarkEnd w:id="33"/>
    </w:p>
    <w:p w14:paraId="0B05C235" w14:textId="78F159A6" w:rsidR="00325B74" w:rsidRPr="00957005" w:rsidRDefault="00325B74" w:rsidP="006D784B">
      <w:pPr>
        <w:pStyle w:val="Textkrper"/>
        <w:rPr>
          <w:lang w:val="de-CH"/>
        </w:rPr>
      </w:pPr>
      <w:r w:rsidRPr="00957005">
        <w:rPr>
          <w:lang w:val="de-CH"/>
        </w:rPr>
        <w:t xml:space="preserve">Für kleine Erwartungswerte in den Zellen (&lt; 5) ist der Chi-Quadrat-Test  nicht zuverlässig. Dafür gibt es Fishers exakten Test. </w:t>
      </w:r>
    </w:p>
    <w:p w14:paraId="2421C9A9" w14:textId="1431ACD0" w:rsidR="00C91ED4" w:rsidRPr="00957005" w:rsidRDefault="00C91ED4" w:rsidP="006D784B">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count</w:t>
      </w:r>
      <w:r w:rsidR="00193723" w:rsidRPr="00957005">
        <w:rPr>
          <w:rFonts w:ascii="Courier New" w:eastAsiaTheme="minorEastAsia" w:hAnsi="Courier New" w:cs="Courier New"/>
          <w:b/>
          <w:color w:val="FF0000"/>
          <w:kern w:val="24"/>
          <w:lang w:val="de-CH" w:eastAsia="en-GB"/>
        </w:rPr>
        <w:t>2</w:t>
      </w:r>
      <w:r w:rsidR="00501872"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&lt;-</w:t>
      </w:r>
      <w:r w:rsidR="00501872"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matrix(c(3,5,9,1),nrow=2)</w:t>
      </w:r>
    </w:p>
    <w:p w14:paraId="3F422F3D" w14:textId="3F1CF56E" w:rsidR="00C91ED4" w:rsidRPr="00957005" w:rsidRDefault="00C91ED4" w:rsidP="006D784B">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fisher.test(count</w:t>
      </w:r>
      <w:r w:rsidR="00193723" w:rsidRPr="00957005">
        <w:rPr>
          <w:rFonts w:ascii="Courier New" w:eastAsiaTheme="minorEastAsia" w:hAnsi="Courier New" w:cs="Courier New"/>
          <w:b/>
          <w:color w:val="FF0000"/>
          <w:kern w:val="24"/>
          <w:lang w:val="de-CH" w:eastAsia="en-GB"/>
        </w:rPr>
        <w:t>2</w:t>
      </w:r>
      <w:r w:rsidRPr="00957005">
        <w:rPr>
          <w:rFonts w:ascii="Courier New" w:eastAsiaTheme="minorEastAsia" w:hAnsi="Courier New" w:cs="Courier New"/>
          <w:b/>
          <w:color w:val="FF0000"/>
          <w:kern w:val="24"/>
          <w:lang w:val="de-CH" w:eastAsia="en-GB"/>
        </w:rPr>
        <w:t>)</w:t>
      </w:r>
    </w:p>
    <w:p w14:paraId="2FB13459" w14:textId="77777777" w:rsidR="00C91ED4" w:rsidRPr="00957005" w:rsidRDefault="00C91ED4" w:rsidP="006D784B">
      <w:pPr>
        <w:spacing w:line="240" w:lineRule="auto"/>
        <w:textAlignment w:val="baseline"/>
        <w:rPr>
          <w:rFonts w:ascii="Courier New" w:eastAsiaTheme="minorEastAsia" w:hAnsi="Courier New" w:cs="Courier New"/>
          <w:b/>
          <w:color w:val="000000" w:themeColor="text1"/>
          <w:kern w:val="24"/>
          <w:lang w:val="de-CH" w:eastAsia="en-GB"/>
        </w:rPr>
      </w:pPr>
    </w:p>
    <w:p w14:paraId="691AFEA4" w14:textId="77777777" w:rsidR="00C91ED4" w:rsidRPr="00957005" w:rsidRDefault="00C91ED4"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ab/>
        <w:t>Fisher's Exact Test for Count Data</w:t>
      </w:r>
    </w:p>
    <w:p w14:paraId="4BA7BE5B" w14:textId="77777777" w:rsidR="00C91ED4" w:rsidRPr="00957005" w:rsidRDefault="00C91ED4"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 </w:t>
      </w:r>
    </w:p>
    <w:p w14:paraId="7D3E8EA8" w14:textId="77777777" w:rsidR="00C91ED4" w:rsidRPr="00957005" w:rsidRDefault="00C91ED4"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data:  count</w:t>
      </w:r>
    </w:p>
    <w:p w14:paraId="63F3CEEC" w14:textId="77777777" w:rsidR="00C91ED4" w:rsidRPr="00957005" w:rsidRDefault="00C91ED4"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p-value = 0.04299</w:t>
      </w:r>
    </w:p>
    <w:p w14:paraId="1B56125F" w14:textId="77777777" w:rsidR="00C91ED4" w:rsidRPr="00957005" w:rsidRDefault="00C91ED4"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alternative hypothesis: true odds ratio is not equal to 1</w:t>
      </w:r>
    </w:p>
    <w:p w14:paraId="500B89CC" w14:textId="77777777" w:rsidR="00C91ED4" w:rsidRPr="00957005" w:rsidRDefault="00C91ED4"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95 percent confidence interval:</w:t>
      </w:r>
    </w:p>
    <w:p w14:paraId="65B2354B" w14:textId="77777777" w:rsidR="00C91ED4" w:rsidRPr="00957005" w:rsidRDefault="00C91ED4"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 xml:space="preserve"> 0.001280876 1.102291244</w:t>
      </w:r>
    </w:p>
    <w:p w14:paraId="00B36474" w14:textId="77777777" w:rsidR="00C91ED4" w:rsidRPr="00957005" w:rsidRDefault="00C91ED4"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sample estimates:</w:t>
      </w:r>
    </w:p>
    <w:p w14:paraId="7D216052" w14:textId="77777777" w:rsidR="00C91ED4" w:rsidRPr="00957005" w:rsidRDefault="00C91ED4"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 xml:space="preserve">odds ratio </w:t>
      </w:r>
    </w:p>
    <w:p w14:paraId="0479341D" w14:textId="77777777" w:rsidR="00C91ED4" w:rsidRPr="00957005" w:rsidRDefault="00C91ED4"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0.08026151 </w:t>
      </w:r>
    </w:p>
    <w:p w14:paraId="07918044" w14:textId="77777777" w:rsidR="006F1931" w:rsidRPr="00957005" w:rsidRDefault="006F1931" w:rsidP="006D784B">
      <w:pPr>
        <w:spacing w:line="240" w:lineRule="auto"/>
        <w:textAlignment w:val="baseline"/>
        <w:rPr>
          <w:rFonts w:ascii="Times New Roman" w:eastAsia="Times New Roman" w:hAnsi="Times New Roman"/>
          <w:color w:val="0000FF"/>
          <w:lang w:val="de-CH" w:eastAsia="en-GB"/>
        </w:rPr>
      </w:pPr>
    </w:p>
    <w:p w14:paraId="179D6783" w14:textId="43427240" w:rsidR="009762E0" w:rsidRPr="00957005" w:rsidRDefault="006F1931" w:rsidP="006D784B">
      <w:pPr>
        <w:pStyle w:val="Textkrper"/>
        <w:rPr>
          <w:lang w:val="de-CH"/>
        </w:rPr>
      </w:pPr>
      <w:r w:rsidRPr="00957005">
        <w:rPr>
          <w:lang w:val="de-CH"/>
        </w:rPr>
        <w:t>Man kann/sollte Fishers exakten Test jedoch grundsätzlich verwenden, da er mit der heutigen Rechenleistung von Computern kein Problem mehr darstellt.</w:t>
      </w:r>
      <w:r w:rsidR="00863DA5" w:rsidRPr="00957005">
        <w:rPr>
          <w:lang w:val="de-CH"/>
        </w:rPr>
        <w:t xml:space="preserve"> Angewandt auf unseren Haarfarben/Augenfarben-Datensatz ergibt sich:</w:t>
      </w:r>
    </w:p>
    <w:p w14:paraId="26AC9084" w14:textId="306F3FB0" w:rsidR="00863DA5" w:rsidRPr="00957005" w:rsidRDefault="00863DA5"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count</w:t>
      </w:r>
    </w:p>
    <w:p w14:paraId="36EB1DC0" w14:textId="77777777" w:rsidR="00863DA5" w:rsidRPr="00957005" w:rsidRDefault="00863DA5" w:rsidP="006D784B">
      <w:pPr>
        <w:spacing w:line="240" w:lineRule="auto"/>
        <w:textAlignment w:val="baseline"/>
        <w:rPr>
          <w:rFonts w:ascii="Times New Roman" w:eastAsia="Times New Roman" w:hAnsi="Times New Roman"/>
          <w:b/>
          <w:lang w:val="de-CH" w:eastAsia="en-GB"/>
        </w:rPr>
      </w:pPr>
    </w:p>
    <w:p w14:paraId="4530E32E"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[,1] [,2]</w:t>
      </w:r>
    </w:p>
    <w:p w14:paraId="7F8843A2"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[1,]   38   11</w:t>
      </w:r>
    </w:p>
    <w:p w14:paraId="29979B95"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[2,]   14   51</w:t>
      </w:r>
    </w:p>
    <w:p w14:paraId="7DB970B2" w14:textId="77777777" w:rsidR="00863DA5" w:rsidRPr="00957005" w:rsidRDefault="00863DA5" w:rsidP="006D784B">
      <w:pPr>
        <w:spacing w:line="240" w:lineRule="auto"/>
        <w:textAlignment w:val="baseline"/>
        <w:rPr>
          <w:rFonts w:ascii="Courier New" w:eastAsiaTheme="minorEastAsia" w:hAnsi="Courier New" w:cs="Courier New"/>
          <w:b/>
          <w:bCs/>
          <w:color w:val="0000FF"/>
          <w:kern w:val="24"/>
          <w:lang w:val="de-CH" w:eastAsia="en-GB"/>
        </w:rPr>
      </w:pPr>
    </w:p>
    <w:p w14:paraId="38387507" w14:textId="74E12E48" w:rsidR="00863DA5" w:rsidRPr="00957005" w:rsidRDefault="00863DA5" w:rsidP="006D784B">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fisher.test(count)</w:t>
      </w:r>
    </w:p>
    <w:p w14:paraId="68EE5579" w14:textId="77777777" w:rsidR="00863DA5" w:rsidRPr="00957005" w:rsidRDefault="00863DA5" w:rsidP="006D784B">
      <w:pPr>
        <w:spacing w:line="240" w:lineRule="auto"/>
        <w:textAlignment w:val="baseline"/>
        <w:rPr>
          <w:rFonts w:ascii="Times New Roman" w:eastAsia="Times New Roman" w:hAnsi="Times New Roman"/>
          <w:b/>
          <w:lang w:val="de-CH" w:eastAsia="en-GB"/>
        </w:rPr>
      </w:pPr>
      <w:r w:rsidRPr="00957005">
        <w:rPr>
          <w:rFonts w:ascii="Courier New" w:eastAsiaTheme="minorEastAsia" w:hAnsi="Courier New" w:cs="Courier New"/>
          <w:b/>
          <w:bCs/>
          <w:color w:val="000000" w:themeColor="text1"/>
          <w:kern w:val="24"/>
          <w:lang w:val="de-CH" w:eastAsia="en-GB"/>
        </w:rPr>
        <w:t> </w:t>
      </w:r>
    </w:p>
    <w:p w14:paraId="1A51EB2F"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ab/>
        <w:t>Fisher's Exact Test for Count Data</w:t>
      </w:r>
    </w:p>
    <w:p w14:paraId="53B836F3"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w:t>
      </w:r>
    </w:p>
    <w:p w14:paraId="5D20F00D"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data:  count</w:t>
      </w:r>
    </w:p>
    <w:p w14:paraId="53A61284"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p-value = 2.099e-09</w:t>
      </w:r>
    </w:p>
    <w:p w14:paraId="25212C18"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alternative hypothesis: true odds ratio is not equal to 1</w:t>
      </w:r>
    </w:p>
    <w:p w14:paraId="04A55BE8"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95 percent confidence interval:</w:t>
      </w:r>
    </w:p>
    <w:p w14:paraId="56C375D2"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4.746351 34.118920</w:t>
      </w:r>
    </w:p>
    <w:p w14:paraId="238BEF61"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sample estimates:</w:t>
      </w:r>
    </w:p>
    <w:p w14:paraId="4A6B19E7" w14:textId="77777777" w:rsidR="00863DA5" w:rsidRPr="00957005" w:rsidRDefault="00863DA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odds ratio </w:t>
      </w:r>
    </w:p>
    <w:p w14:paraId="09CD9F91" w14:textId="77777777" w:rsidR="00863DA5" w:rsidRPr="00957005" w:rsidRDefault="00863DA5" w:rsidP="006D784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12.22697 </w:t>
      </w:r>
    </w:p>
    <w:p w14:paraId="029875A4" w14:textId="77777777" w:rsidR="00676AD0" w:rsidRPr="00957005" w:rsidRDefault="00676AD0" w:rsidP="006D784B">
      <w:pPr>
        <w:spacing w:line="240" w:lineRule="auto"/>
        <w:textAlignment w:val="baseline"/>
        <w:rPr>
          <w:rFonts w:ascii="Times New Roman" w:eastAsia="Times New Roman" w:hAnsi="Times New Roman"/>
          <w:color w:val="0000FF"/>
          <w:lang w:val="de-CH" w:eastAsia="en-GB"/>
        </w:rPr>
      </w:pPr>
    </w:p>
    <w:p w14:paraId="2DE5B9D2" w14:textId="15DE3FD5" w:rsidR="00676AD0" w:rsidRPr="00957005" w:rsidRDefault="00676AD0" w:rsidP="006D784B">
      <w:pPr>
        <w:pStyle w:val="Textkrper"/>
        <w:rPr>
          <w:lang w:val="de-CH"/>
        </w:rPr>
      </w:pPr>
      <w:r w:rsidRPr="00957005">
        <w:rPr>
          <w:lang w:val="de-CH"/>
        </w:rPr>
        <w:t xml:space="preserve">Wie man der Ausgabe entnehmen kann ist die Teststatistik hier die sogenannte </w:t>
      </w:r>
      <w:r w:rsidRPr="00957005">
        <w:rPr>
          <w:b/>
          <w:i/>
          <w:lang w:val="de-CH"/>
        </w:rPr>
        <w:t>odds ratio</w:t>
      </w:r>
      <w:r w:rsidRPr="00957005">
        <w:rPr>
          <w:lang w:val="de-CH"/>
        </w:rPr>
        <w:t>, ein Term für den es keine gute deuts</w:t>
      </w:r>
      <w:r w:rsidR="000716D1" w:rsidRPr="00957005">
        <w:rPr>
          <w:lang w:val="de-CH"/>
        </w:rPr>
        <w:t>che Übersetzung gibt. Sie bezeichnet die</w:t>
      </w:r>
      <w:r w:rsidR="000716D1" w:rsidRPr="00957005">
        <w:rPr>
          <w:b/>
          <w:lang w:val="de-CH"/>
        </w:rPr>
        <w:t xml:space="preserve"> Wahrscheinlichkeit des Eintretens geteilt durch die Wahrscheinlichkeit des Nichteintretens</w:t>
      </w:r>
      <w:r w:rsidR="000716D1" w:rsidRPr="00957005">
        <w:rPr>
          <w:lang w:val="de-CH"/>
        </w:rPr>
        <w:t>.</w:t>
      </w:r>
      <w:r w:rsidR="00FD3F95" w:rsidRPr="00957005">
        <w:rPr>
          <w:lang w:val="de-CH"/>
        </w:rPr>
        <w:t xml:space="preserve"> Aus der</w:t>
      </w:r>
      <w:r w:rsidR="008A3712" w:rsidRPr="00957005">
        <w:rPr>
          <w:lang w:val="de-CH"/>
        </w:rPr>
        <w:t xml:space="preserve"> Umgangssprache und Wettspielen </w:t>
      </w:r>
      <w:r w:rsidR="00FD3F95" w:rsidRPr="00957005">
        <w:rPr>
          <w:lang w:val="de-CH"/>
        </w:rPr>
        <w:t>sind</w:t>
      </w:r>
      <w:r w:rsidR="008A3712" w:rsidRPr="00957005">
        <w:rPr>
          <w:lang w:val="de-CH"/>
        </w:rPr>
        <w:t xml:space="preserve"> wir </w:t>
      </w:r>
      <w:r w:rsidR="00FD3F95" w:rsidRPr="00957005">
        <w:rPr>
          <w:lang w:val="de-CH"/>
        </w:rPr>
        <w:t xml:space="preserve">bereits vertraut mit </w:t>
      </w:r>
      <w:r w:rsidR="00FD3F95" w:rsidRPr="00957005">
        <w:rPr>
          <w:i/>
          <w:iCs/>
          <w:lang w:val="de-CH"/>
        </w:rPr>
        <w:t>odds ratios</w:t>
      </w:r>
      <w:r w:rsidR="00FD3F95" w:rsidRPr="00957005">
        <w:rPr>
          <w:lang w:val="de-CH"/>
        </w:rPr>
        <w:t>:</w:t>
      </w:r>
      <w:r w:rsidR="008A3712" w:rsidRPr="00957005">
        <w:rPr>
          <w:lang w:val="de-CH"/>
        </w:rPr>
        <w:t xml:space="preserve"> </w:t>
      </w:r>
      <w:r w:rsidR="00FD3F95" w:rsidRPr="00957005">
        <w:rPr>
          <w:lang w:val="de-CH"/>
        </w:rPr>
        <w:t>«</w:t>
      </w:r>
      <w:r w:rsidR="008A3712" w:rsidRPr="00957005">
        <w:rPr>
          <w:lang w:val="de-CH"/>
        </w:rPr>
        <w:t>50:50</w:t>
      </w:r>
      <w:r w:rsidR="00FD3F95" w:rsidRPr="00957005">
        <w:rPr>
          <w:lang w:val="de-CH"/>
        </w:rPr>
        <w:t xml:space="preserve">-Chancen» bezeichnen nichts anderes als eine </w:t>
      </w:r>
      <w:r w:rsidR="00FD3F95" w:rsidRPr="00957005">
        <w:rPr>
          <w:i/>
          <w:iCs/>
          <w:lang w:val="de-CH"/>
        </w:rPr>
        <w:t>odds ratio</w:t>
      </w:r>
      <w:r w:rsidR="00FD3F95" w:rsidRPr="00957005">
        <w:rPr>
          <w:lang w:val="de-CH"/>
        </w:rPr>
        <w:t xml:space="preserve"> von 1 (50 / 50 = 1)</w:t>
      </w:r>
      <w:r w:rsidR="008A3712" w:rsidRPr="00957005">
        <w:rPr>
          <w:lang w:val="de-CH"/>
        </w:rPr>
        <w:t>.</w:t>
      </w:r>
      <w:r w:rsidR="000716D1" w:rsidRPr="00957005">
        <w:rPr>
          <w:lang w:val="de-CH"/>
        </w:rPr>
        <w:t xml:space="preserve"> Bei einem Assoziationstest is</w:t>
      </w:r>
      <w:r w:rsidR="00734CD5" w:rsidRPr="00957005">
        <w:rPr>
          <w:lang w:val="de-CH"/>
        </w:rPr>
        <w:t>t</w:t>
      </w:r>
      <w:r w:rsidR="000716D1" w:rsidRPr="00957005">
        <w:rPr>
          <w:lang w:val="de-CH"/>
        </w:rPr>
        <w:t xml:space="preserve"> </w:t>
      </w:r>
      <w:r w:rsidR="00FD3F95" w:rsidRPr="00957005">
        <w:rPr>
          <w:lang w:val="de-CH"/>
        </w:rPr>
        <w:t xml:space="preserve">entspricht der </w:t>
      </w:r>
      <w:r w:rsidR="00FD3F95" w:rsidRPr="00957005">
        <w:rPr>
          <w:i/>
          <w:iCs/>
          <w:lang w:val="de-CH"/>
        </w:rPr>
        <w:t>odds rati</w:t>
      </w:r>
      <w:r w:rsidR="00FD3F95" w:rsidRPr="00957005">
        <w:rPr>
          <w:lang w:val="de-CH"/>
        </w:rPr>
        <w:t>o</w:t>
      </w:r>
      <w:r w:rsidR="000716D1" w:rsidRPr="00957005">
        <w:rPr>
          <w:lang w:val="de-CH"/>
        </w:rPr>
        <w:t xml:space="preserve"> </w:t>
      </w:r>
      <w:r w:rsidR="00D70FE8" w:rsidRPr="00957005">
        <w:rPr>
          <w:lang w:val="de-CH"/>
        </w:rPr>
        <w:t>die</w:t>
      </w:r>
      <w:r w:rsidR="000716D1" w:rsidRPr="00957005">
        <w:rPr>
          <w:lang w:val="de-CH"/>
        </w:rPr>
        <w:t xml:space="preserve"> Multiplikation der Wahrscheinlichkeiten auf der einen Diagonalen geteilt durch jene der anderen Diagonalen, also (38 x 51) / (14 x 11).</w:t>
      </w:r>
    </w:p>
    <w:p w14:paraId="0F08DCB0" w14:textId="77777777" w:rsidR="0088230B" w:rsidRPr="00957005" w:rsidRDefault="009701AB" w:rsidP="001F6A5C">
      <w:pPr>
        <w:pStyle w:val="berschrift2"/>
      </w:pPr>
      <w:bookmarkStart w:id="34" w:name="_Toc117278760"/>
      <w:r w:rsidRPr="00957005">
        <w:lastRenderedPageBreak/>
        <w:t>Wie berichte ich statistische Ergebnisse?</w:t>
      </w:r>
      <w:bookmarkEnd w:id="34"/>
    </w:p>
    <w:p w14:paraId="3CE2440F" w14:textId="2E05FD74" w:rsidR="00FE02CE" w:rsidRPr="00957005" w:rsidRDefault="00FE02CE" w:rsidP="00E61655">
      <w:pPr>
        <w:pStyle w:val="berschrift3"/>
      </w:pPr>
      <w:bookmarkStart w:id="35" w:name="_Toc117278761"/>
      <w:r w:rsidRPr="00957005">
        <w:t>Welche relevanten Informationen benötige ich und wo finde ich sie?</w:t>
      </w:r>
      <w:bookmarkEnd w:id="35"/>
    </w:p>
    <w:p w14:paraId="620708DA" w14:textId="52344BF0" w:rsidR="0088230B" w:rsidRPr="00957005" w:rsidRDefault="00E23145" w:rsidP="006D784B">
      <w:pPr>
        <w:pStyle w:val="Textkrper"/>
        <w:rPr>
          <w:lang w:val="de-CH"/>
        </w:rPr>
      </w:pPr>
      <w:r w:rsidRPr="00957005">
        <w:rPr>
          <w:lang w:val="de-CH"/>
        </w:rPr>
        <w:t>Die Ergebnisausgaben in R sind mitunter umfangreich</w:t>
      </w:r>
      <w:r w:rsidR="00A201CB" w:rsidRPr="00957005">
        <w:rPr>
          <w:lang w:val="de-CH"/>
        </w:rPr>
        <w:t xml:space="preserve">. Da kommt es darauf an, effizient herausfiltern zu können, was welche Information darin bedeutet und welche davon man in einer wissenschaftlichen arbeit braucht. Hier ist die Ausgabe des vorhergehenden gepaarten </w:t>
      </w:r>
      <w:r w:rsidR="00A201CB" w:rsidRPr="00957005">
        <w:rPr>
          <w:i/>
          <w:lang w:val="de-CH"/>
        </w:rPr>
        <w:t>t</w:t>
      </w:r>
      <w:r w:rsidR="00A201CB" w:rsidRPr="00957005">
        <w:rPr>
          <w:lang w:val="de-CH"/>
        </w:rPr>
        <w:t>-Tests:</w:t>
      </w:r>
    </w:p>
    <w:p w14:paraId="21DAC6E9" w14:textId="77777777" w:rsidR="00A201CB" w:rsidRPr="00957005" w:rsidRDefault="00A201CB"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ab/>
        <w:t>Paired t-test</w:t>
      </w:r>
    </w:p>
    <w:p w14:paraId="610DAA28" w14:textId="77777777" w:rsidR="00A201CB" w:rsidRPr="00957005" w:rsidRDefault="00A201CB"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w:t>
      </w:r>
    </w:p>
    <w:p w14:paraId="6445A319" w14:textId="77777777" w:rsidR="00A201CB" w:rsidRPr="00957005" w:rsidRDefault="00A201CB"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data:  blume$a and blume$b</w:t>
      </w:r>
    </w:p>
    <w:p w14:paraId="5E8EE127" w14:textId="77777777" w:rsidR="00A201CB" w:rsidRPr="00957005" w:rsidRDefault="00A201CB"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t = 3.4821, df = 9, p-value = 0.006916</w:t>
      </w:r>
    </w:p>
    <w:p w14:paraId="2A6084AA" w14:textId="77777777" w:rsidR="00A201CB" w:rsidRPr="00957005" w:rsidRDefault="00A201CB"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alternative hypothesis: true difference in means is not equal to 0</w:t>
      </w:r>
    </w:p>
    <w:p w14:paraId="53CE2C06" w14:textId="77777777" w:rsidR="00A201CB" w:rsidRPr="00957005" w:rsidRDefault="00A201CB"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95 percent confidence interval:</w:t>
      </w:r>
    </w:p>
    <w:p w14:paraId="277BB9D9" w14:textId="77777777" w:rsidR="00A201CB" w:rsidRPr="00957005" w:rsidRDefault="00A201CB"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1.366339 6.433661</w:t>
      </w:r>
    </w:p>
    <w:p w14:paraId="5095813D" w14:textId="77777777" w:rsidR="00A201CB" w:rsidRPr="00957005" w:rsidRDefault="00A201CB"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sample estimates:</w:t>
      </w:r>
    </w:p>
    <w:p w14:paraId="128BDEF9" w14:textId="77777777" w:rsidR="00A201CB" w:rsidRPr="00957005" w:rsidRDefault="00A201CB"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mean of the differences </w:t>
      </w:r>
    </w:p>
    <w:p w14:paraId="1AF5B9D2" w14:textId="77777777" w:rsidR="00A201CB" w:rsidRPr="00957005" w:rsidRDefault="00A201CB" w:rsidP="006D784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3.9 </w:t>
      </w:r>
    </w:p>
    <w:p w14:paraId="3C29792D" w14:textId="77777777" w:rsidR="00E04B4B" w:rsidRPr="00957005" w:rsidRDefault="00E04B4B" w:rsidP="006D784B">
      <w:pPr>
        <w:spacing w:line="240" w:lineRule="auto"/>
        <w:textAlignment w:val="baseline"/>
        <w:rPr>
          <w:rFonts w:ascii="Times New Roman" w:eastAsia="Times New Roman" w:hAnsi="Times New Roman"/>
          <w:color w:val="0000FF"/>
          <w:lang w:val="de-CH" w:eastAsia="en-GB"/>
        </w:rPr>
      </w:pPr>
    </w:p>
    <w:p w14:paraId="02A01438" w14:textId="4247C733" w:rsidR="00A201CB" w:rsidRPr="00957005" w:rsidRDefault="00225060" w:rsidP="006D784B">
      <w:pPr>
        <w:pStyle w:val="Textkrper"/>
        <w:rPr>
          <w:lang w:val="de-CH"/>
        </w:rPr>
      </w:pPr>
      <w:r w:rsidRPr="00957005">
        <w:rPr>
          <w:lang w:val="de-CH"/>
        </w:rPr>
        <w:t>Welche Informationen davon werden benötigt:</w:t>
      </w:r>
    </w:p>
    <w:p w14:paraId="5D66DFB7" w14:textId="77777777" w:rsidR="00225060" w:rsidRPr="00957005" w:rsidRDefault="00225060" w:rsidP="00E01EDA">
      <w:pPr>
        <w:pStyle w:val="Textkrper"/>
        <w:numPr>
          <w:ilvl w:val="0"/>
          <w:numId w:val="8"/>
        </w:numPr>
        <w:rPr>
          <w:lang w:val="de-CH"/>
        </w:rPr>
      </w:pPr>
      <w:r w:rsidRPr="00957005">
        <w:rPr>
          <w:lang w:val="de-CH"/>
        </w:rPr>
        <w:t>Name des Tests (</w:t>
      </w:r>
      <w:r w:rsidRPr="00957005">
        <w:rPr>
          <w:b/>
          <w:lang w:val="de-CH"/>
        </w:rPr>
        <w:t>Methode</w:t>
      </w:r>
      <w:r w:rsidRPr="00957005">
        <w:rPr>
          <w:lang w:val="de-CH"/>
        </w:rPr>
        <w:t>)</w:t>
      </w:r>
    </w:p>
    <w:p w14:paraId="4EA1536F" w14:textId="77777777" w:rsidR="00225060" w:rsidRPr="00957005" w:rsidRDefault="00225060" w:rsidP="00E01EDA">
      <w:pPr>
        <w:pStyle w:val="Textkrper"/>
        <w:numPr>
          <w:ilvl w:val="0"/>
          <w:numId w:val="8"/>
        </w:numPr>
        <w:rPr>
          <w:color w:val="FF0000"/>
          <w:lang w:val="de-CH"/>
        </w:rPr>
      </w:pPr>
      <w:r w:rsidRPr="00957005">
        <w:rPr>
          <w:color w:val="FF0000"/>
          <w:lang w:val="de-CH"/>
        </w:rPr>
        <w:t>Signifikanz/</w:t>
      </w:r>
      <w:r w:rsidRPr="00957005">
        <w:rPr>
          <w:i/>
          <w:color w:val="FF0000"/>
          <w:lang w:val="de-CH"/>
        </w:rPr>
        <w:t>p</w:t>
      </w:r>
      <w:r w:rsidRPr="00957005">
        <w:rPr>
          <w:color w:val="FF0000"/>
          <w:lang w:val="de-CH"/>
        </w:rPr>
        <w:t>-Wert (</w:t>
      </w:r>
      <w:r w:rsidRPr="00957005">
        <w:rPr>
          <w:b/>
          <w:color w:val="FF0000"/>
          <w:lang w:val="de-CH"/>
        </w:rPr>
        <w:t>Verlässlichkeit des Ergebnisses</w:t>
      </w:r>
      <w:r w:rsidRPr="00957005">
        <w:rPr>
          <w:color w:val="FF0000"/>
          <w:lang w:val="de-CH"/>
        </w:rPr>
        <w:t>)</w:t>
      </w:r>
    </w:p>
    <w:p w14:paraId="1E0AAF01" w14:textId="3CB1261B" w:rsidR="00225060" w:rsidRPr="00957005" w:rsidRDefault="00225060" w:rsidP="00E01EDA">
      <w:pPr>
        <w:pStyle w:val="Textkrper"/>
        <w:numPr>
          <w:ilvl w:val="0"/>
          <w:numId w:val="8"/>
        </w:numPr>
        <w:rPr>
          <w:color w:val="0000FF"/>
          <w:lang w:val="de-CH"/>
        </w:rPr>
      </w:pPr>
      <w:r w:rsidRPr="00957005">
        <w:rPr>
          <w:color w:val="0000FF"/>
          <w:lang w:val="de-CH"/>
        </w:rPr>
        <w:t>Effektgrösse und -richtung (</w:t>
      </w:r>
      <w:r w:rsidRPr="00957005">
        <w:rPr>
          <w:b/>
          <w:color w:val="0000FF"/>
          <w:lang w:val="de-CH"/>
        </w:rPr>
        <w:t>unser eigentliches Ergebnis!</w:t>
      </w:r>
      <w:r w:rsidRPr="00957005">
        <w:rPr>
          <w:color w:val="0000FF"/>
          <w:lang w:val="de-CH"/>
        </w:rPr>
        <w:t>)</w:t>
      </w:r>
    </w:p>
    <w:p w14:paraId="1AE87F80" w14:textId="77777777" w:rsidR="00225060" w:rsidRPr="00957005" w:rsidRDefault="00225060" w:rsidP="00E01EDA">
      <w:pPr>
        <w:pStyle w:val="Textkrper"/>
        <w:numPr>
          <w:ilvl w:val="0"/>
          <w:numId w:val="8"/>
        </w:numPr>
        <w:rPr>
          <w:lang w:val="de-CH"/>
        </w:rPr>
      </w:pPr>
      <w:r w:rsidRPr="00957005">
        <w:rPr>
          <w:lang w:val="de-CH"/>
        </w:rPr>
        <w:t>ggf. Wert der Teststatistik und Freiheitsgrade („Zwischenergebnisse“)</w:t>
      </w:r>
    </w:p>
    <w:p w14:paraId="485D6711" w14:textId="61CF5741" w:rsidR="00225060" w:rsidRPr="00957005" w:rsidRDefault="00AA5209" w:rsidP="006D784B">
      <w:pPr>
        <w:pStyle w:val="Textkrper"/>
        <w:rPr>
          <w:lang w:val="de-CH"/>
        </w:rPr>
      </w:pPr>
      <w:r w:rsidRPr="00957005">
        <w:rPr>
          <w:noProof/>
          <w:color w:val="00B050"/>
          <w:lang w:val="de-CH" w:eastAsia="en-GB"/>
        </w:rPr>
        <mc:AlternateContent>
          <mc:Choice Requires="wps">
            <w:drawing>
              <wp:anchor distT="0" distB="0" distL="114300" distR="114300" simplePos="0" relativeHeight="251663872" behindDoc="0" locked="0" layoutInCell="1" allowOverlap="1" wp14:anchorId="4B14AB0C" wp14:editId="3E273086">
                <wp:simplePos x="0" y="0"/>
                <wp:positionH relativeFrom="column">
                  <wp:posOffset>429260</wp:posOffset>
                </wp:positionH>
                <wp:positionV relativeFrom="paragraph">
                  <wp:posOffset>233523</wp:posOffset>
                </wp:positionV>
                <wp:extent cx="1246909" cy="219174"/>
                <wp:effectExtent l="0" t="0" r="10795" b="28575"/>
                <wp:wrapNone/>
                <wp:docPr id="20" name="Ellipse 20"/>
                <wp:cNvGraphicFramePr/>
                <a:graphic xmlns:a="http://schemas.openxmlformats.org/drawingml/2006/main">
                  <a:graphicData uri="http://schemas.microsoft.com/office/word/2010/wordprocessingShape">
                    <wps:wsp>
                      <wps:cNvSpPr/>
                      <wps:spPr>
                        <a:xfrm>
                          <a:off x="0" y="0"/>
                          <a:ext cx="1246909" cy="21917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B726C4" id="Ellipse 20" o:spid="_x0000_s1026" style="position:absolute;margin-left:33.8pt;margin-top:18.4pt;width:98.2pt;height:17.2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" filled="f" strokecolor="black [3213]" strokeweight="2pt"/>
            </w:pict>
          </mc:Fallback>
        </mc:AlternateContent>
      </w:r>
      <w:r w:rsidR="00094E78" w:rsidRPr="00957005">
        <w:rPr>
          <w:lang w:val="de-CH"/>
        </w:rPr>
        <w:t xml:space="preserve">Werfen wir noch einmal einen Blick auf den </w:t>
      </w:r>
      <w:r w:rsidR="00554980" w:rsidRPr="00957005">
        <w:rPr>
          <w:lang w:val="de-CH"/>
        </w:rPr>
        <w:t>O</w:t>
      </w:r>
      <w:r w:rsidR="00094E78" w:rsidRPr="00957005">
        <w:rPr>
          <w:lang w:val="de-CH"/>
        </w:rPr>
        <w:t>utput von R</w:t>
      </w:r>
      <w:r w:rsidRPr="00957005">
        <w:rPr>
          <w:lang w:val="de-CH"/>
        </w:rPr>
        <w:t>:</w:t>
      </w:r>
    </w:p>
    <w:p w14:paraId="22C21605" w14:textId="77777777" w:rsidR="00AA5209" w:rsidRPr="00957005" w:rsidRDefault="00AA5209" w:rsidP="006D784B">
      <w:pPr>
        <w:spacing w:line="240" w:lineRule="auto"/>
        <w:textAlignment w:val="baseline"/>
        <w:rPr>
          <w:rFonts w:ascii="Times New Roman" w:eastAsia="Times New Roman" w:hAnsi="Times New Roman"/>
          <w:lang w:val="de-CH" w:eastAsia="en-GB"/>
        </w:rPr>
      </w:pPr>
      <w:r w:rsidRPr="00957005">
        <w:rPr>
          <w:rFonts w:ascii="Courier New" w:eastAsiaTheme="minorEastAsia" w:hAnsi="Courier New" w:cs="Courier New"/>
          <w:b/>
          <w:bCs/>
          <w:kern w:val="24"/>
          <w:lang w:val="de-CH" w:eastAsia="en-GB"/>
        </w:rPr>
        <w:tab/>
        <w:t>Paired t-test</w:t>
      </w:r>
    </w:p>
    <w:p w14:paraId="0AD3920A" w14:textId="77777777" w:rsidR="00AA5209" w:rsidRPr="00957005" w:rsidRDefault="00AA5209" w:rsidP="006D784B">
      <w:pPr>
        <w:spacing w:line="240" w:lineRule="auto"/>
        <w:textAlignment w:val="baseline"/>
        <w:rPr>
          <w:rFonts w:ascii="Times New Roman" w:eastAsia="Times New Roman" w:hAnsi="Times New Roman"/>
          <w:lang w:val="de-CH" w:eastAsia="en-GB"/>
        </w:rPr>
      </w:pPr>
      <w:r w:rsidRPr="00957005">
        <w:rPr>
          <w:rFonts w:ascii="Courier New" w:eastAsiaTheme="minorEastAsia" w:hAnsi="Courier New" w:cs="Courier New"/>
          <w:b/>
          <w:bCs/>
          <w:kern w:val="24"/>
          <w:lang w:val="de-CH" w:eastAsia="en-GB"/>
        </w:rPr>
        <w:t> </w:t>
      </w:r>
    </w:p>
    <w:p w14:paraId="71964366" w14:textId="6024C750" w:rsidR="00AA5209" w:rsidRPr="00957005" w:rsidRDefault="00005E94" w:rsidP="006D784B">
      <w:pPr>
        <w:spacing w:line="240" w:lineRule="auto"/>
        <w:textAlignment w:val="baseline"/>
        <w:rPr>
          <w:rFonts w:ascii="Times New Roman" w:eastAsia="Times New Roman" w:hAnsi="Times New Roman"/>
          <w:lang w:val="de-CH" w:eastAsia="en-GB"/>
        </w:rPr>
      </w:pPr>
      <w:r w:rsidRPr="00957005">
        <w:rPr>
          <w:noProof/>
          <w:color w:val="A6A6A6" w:themeColor="background1" w:themeShade="A6"/>
          <w:lang w:val="de-CH" w:eastAsia="en-GB"/>
        </w:rPr>
        <mc:AlternateContent>
          <mc:Choice Requires="wps">
            <w:drawing>
              <wp:anchor distT="0" distB="0" distL="114300" distR="114300" simplePos="0" relativeHeight="251670016" behindDoc="0" locked="0" layoutInCell="1" allowOverlap="1" wp14:anchorId="7DFF226C" wp14:editId="122C4B1B">
                <wp:simplePos x="0" y="0"/>
                <wp:positionH relativeFrom="column">
                  <wp:posOffset>1603301</wp:posOffset>
                </wp:positionH>
                <wp:positionV relativeFrom="paragraph">
                  <wp:posOffset>128831</wp:posOffset>
                </wp:positionV>
                <wp:extent cx="1680359" cy="219075"/>
                <wp:effectExtent l="0" t="0" r="15240" b="28575"/>
                <wp:wrapNone/>
                <wp:docPr id="24" name="Ellipse 24"/>
                <wp:cNvGraphicFramePr/>
                <a:graphic xmlns:a="http://schemas.openxmlformats.org/drawingml/2006/main">
                  <a:graphicData uri="http://schemas.microsoft.com/office/word/2010/wordprocessingShape">
                    <wps:wsp>
                      <wps:cNvSpPr/>
                      <wps:spPr>
                        <a:xfrm>
                          <a:off x="0" y="0"/>
                          <a:ext cx="1680359"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33C7A" id="Ellipse 24" o:spid="_x0000_s1026" style="position:absolute;margin-left:126.25pt;margin-top:10.15pt;width:132.3pt;height:17.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" filled="f" strokecolor="red" strokeweight="2pt"/>
            </w:pict>
          </mc:Fallback>
        </mc:AlternateContent>
      </w:r>
      <w:r w:rsidR="00E133FC" w:rsidRPr="00957005">
        <w:rPr>
          <w:noProof/>
          <w:color w:val="A6A6A6" w:themeColor="background1" w:themeShade="A6"/>
          <w:lang w:val="de-CH" w:eastAsia="en-GB"/>
        </w:rPr>
        <mc:AlternateContent>
          <mc:Choice Requires="wps">
            <w:drawing>
              <wp:anchor distT="0" distB="0" distL="114300" distR="114300" simplePos="0" relativeHeight="251665920" behindDoc="0" locked="0" layoutInCell="1" allowOverlap="1" wp14:anchorId="20DE6B1E" wp14:editId="54A6B37F">
                <wp:simplePos x="0" y="0"/>
                <wp:positionH relativeFrom="column">
                  <wp:posOffset>-75095</wp:posOffset>
                </wp:positionH>
                <wp:positionV relativeFrom="paragraph">
                  <wp:posOffset>131363</wp:posOffset>
                </wp:positionV>
                <wp:extent cx="1680359" cy="219075"/>
                <wp:effectExtent l="0" t="0" r="15240" b="28575"/>
                <wp:wrapNone/>
                <wp:docPr id="21" name="Ellipse 21"/>
                <wp:cNvGraphicFramePr/>
                <a:graphic xmlns:a="http://schemas.openxmlformats.org/drawingml/2006/main">
                  <a:graphicData uri="http://schemas.microsoft.com/office/word/2010/wordprocessingShape">
                    <wps:wsp>
                      <wps:cNvSpPr/>
                      <wps:spPr>
                        <a:xfrm>
                          <a:off x="0" y="0"/>
                          <a:ext cx="1680359" cy="219075"/>
                        </a:xfrm>
                        <a:prstGeom prst="ellipse">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C467B" id="Ellipse 21" o:spid="_x0000_s1026" style="position:absolute;margin-left:-5.9pt;margin-top:10.35pt;width:132.3pt;height:17.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" filled="f" strokecolor="#a5a5a5 [2092]" strokeweight="2pt"/>
            </w:pict>
          </mc:Fallback>
        </mc:AlternateContent>
      </w:r>
      <w:r w:rsidR="00AA5209" w:rsidRPr="00957005">
        <w:rPr>
          <w:rFonts w:ascii="Courier New" w:eastAsiaTheme="minorEastAsia" w:hAnsi="Courier New" w:cs="Courier New"/>
          <w:b/>
          <w:bCs/>
          <w:kern w:val="24"/>
          <w:lang w:val="de-CH" w:eastAsia="en-GB"/>
        </w:rPr>
        <w:t>data:  blume$a and blume$b</w:t>
      </w:r>
    </w:p>
    <w:p w14:paraId="2CA4A1FB" w14:textId="77777777" w:rsidR="00AA5209" w:rsidRPr="00957005" w:rsidRDefault="00AA5209" w:rsidP="006D784B">
      <w:pPr>
        <w:spacing w:line="240" w:lineRule="auto"/>
        <w:textAlignment w:val="baseline"/>
        <w:rPr>
          <w:rFonts w:ascii="Times New Roman" w:eastAsia="Times New Roman" w:hAnsi="Times New Roman"/>
          <w:lang w:val="de-CH" w:eastAsia="en-GB"/>
        </w:rPr>
      </w:pPr>
      <w:r w:rsidRPr="00957005">
        <w:rPr>
          <w:rFonts w:ascii="Courier New" w:eastAsiaTheme="minorEastAsia" w:hAnsi="Courier New" w:cs="Courier New"/>
          <w:b/>
          <w:bCs/>
          <w:kern w:val="24"/>
          <w:lang w:val="de-CH" w:eastAsia="en-GB"/>
        </w:rPr>
        <w:t>t = 3.4821, df = 9, p-value = 0.006916</w:t>
      </w:r>
    </w:p>
    <w:p w14:paraId="42E6F2AD" w14:textId="77777777" w:rsidR="00AA5209" w:rsidRPr="00957005" w:rsidRDefault="00AA5209" w:rsidP="006D784B">
      <w:pPr>
        <w:spacing w:line="240" w:lineRule="auto"/>
        <w:textAlignment w:val="baseline"/>
        <w:rPr>
          <w:rFonts w:ascii="Times New Roman" w:eastAsia="Times New Roman" w:hAnsi="Times New Roman"/>
          <w:lang w:val="de-CH" w:eastAsia="en-GB"/>
        </w:rPr>
      </w:pPr>
      <w:r w:rsidRPr="00957005">
        <w:rPr>
          <w:rFonts w:ascii="Courier New" w:eastAsiaTheme="minorEastAsia" w:hAnsi="Courier New" w:cs="Courier New"/>
          <w:b/>
          <w:bCs/>
          <w:kern w:val="24"/>
          <w:lang w:val="de-CH" w:eastAsia="en-GB"/>
        </w:rPr>
        <w:t>alternative hypothesis: true difference in means is not equal to 0</w:t>
      </w:r>
    </w:p>
    <w:p w14:paraId="30F89E2E" w14:textId="77777777" w:rsidR="00AA5209" w:rsidRPr="00957005" w:rsidRDefault="00AA5209" w:rsidP="006D784B">
      <w:pPr>
        <w:spacing w:line="240" w:lineRule="auto"/>
        <w:textAlignment w:val="baseline"/>
        <w:rPr>
          <w:rFonts w:ascii="Times New Roman" w:eastAsia="Times New Roman" w:hAnsi="Times New Roman"/>
          <w:lang w:val="de-CH" w:eastAsia="en-GB"/>
        </w:rPr>
      </w:pPr>
      <w:r w:rsidRPr="00957005">
        <w:rPr>
          <w:rFonts w:ascii="Courier New" w:eastAsiaTheme="minorEastAsia" w:hAnsi="Courier New" w:cs="Courier New"/>
          <w:b/>
          <w:bCs/>
          <w:kern w:val="24"/>
          <w:lang w:val="de-CH" w:eastAsia="en-GB"/>
        </w:rPr>
        <w:t>95 percent confidence interval:</w:t>
      </w:r>
    </w:p>
    <w:p w14:paraId="4CD9218D" w14:textId="77777777" w:rsidR="00AA5209" w:rsidRPr="00957005" w:rsidRDefault="00AA5209" w:rsidP="006D784B">
      <w:pPr>
        <w:spacing w:line="240" w:lineRule="auto"/>
        <w:textAlignment w:val="baseline"/>
        <w:rPr>
          <w:rFonts w:ascii="Times New Roman" w:eastAsia="Times New Roman" w:hAnsi="Times New Roman"/>
          <w:lang w:val="de-CH" w:eastAsia="en-GB"/>
        </w:rPr>
      </w:pPr>
      <w:r w:rsidRPr="00957005">
        <w:rPr>
          <w:rFonts w:ascii="Courier New" w:eastAsiaTheme="minorEastAsia" w:hAnsi="Courier New" w:cs="Courier New"/>
          <w:b/>
          <w:bCs/>
          <w:kern w:val="24"/>
          <w:lang w:val="de-CH" w:eastAsia="en-GB"/>
        </w:rPr>
        <w:t xml:space="preserve"> 1.366339 6.433661</w:t>
      </w:r>
    </w:p>
    <w:p w14:paraId="40E90C11" w14:textId="11F25932" w:rsidR="00AA5209" w:rsidRPr="00957005" w:rsidRDefault="00005E94" w:rsidP="006D784B">
      <w:pPr>
        <w:spacing w:line="240" w:lineRule="auto"/>
        <w:textAlignment w:val="baseline"/>
        <w:rPr>
          <w:rFonts w:ascii="Times New Roman" w:eastAsia="Times New Roman" w:hAnsi="Times New Roman"/>
          <w:lang w:val="de-CH" w:eastAsia="en-GB"/>
        </w:rPr>
      </w:pPr>
      <w:r w:rsidRPr="00957005">
        <w:rPr>
          <w:noProof/>
          <w:color w:val="A6A6A6" w:themeColor="background1" w:themeShade="A6"/>
          <w:lang w:val="de-CH" w:eastAsia="en-GB"/>
        </w:rPr>
        <mc:AlternateContent>
          <mc:Choice Requires="wps">
            <w:drawing>
              <wp:anchor distT="0" distB="0" distL="114300" distR="114300" simplePos="0" relativeHeight="251667968" behindDoc="0" locked="0" layoutInCell="1" allowOverlap="1" wp14:anchorId="414A6B9C" wp14:editId="59FA9C0B">
                <wp:simplePos x="0" y="0"/>
                <wp:positionH relativeFrom="column">
                  <wp:posOffset>-146347</wp:posOffset>
                </wp:positionH>
                <wp:positionV relativeFrom="paragraph">
                  <wp:posOffset>129227</wp:posOffset>
                </wp:positionV>
                <wp:extent cx="2345187" cy="385948"/>
                <wp:effectExtent l="0" t="0" r="17145" b="14605"/>
                <wp:wrapNone/>
                <wp:docPr id="22" name="Ellipse 22"/>
                <wp:cNvGraphicFramePr/>
                <a:graphic xmlns:a="http://schemas.openxmlformats.org/drawingml/2006/main">
                  <a:graphicData uri="http://schemas.microsoft.com/office/word/2010/wordprocessingShape">
                    <wps:wsp>
                      <wps:cNvSpPr/>
                      <wps:spPr>
                        <a:xfrm>
                          <a:off x="0" y="0"/>
                          <a:ext cx="2345187" cy="385948"/>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7B7BF" id="Ellipse 22" o:spid="_x0000_s1026" style="position:absolute;margin-left:-11.5pt;margin-top:10.2pt;width:184.65pt;height:30.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" filled="f" strokecolor="blue" strokeweight="2pt"/>
            </w:pict>
          </mc:Fallback>
        </mc:AlternateContent>
      </w:r>
      <w:r w:rsidR="00AA5209" w:rsidRPr="00957005">
        <w:rPr>
          <w:rFonts w:ascii="Courier New" w:eastAsiaTheme="minorEastAsia" w:hAnsi="Courier New" w:cs="Courier New"/>
          <w:b/>
          <w:bCs/>
          <w:kern w:val="24"/>
          <w:lang w:val="de-CH" w:eastAsia="en-GB"/>
        </w:rPr>
        <w:t>sample estimates:</w:t>
      </w:r>
    </w:p>
    <w:p w14:paraId="4780CCF4" w14:textId="77777777" w:rsidR="00AA5209" w:rsidRPr="00957005" w:rsidRDefault="00AA5209" w:rsidP="006D784B">
      <w:pPr>
        <w:spacing w:line="240" w:lineRule="auto"/>
        <w:textAlignment w:val="baseline"/>
        <w:rPr>
          <w:rFonts w:ascii="Times New Roman" w:eastAsia="Times New Roman" w:hAnsi="Times New Roman"/>
          <w:lang w:val="de-CH" w:eastAsia="en-GB"/>
        </w:rPr>
      </w:pPr>
      <w:r w:rsidRPr="00957005">
        <w:rPr>
          <w:rFonts w:ascii="Courier New" w:eastAsiaTheme="minorEastAsia" w:hAnsi="Courier New" w:cs="Courier New"/>
          <w:b/>
          <w:bCs/>
          <w:kern w:val="24"/>
          <w:lang w:val="de-CH" w:eastAsia="en-GB"/>
        </w:rPr>
        <w:t xml:space="preserve">mean of the differences </w:t>
      </w:r>
    </w:p>
    <w:p w14:paraId="3343923F" w14:textId="26EAAF04" w:rsidR="00AA5209" w:rsidRPr="00957005" w:rsidRDefault="00AA5209" w:rsidP="006D784B">
      <w:pPr>
        <w:spacing w:line="240" w:lineRule="auto"/>
        <w:textAlignment w:val="baseline"/>
        <w:rPr>
          <w:rFonts w:ascii="Courier New" w:eastAsiaTheme="minorEastAsia" w:hAnsi="Courier New" w:cs="Courier New"/>
          <w:b/>
          <w:bCs/>
          <w:kern w:val="24"/>
          <w:lang w:val="de-CH" w:eastAsia="en-GB"/>
        </w:rPr>
      </w:pPr>
      <w:r w:rsidRPr="00957005">
        <w:rPr>
          <w:rFonts w:ascii="Courier New" w:eastAsiaTheme="minorEastAsia" w:hAnsi="Courier New" w:cs="Courier New"/>
          <w:b/>
          <w:bCs/>
          <w:kern w:val="24"/>
          <w:lang w:val="de-CH" w:eastAsia="en-GB"/>
        </w:rPr>
        <w:t xml:space="preserve">                    3.9 </w:t>
      </w:r>
    </w:p>
    <w:p w14:paraId="424E3A0D" w14:textId="77777777" w:rsidR="00AA5209" w:rsidRPr="00957005" w:rsidRDefault="00AA5209" w:rsidP="006D784B">
      <w:pPr>
        <w:spacing w:line="240" w:lineRule="auto"/>
        <w:textAlignment w:val="baseline"/>
        <w:rPr>
          <w:rFonts w:ascii="Times New Roman" w:eastAsia="Times New Roman" w:hAnsi="Times New Roman"/>
          <w:color w:val="0000FF"/>
          <w:lang w:val="de-CH" w:eastAsia="en-GB"/>
        </w:rPr>
      </w:pPr>
    </w:p>
    <w:p w14:paraId="765D6AA9" w14:textId="31EF6FB7" w:rsidR="00AA5209" w:rsidRPr="00957005" w:rsidRDefault="00495CA3" w:rsidP="006D784B">
      <w:pPr>
        <w:pStyle w:val="Textkrper"/>
        <w:rPr>
          <w:lang w:val="de-CH"/>
        </w:rPr>
      </w:pPr>
      <w:r w:rsidRPr="00957005">
        <w:rPr>
          <w:lang w:val="de-CH"/>
        </w:rPr>
        <w:t xml:space="preserve">Wichtig ist es, bei aller </w:t>
      </w:r>
      <w:r w:rsidR="006D036C" w:rsidRPr="00957005">
        <w:rPr>
          <w:lang w:val="de-CH"/>
        </w:rPr>
        <w:t>„</w:t>
      </w:r>
      <w:r w:rsidRPr="00957005">
        <w:rPr>
          <w:lang w:val="de-CH"/>
        </w:rPr>
        <w:t>Begeisterung</w:t>
      </w:r>
      <w:r w:rsidR="006D036C" w:rsidRPr="00957005">
        <w:rPr>
          <w:lang w:val="de-CH"/>
        </w:rPr>
        <w:t>“</w:t>
      </w:r>
      <w:r w:rsidRPr="00957005">
        <w:rPr>
          <w:lang w:val="de-CH"/>
        </w:rPr>
        <w:t xml:space="preserve"> für die </w:t>
      </w:r>
      <w:r w:rsidRPr="00957005">
        <w:rPr>
          <w:i/>
          <w:lang w:val="de-CH"/>
        </w:rPr>
        <w:t>p</w:t>
      </w:r>
      <w:r w:rsidRPr="00957005">
        <w:rPr>
          <w:lang w:val="de-CH"/>
        </w:rPr>
        <w:t>-Werte nicht unser eigentliches Ergebnis zu vergessen, d. h. die Antwort auf die Frage ob die Blüten von A oder von B grösser sind</w:t>
      </w:r>
      <w:r w:rsidR="005B565B" w:rsidRPr="00957005">
        <w:rPr>
          <w:lang w:val="de-CH"/>
        </w:rPr>
        <w:t xml:space="preserve"> und wenn ja wie stark (blau). Ob Freiheitsgrade und der Wert der Teststatistik angegeben werden müssen, darüber gehen die Geschmäcker auseinander. </w:t>
      </w:r>
      <w:r w:rsidR="005B5813" w:rsidRPr="00957005">
        <w:rPr>
          <w:lang w:val="de-CH"/>
        </w:rPr>
        <w:t xml:space="preserve">Wenn man die Daten korrekt in R eingegeben hat, spezifiziert R die Freiheitsgrade automatisch und bei gegebenen Freiheitsgraden ist die Beziehung von </w:t>
      </w:r>
      <w:r w:rsidR="005B5813" w:rsidRPr="00957005">
        <w:rPr>
          <w:i/>
          <w:lang w:val="de-CH"/>
        </w:rPr>
        <w:t>t</w:t>
      </w:r>
      <w:r w:rsidR="005B5813" w:rsidRPr="00957005">
        <w:rPr>
          <w:lang w:val="de-CH"/>
        </w:rPr>
        <w:t xml:space="preserve"> zu </w:t>
      </w:r>
      <w:r w:rsidR="005B5813" w:rsidRPr="00957005">
        <w:rPr>
          <w:i/>
          <w:lang w:val="de-CH"/>
        </w:rPr>
        <w:t>p</w:t>
      </w:r>
      <w:r w:rsidR="005B5813" w:rsidRPr="00957005">
        <w:rPr>
          <w:lang w:val="de-CH"/>
        </w:rPr>
        <w:t xml:space="preserve"> eindeutig. Deshalb genügt es m. E. </w:t>
      </w:r>
      <w:r w:rsidR="005B5813" w:rsidRPr="00957005">
        <w:rPr>
          <w:i/>
          <w:lang w:val="de-CH"/>
        </w:rPr>
        <w:t>p</w:t>
      </w:r>
      <w:r w:rsidR="005B5813" w:rsidRPr="00957005">
        <w:rPr>
          <w:lang w:val="de-CH"/>
        </w:rPr>
        <w:t xml:space="preserve"> anzugeben</w:t>
      </w:r>
      <w:r w:rsidR="00E14303" w:rsidRPr="00957005">
        <w:rPr>
          <w:lang w:val="de-CH"/>
        </w:rPr>
        <w:t xml:space="preserve">. (Aber wenn der Betreuer oder die Editorin auch noch </w:t>
      </w:r>
      <w:r w:rsidR="00E14303" w:rsidRPr="00957005">
        <w:rPr>
          <w:i/>
          <w:iCs/>
          <w:lang w:val="de-CH"/>
        </w:rPr>
        <w:t>t</w:t>
      </w:r>
      <w:r w:rsidR="00E14303" w:rsidRPr="00957005">
        <w:rPr>
          <w:lang w:val="de-CH"/>
        </w:rPr>
        <w:t xml:space="preserve"> und </w:t>
      </w:r>
      <w:r w:rsidR="00E14303" w:rsidRPr="00957005">
        <w:rPr>
          <w:i/>
          <w:iCs/>
          <w:lang w:val="de-CH"/>
        </w:rPr>
        <w:t>df</w:t>
      </w:r>
      <w:r w:rsidR="00E14303" w:rsidRPr="00957005">
        <w:rPr>
          <w:lang w:val="de-CH"/>
        </w:rPr>
        <w:t xml:space="preserve"> haben wollen, dann sollte man sie parat haben). Ein adäquater Satz im Ergebnisteil, der</w:t>
      </w:r>
      <w:r w:rsidR="00FD7BC9" w:rsidRPr="00957005">
        <w:rPr>
          <w:lang w:val="de-CH"/>
        </w:rPr>
        <w:t xml:space="preserve"> den obigen R</w:t>
      </w:r>
      <w:r w:rsidR="00100BB1" w:rsidRPr="00957005">
        <w:rPr>
          <w:lang w:val="de-CH"/>
        </w:rPr>
        <w:t xml:space="preserve"> </w:t>
      </w:r>
      <w:r w:rsidR="00FD7BC9" w:rsidRPr="00957005">
        <w:rPr>
          <w:i/>
          <w:lang w:val="de-CH"/>
        </w:rPr>
        <w:t>output</w:t>
      </w:r>
      <w:r w:rsidR="00FD7BC9" w:rsidRPr="00957005">
        <w:rPr>
          <w:lang w:val="de-CH"/>
        </w:rPr>
        <w:t xml:space="preserve"> zusammenfasst, lautet daher:</w:t>
      </w:r>
    </w:p>
    <w:p w14:paraId="2127ED0A" w14:textId="225035FC" w:rsidR="00FD7BC9" w:rsidRPr="00957005" w:rsidRDefault="00FD7BC9" w:rsidP="006D784B">
      <w:pPr>
        <w:pStyle w:val="Textkrper"/>
        <w:shd w:val="clear" w:color="auto" w:fill="D9D9D9" w:themeFill="background1" w:themeFillShade="D9"/>
        <w:rPr>
          <w:lang w:val="de-CH"/>
        </w:rPr>
      </w:pPr>
      <w:r w:rsidRPr="00957005">
        <w:rPr>
          <w:lang w:val="de-CH"/>
        </w:rPr>
        <w:t xml:space="preserve">Die Blütengrösse unterschied sich hochsignifikant zwischen den beiden </w:t>
      </w:r>
      <w:r w:rsidR="00B1445D" w:rsidRPr="00957005">
        <w:rPr>
          <w:lang w:val="de-CH"/>
        </w:rPr>
        <w:t xml:space="preserve">Sorten </w:t>
      </w:r>
      <w:r w:rsidRPr="00957005">
        <w:rPr>
          <w:lang w:val="de-CH"/>
        </w:rPr>
        <w:t xml:space="preserve">mit einem Mittelwert von 15.3 cm² </w:t>
      </w:r>
      <w:r w:rsidR="00B1445D" w:rsidRPr="00957005">
        <w:rPr>
          <w:lang w:val="de-CH"/>
        </w:rPr>
        <w:t>für Sorte A</w:t>
      </w:r>
      <w:r w:rsidRPr="00957005">
        <w:rPr>
          <w:lang w:val="de-CH"/>
        </w:rPr>
        <w:t xml:space="preserve"> und 11.4 cm² </w:t>
      </w:r>
      <w:r w:rsidR="00B1445D" w:rsidRPr="00957005">
        <w:rPr>
          <w:lang w:val="de-CH"/>
        </w:rPr>
        <w:t>für Sorte B</w:t>
      </w:r>
      <w:r w:rsidRPr="00957005">
        <w:rPr>
          <w:lang w:val="de-CH"/>
        </w:rPr>
        <w:t xml:space="preserve"> (gepaarter </w:t>
      </w:r>
      <w:r w:rsidRPr="00957005">
        <w:rPr>
          <w:i/>
          <w:lang w:val="de-CH"/>
        </w:rPr>
        <w:t>t</w:t>
      </w:r>
      <w:r w:rsidRPr="00957005">
        <w:rPr>
          <w:lang w:val="de-CH"/>
        </w:rPr>
        <w:t xml:space="preserve">-Test, </w:t>
      </w:r>
      <w:r w:rsidRPr="00957005">
        <w:rPr>
          <w:i/>
          <w:lang w:val="de-CH"/>
        </w:rPr>
        <w:t>p</w:t>
      </w:r>
      <w:r w:rsidRPr="00957005">
        <w:rPr>
          <w:lang w:val="de-CH"/>
        </w:rPr>
        <w:t xml:space="preserve"> = 0.007, </w:t>
      </w:r>
      <w:r w:rsidRPr="00957005">
        <w:rPr>
          <w:i/>
          <w:lang w:val="de-CH"/>
        </w:rPr>
        <w:t>t</w:t>
      </w:r>
      <w:r w:rsidRPr="00957005">
        <w:rPr>
          <w:lang w:val="de-CH"/>
        </w:rPr>
        <w:t xml:space="preserve"> = 3.4</w:t>
      </w:r>
      <w:r w:rsidR="009E7638" w:rsidRPr="00957005">
        <w:rPr>
          <w:lang w:val="de-CH"/>
        </w:rPr>
        <w:t>82, FG = 9).</w:t>
      </w:r>
    </w:p>
    <w:p w14:paraId="17FF7B61" w14:textId="28481D7B" w:rsidR="009E7638" w:rsidRPr="00957005" w:rsidRDefault="009E7638" w:rsidP="006D784B">
      <w:pPr>
        <w:pStyle w:val="Textkrper"/>
        <w:rPr>
          <w:lang w:val="de-CH"/>
        </w:rPr>
      </w:pPr>
      <w:r w:rsidRPr="00957005">
        <w:rPr>
          <w:lang w:val="de-CH"/>
        </w:rPr>
        <w:t>Oder auf Englisch:</w:t>
      </w:r>
    </w:p>
    <w:p w14:paraId="0E7F0383" w14:textId="45DCB207" w:rsidR="009E7638" w:rsidRPr="00957005" w:rsidRDefault="009E7638" w:rsidP="006D784B">
      <w:pPr>
        <w:pStyle w:val="Textkrper"/>
        <w:shd w:val="clear" w:color="auto" w:fill="D9D9D9" w:themeFill="background1" w:themeFillShade="D9"/>
        <w:rPr>
          <w:lang w:val="de-CH"/>
        </w:rPr>
      </w:pPr>
      <w:r w:rsidRPr="00957005">
        <w:rPr>
          <w:lang w:val="de-CH"/>
        </w:rPr>
        <w:lastRenderedPageBreak/>
        <w:t xml:space="preserve">Flower sizes differed very significantly between the two </w:t>
      </w:r>
      <w:r w:rsidR="00B1445D" w:rsidRPr="00957005">
        <w:rPr>
          <w:lang w:val="de-CH"/>
        </w:rPr>
        <w:t>cultivars</w:t>
      </w:r>
      <w:r w:rsidR="00D70FE8" w:rsidRPr="00957005">
        <w:rPr>
          <w:lang w:val="de-CH"/>
        </w:rPr>
        <w:t xml:space="preserve"> </w:t>
      </w:r>
      <w:r w:rsidRPr="00957005">
        <w:rPr>
          <w:lang w:val="de-CH"/>
        </w:rPr>
        <w:t xml:space="preserve">with a mean size of 15.3 cm² in </w:t>
      </w:r>
      <w:r w:rsidR="00B1445D" w:rsidRPr="00957005">
        <w:rPr>
          <w:lang w:val="de-CH"/>
        </w:rPr>
        <w:t>cultivar A</w:t>
      </w:r>
      <w:r w:rsidRPr="00957005">
        <w:rPr>
          <w:lang w:val="de-CH"/>
        </w:rPr>
        <w:t xml:space="preserve"> and 11.4</w:t>
      </w:r>
      <w:r w:rsidR="00100BB1" w:rsidRPr="00957005">
        <w:rPr>
          <w:lang w:val="de-CH"/>
        </w:rPr>
        <w:t xml:space="preserve"> </w:t>
      </w:r>
      <w:r w:rsidRPr="00957005">
        <w:rPr>
          <w:lang w:val="de-CH"/>
        </w:rPr>
        <w:t xml:space="preserve">cm² in the </w:t>
      </w:r>
      <w:r w:rsidR="00B1445D" w:rsidRPr="00957005">
        <w:rPr>
          <w:lang w:val="de-CH"/>
        </w:rPr>
        <w:t>cultivar B</w:t>
      </w:r>
      <w:r w:rsidRPr="00957005">
        <w:rPr>
          <w:lang w:val="de-CH"/>
        </w:rPr>
        <w:t xml:space="preserve"> (paired </w:t>
      </w:r>
      <w:r w:rsidRPr="00957005">
        <w:rPr>
          <w:i/>
          <w:lang w:val="de-CH"/>
        </w:rPr>
        <w:t>t</w:t>
      </w:r>
      <w:r w:rsidRPr="00957005">
        <w:rPr>
          <w:lang w:val="de-CH"/>
        </w:rPr>
        <w:t xml:space="preserve">-test, </w:t>
      </w:r>
      <w:r w:rsidRPr="00957005">
        <w:rPr>
          <w:i/>
          <w:lang w:val="de-CH"/>
        </w:rPr>
        <w:t>p</w:t>
      </w:r>
      <w:r w:rsidRPr="00957005">
        <w:rPr>
          <w:lang w:val="de-CH"/>
        </w:rPr>
        <w:t xml:space="preserve"> = 0.007, </w:t>
      </w:r>
      <w:r w:rsidRPr="00957005">
        <w:rPr>
          <w:i/>
          <w:lang w:val="de-CH"/>
        </w:rPr>
        <w:t>t</w:t>
      </w:r>
      <w:r w:rsidRPr="00957005">
        <w:rPr>
          <w:lang w:val="de-CH"/>
        </w:rPr>
        <w:t xml:space="preserve"> = 3.482, df = 9).</w:t>
      </w:r>
    </w:p>
    <w:p w14:paraId="337A7550" w14:textId="1460F49B" w:rsidR="00FE02CE" w:rsidRPr="00957005" w:rsidRDefault="00026E19" w:rsidP="00E61655">
      <w:pPr>
        <w:pStyle w:val="berschrift3"/>
      </w:pPr>
      <w:bookmarkStart w:id="36" w:name="_Toc117278762"/>
      <w:r w:rsidRPr="00957005">
        <w:t>Text, Tabelle oder Abbildung</w:t>
      </w:r>
      <w:r w:rsidR="00043D1F" w:rsidRPr="00957005">
        <w:t>?</w:t>
      </w:r>
      <w:bookmarkEnd w:id="36"/>
    </w:p>
    <w:p w14:paraId="7BF3507B" w14:textId="73B732A6" w:rsidR="00FE02CE" w:rsidRPr="00957005" w:rsidRDefault="00817F65" w:rsidP="006D784B">
      <w:pPr>
        <w:pStyle w:val="Textkrper"/>
        <w:rPr>
          <w:lang w:val="de-CH"/>
        </w:rPr>
      </w:pPr>
      <w:r w:rsidRPr="00957005">
        <w:rPr>
          <w:lang w:val="de-CH"/>
        </w:rPr>
        <w:t>Hier kommen ein paar wichtige Vorgaben und Empfehlungen:</w:t>
      </w:r>
    </w:p>
    <w:p w14:paraId="438A5B62" w14:textId="77777777" w:rsidR="00C22189" w:rsidRPr="00957005" w:rsidRDefault="00C22189"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Jedes Ergebnis nur 1x ausführlich darstellen</w:t>
      </w:r>
      <w:r w:rsidRPr="00957005">
        <w:rPr>
          <w:rFonts w:eastAsia="Times New Roman" w:cs="Arial"/>
          <w:lang w:eastAsia="en-GB"/>
        </w:rPr>
        <w:t>, entweder als Abbildung, in einer Tabelle oder als Text</w:t>
      </w:r>
    </w:p>
    <w:p w14:paraId="2DE08BC7" w14:textId="77777777" w:rsidR="00C22189" w:rsidRPr="00957005" w:rsidRDefault="00C22189"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Wenn als Abbildung oder Tabelle, dann </w:t>
      </w:r>
      <w:r w:rsidRPr="00957005">
        <w:rPr>
          <w:rFonts w:eastAsia="Times New Roman" w:cs="Arial"/>
          <w:b/>
          <w:lang w:eastAsia="en-GB"/>
        </w:rPr>
        <w:t>im Text mit einem zusammenfassenden Statement darauf verweisen</w:t>
      </w:r>
      <w:r w:rsidRPr="00957005">
        <w:rPr>
          <w:rFonts w:eastAsia="Times New Roman" w:cs="Arial"/>
          <w:lang w:eastAsia="en-GB"/>
        </w:rPr>
        <w:t>, das nicht alle Details wiederholt</w:t>
      </w:r>
    </w:p>
    <w:p w14:paraId="1A5F2E95" w14:textId="77777777" w:rsidR="00C22189" w:rsidRPr="00957005" w:rsidRDefault="00C22189"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 xml:space="preserve">Signifikante und nicht signifikante Ergebnisse </w:t>
      </w:r>
      <w:r w:rsidRPr="00957005">
        <w:rPr>
          <w:rFonts w:eastAsia="Times New Roman" w:cs="Arial"/>
          <w:lang w:eastAsia="en-GB"/>
        </w:rPr>
        <w:t>berichten</w:t>
      </w:r>
    </w:p>
    <w:p w14:paraId="508AC313" w14:textId="77777777" w:rsidR="00C22189" w:rsidRPr="00957005" w:rsidRDefault="00C22189" w:rsidP="00A21F02">
      <w:pPr>
        <w:pStyle w:val="Listenabsatz"/>
        <w:numPr>
          <w:ilvl w:val="0"/>
          <w:numId w:val="7"/>
        </w:numPr>
        <w:spacing w:before="120" w:after="120" w:line="276" w:lineRule="auto"/>
        <w:ind w:left="714" w:hanging="357"/>
        <w:contextualSpacing w:val="0"/>
        <w:jc w:val="left"/>
        <w:textAlignment w:val="baseline"/>
        <w:rPr>
          <w:rFonts w:eastAsia="Times New Roman" w:cs="Arial"/>
          <w:lang w:eastAsia="en-GB"/>
        </w:rPr>
      </w:pPr>
      <w:r w:rsidRPr="00957005">
        <w:rPr>
          <w:rFonts w:eastAsia="Times New Roman" w:cs="Arial"/>
          <w:b/>
          <w:lang w:eastAsia="en-GB"/>
        </w:rPr>
        <w:t>Gängige Strategie:</w:t>
      </w:r>
      <w:r w:rsidRPr="00957005">
        <w:rPr>
          <w:rFonts w:eastAsia="Times New Roman" w:cs="Arial"/>
          <w:lang w:eastAsia="en-GB"/>
        </w:rPr>
        <w:br/>
        <w:t xml:space="preserve">- </w:t>
      </w:r>
      <w:r w:rsidRPr="00957005">
        <w:rPr>
          <w:rFonts w:eastAsia="Times New Roman" w:cs="Arial"/>
          <w:b/>
          <w:lang w:eastAsia="en-GB"/>
        </w:rPr>
        <w:t xml:space="preserve">Abbildungen: </w:t>
      </w:r>
      <w:r w:rsidRPr="00957005">
        <w:rPr>
          <w:rFonts w:eastAsia="Times New Roman" w:cs="Arial"/>
          <w:lang w:eastAsia="en-GB"/>
        </w:rPr>
        <w:t>für die wichtigsten signifikanten Ergebnisse</w:t>
      </w:r>
      <w:r w:rsidRPr="00957005">
        <w:rPr>
          <w:rFonts w:eastAsia="Times New Roman" w:cs="Arial"/>
          <w:lang w:eastAsia="en-GB"/>
        </w:rPr>
        <w:br/>
        <w:t xml:space="preserve">- </w:t>
      </w:r>
      <w:r w:rsidRPr="00957005">
        <w:rPr>
          <w:rFonts w:eastAsia="Times New Roman" w:cs="Arial"/>
          <w:b/>
          <w:lang w:eastAsia="en-GB"/>
        </w:rPr>
        <w:t xml:space="preserve">Tabellen: </w:t>
      </w:r>
      <w:r w:rsidRPr="00957005">
        <w:rPr>
          <w:rFonts w:eastAsia="Times New Roman" w:cs="Arial"/>
          <w:lang w:eastAsia="en-GB"/>
        </w:rPr>
        <w:t>für die weiteren signifikanten Ergebnisse</w:t>
      </w:r>
      <w:r w:rsidRPr="00957005">
        <w:rPr>
          <w:rFonts w:eastAsia="Times New Roman" w:cs="Arial"/>
          <w:lang w:eastAsia="en-GB"/>
        </w:rPr>
        <w:br/>
        <w:t xml:space="preserve">- </w:t>
      </w:r>
      <w:r w:rsidRPr="00957005">
        <w:rPr>
          <w:rFonts w:eastAsia="Times New Roman" w:cs="Arial"/>
          <w:b/>
          <w:lang w:eastAsia="en-GB"/>
        </w:rPr>
        <w:t>Nur Text:</w:t>
      </w:r>
      <w:r w:rsidRPr="00957005">
        <w:rPr>
          <w:rFonts w:eastAsia="Times New Roman" w:cs="Arial"/>
          <w:lang w:eastAsia="en-GB"/>
        </w:rPr>
        <w:t xml:space="preserve"> für die nicht signifikanten Ergebnisse</w:t>
      </w:r>
    </w:p>
    <w:p w14:paraId="237DB500" w14:textId="4B726CBB" w:rsidR="00B819D0" w:rsidRPr="00957005" w:rsidRDefault="00B819D0" w:rsidP="00E61655">
      <w:pPr>
        <w:pStyle w:val="berschrift3"/>
      </w:pPr>
      <w:bookmarkStart w:id="37" w:name="_Toc117278763"/>
      <w:r w:rsidRPr="00957005">
        <w:t>Abbildungen in wissenschaftlichen Arbeiten</w:t>
      </w:r>
      <w:bookmarkEnd w:id="37"/>
    </w:p>
    <w:p w14:paraId="28957873" w14:textId="1E660E36" w:rsidR="00B819D0" w:rsidRPr="00957005" w:rsidRDefault="00B819D0" w:rsidP="006D784B">
      <w:pPr>
        <w:pStyle w:val="Textkrper"/>
        <w:rPr>
          <w:lang w:val="de-CH"/>
        </w:rPr>
      </w:pPr>
      <w:r w:rsidRPr="00957005">
        <w:rPr>
          <w:lang w:val="de-CH"/>
        </w:rPr>
        <w:t>Zumindest für die wichtigsten signifikanten Ergebnisse produzieren wir normalerweise Abbildungen. Dabei ist es wichtig, die folgenden Prinzipien zu beherzigen:</w:t>
      </w:r>
    </w:p>
    <w:p w14:paraId="15FEB1DD" w14:textId="0820B4D1" w:rsidR="007A23F6" w:rsidRPr="00957005" w:rsidRDefault="007A23F6"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Abbildungen (und Tabellen) sollten </w:t>
      </w:r>
      <w:r w:rsidRPr="00957005">
        <w:rPr>
          <w:rFonts w:eastAsia="Times New Roman" w:cs="Arial"/>
          <w:b/>
          <w:lang w:eastAsia="en-GB"/>
        </w:rPr>
        <w:t>ohne den zugehörigen Text informativ</w:t>
      </w:r>
      <w:r w:rsidRPr="00957005">
        <w:rPr>
          <w:rFonts w:eastAsia="Times New Roman" w:cs="Arial"/>
          <w:lang w:eastAsia="en-GB"/>
        </w:rPr>
        <w:t xml:space="preserve"> sein, d.</w:t>
      </w:r>
      <w:r w:rsidR="009445B2" w:rsidRPr="00957005">
        <w:rPr>
          <w:rFonts w:eastAsia="Times New Roman" w:cs="Arial"/>
          <w:lang w:eastAsia="en-GB"/>
        </w:rPr>
        <w:t> </w:t>
      </w:r>
      <w:r w:rsidRPr="00957005">
        <w:rPr>
          <w:rFonts w:eastAsia="Times New Roman" w:cs="Arial"/>
          <w:lang w:eastAsia="en-GB"/>
        </w:rPr>
        <w:t xml:space="preserve">h. normalerweise </w:t>
      </w:r>
      <w:r w:rsidRPr="00957005">
        <w:rPr>
          <w:rFonts w:eastAsia="Times New Roman" w:cs="Arial"/>
          <w:i/>
          <w:lang w:eastAsia="en-GB"/>
        </w:rPr>
        <w:t>p</w:t>
      </w:r>
      <w:r w:rsidRPr="00957005">
        <w:rPr>
          <w:rFonts w:eastAsia="Times New Roman" w:cs="Arial"/>
          <w:lang w:eastAsia="en-GB"/>
        </w:rPr>
        <w:t>-Werte in der Abbildung/Tabelle bzw. Unter-/Überschrift angeben</w:t>
      </w:r>
    </w:p>
    <w:p w14:paraId="66FA2833" w14:textId="5C992FAE" w:rsidR="007A23F6" w:rsidRPr="00957005" w:rsidRDefault="007A23F6"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Achsen sind verständlich beschriftet</w:t>
      </w:r>
      <w:r w:rsidRPr="00957005">
        <w:rPr>
          <w:rFonts w:eastAsia="Times New Roman" w:cs="Arial"/>
          <w:lang w:eastAsia="en-GB"/>
        </w:rPr>
        <w:t xml:space="preserve"> (ausgeschriebene Variablennamen mit Einheit)</w:t>
      </w:r>
    </w:p>
    <w:p w14:paraId="25E52038" w14:textId="77777777" w:rsidR="007A23F6" w:rsidRPr="00957005" w:rsidRDefault="007A23F6"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Keine Abbildungsüberschrift</w:t>
      </w:r>
      <w:r w:rsidRPr="00957005">
        <w:rPr>
          <w:rFonts w:eastAsia="Times New Roman" w:cs="Arial"/>
          <w:lang w:eastAsia="en-GB"/>
        </w:rPr>
        <w:t xml:space="preserve"> (es gibt die Legende in der Abbildungsunterschrift)</w:t>
      </w:r>
    </w:p>
    <w:p w14:paraId="6211C933" w14:textId="1616D830" w:rsidR="007A23F6" w:rsidRPr="00957005" w:rsidRDefault="007A23F6"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Keine überflüssigen Elemente (z.</w:t>
      </w:r>
      <w:r w:rsidR="00B87718" w:rsidRPr="00957005">
        <w:rPr>
          <w:rFonts w:eastAsia="Times New Roman" w:cs="Arial"/>
          <w:lang w:eastAsia="en-GB"/>
        </w:rPr>
        <w:t> </w:t>
      </w:r>
      <w:r w:rsidRPr="00957005">
        <w:rPr>
          <w:rFonts w:eastAsia="Times New Roman" w:cs="Arial"/>
          <w:lang w:eastAsia="en-GB"/>
        </w:rPr>
        <w:t>B. Rahmen, farbiger Hintergrund, horizontale und vertikale Linien)</w:t>
      </w:r>
    </w:p>
    <w:p w14:paraId="5F60A6F5" w14:textId="05706336" w:rsidR="007A23F6" w:rsidRPr="00957005" w:rsidRDefault="007A23F6"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Klarer </w:t>
      </w:r>
      <w:r w:rsidRPr="00957005">
        <w:rPr>
          <w:rFonts w:eastAsia="Times New Roman" w:cs="Arial"/>
          <w:b/>
          <w:lang w:eastAsia="en-GB"/>
        </w:rPr>
        <w:t>Kontrast</w:t>
      </w:r>
      <w:r w:rsidRPr="00957005">
        <w:rPr>
          <w:rFonts w:eastAsia="Times New Roman" w:cs="Arial"/>
          <w:lang w:eastAsia="en-GB"/>
        </w:rPr>
        <w:t xml:space="preserve">, ausreichende </w:t>
      </w:r>
      <w:r w:rsidRPr="00957005">
        <w:rPr>
          <w:rFonts w:eastAsia="Times New Roman" w:cs="Arial"/>
          <w:b/>
          <w:lang w:eastAsia="en-GB"/>
        </w:rPr>
        <w:t>Linienstärke</w:t>
      </w:r>
      <w:r w:rsidRPr="00957005">
        <w:rPr>
          <w:rFonts w:eastAsia="Times New Roman" w:cs="Arial"/>
          <w:lang w:eastAsia="en-GB"/>
        </w:rPr>
        <w:t xml:space="preserve"> und </w:t>
      </w:r>
      <w:r w:rsidRPr="00957005">
        <w:rPr>
          <w:rFonts w:eastAsia="Times New Roman" w:cs="Arial"/>
          <w:b/>
          <w:lang w:eastAsia="en-GB"/>
        </w:rPr>
        <w:t>Schriftgrösse</w:t>
      </w:r>
      <w:r w:rsidR="00B87718" w:rsidRPr="00957005">
        <w:rPr>
          <w:rFonts w:eastAsia="Times New Roman" w:cs="Arial"/>
          <w:b/>
          <w:lang w:eastAsia="en-GB"/>
        </w:rPr>
        <w:t>.</w:t>
      </w:r>
    </w:p>
    <w:p w14:paraId="2357016B" w14:textId="24B62863" w:rsidR="00B87718" w:rsidRPr="00957005" w:rsidRDefault="00B87718" w:rsidP="00E61655">
      <w:pPr>
        <w:pStyle w:val="berschrift3"/>
      </w:pPr>
      <w:bookmarkStart w:id="38" w:name="_Toc117278764"/>
      <w:r w:rsidRPr="00957005">
        <w:t>Abbildungen mit „base R“</w:t>
      </w:r>
      <w:r w:rsidR="004D7429" w:rsidRPr="00957005">
        <w:t xml:space="preserve"> oder mit ggplot2?</w:t>
      </w:r>
      <w:bookmarkEnd w:id="38"/>
    </w:p>
    <w:p w14:paraId="31CB24AC" w14:textId="5263543D" w:rsidR="004D7429" w:rsidRPr="00957005" w:rsidRDefault="004D7429" w:rsidP="006D784B">
      <w:pPr>
        <w:pStyle w:val="Textkrper"/>
        <w:rPr>
          <w:lang w:val="de-CH"/>
        </w:rPr>
      </w:pPr>
      <w:r w:rsidRPr="00957005">
        <w:rPr>
          <w:lang w:val="de-CH"/>
        </w:rPr>
        <w:t xml:space="preserve">Im Folgenden visualisiert mit den Boxplots, die zum </w:t>
      </w:r>
      <w:r w:rsidRPr="00957005">
        <w:rPr>
          <w:i/>
          <w:lang w:val="de-CH"/>
        </w:rPr>
        <w:t>t</w:t>
      </w:r>
      <w:r w:rsidRPr="00957005">
        <w:rPr>
          <w:lang w:val="de-CH"/>
        </w:rPr>
        <w:t>-Test gehören</w:t>
      </w:r>
      <w:r w:rsidR="00B502AA" w:rsidRPr="00957005">
        <w:rPr>
          <w:lang w:val="de-CH"/>
        </w:rPr>
        <w:t>.</w:t>
      </w:r>
    </w:p>
    <w:p w14:paraId="52B705B8" w14:textId="4660A7E5" w:rsidR="00B502AA" w:rsidRPr="00957005" w:rsidRDefault="00B502AA" w:rsidP="006D784B">
      <w:pPr>
        <w:pStyle w:val="Textkrper"/>
        <w:rPr>
          <w:lang w:val="de-CH"/>
        </w:rPr>
      </w:pPr>
      <w:r w:rsidRPr="00957005">
        <w:rPr>
          <w:lang w:val="de-CH"/>
        </w:rPr>
        <w:t>In „base R“ geht das folgendermassen:</w:t>
      </w:r>
    </w:p>
    <w:p w14:paraId="3D5240DE" w14:textId="3ED58185" w:rsidR="00B502AA" w:rsidRPr="00957005" w:rsidRDefault="00B502AA" w:rsidP="006D784B">
      <w:pPr>
        <w:spacing w:line="240" w:lineRule="auto"/>
        <w:textAlignment w:val="baseline"/>
        <w:rPr>
          <w:rFonts w:ascii="Times New Roman" w:eastAsia="Times New Roman" w:hAnsi="Times New Roman"/>
          <w:b/>
          <w:lang w:val="de-CH" w:eastAsia="en-GB"/>
        </w:rPr>
      </w:pPr>
      <w:r w:rsidRPr="00957005">
        <w:rPr>
          <w:rFonts w:ascii="Courier New" w:eastAsiaTheme="minorEastAsia" w:hAnsi="Courier New" w:cs="Courier New"/>
          <w:b/>
          <w:color w:val="0000FF"/>
          <w:kern w:val="24"/>
          <w:lang w:val="de-CH" w:eastAsia="en-GB"/>
        </w:rPr>
        <w:t>boxplot(size~cultivar</w:t>
      </w:r>
      <w:r w:rsidR="009F3E56" w:rsidRPr="00957005">
        <w:rPr>
          <w:rFonts w:ascii="Courier New" w:eastAsiaTheme="minorEastAsia" w:hAnsi="Courier New" w:cs="Courier New"/>
          <w:b/>
          <w:color w:val="0000FF"/>
          <w:kern w:val="24"/>
          <w:lang w:val="de-CH" w:eastAsia="en-GB"/>
        </w:rPr>
        <w:t>,data=blume.long</w:t>
      </w:r>
      <w:r w:rsidRPr="00957005">
        <w:rPr>
          <w:rFonts w:ascii="Courier New" w:eastAsiaTheme="minorEastAsia" w:hAnsi="Courier New" w:cs="Courier New"/>
          <w:b/>
          <w:color w:val="0000FF"/>
          <w:kern w:val="24"/>
          <w:lang w:val="de-CH" w:eastAsia="en-GB"/>
        </w:rPr>
        <w:t>)</w:t>
      </w:r>
    </w:p>
    <w:p w14:paraId="6F151684" w14:textId="7DA7BB64" w:rsidR="00B502AA" w:rsidRPr="00957005" w:rsidRDefault="00B502AA" w:rsidP="006D784B">
      <w:pPr>
        <w:pStyle w:val="Textkrper"/>
        <w:spacing w:before="360" w:after="360"/>
        <w:jc w:val="center"/>
        <w:rPr>
          <w:lang w:val="de-CH"/>
        </w:rPr>
      </w:pPr>
      <w:r w:rsidRPr="00957005">
        <w:rPr>
          <w:noProof/>
          <w:lang w:val="de-CH" w:eastAsia="en-GB"/>
        </w:rPr>
        <w:drawing>
          <wp:inline distT="0" distB="0" distL="0" distR="0" wp14:anchorId="26CCF3C6" wp14:editId="57333924">
            <wp:extent cx="3378530" cy="1598738"/>
            <wp:effectExtent l="0" t="0" r="0" b="190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17995" b="14632"/>
                    <a:stretch/>
                  </pic:blipFill>
                  <pic:spPr bwMode="auto">
                    <a:xfrm>
                      <a:off x="0" y="0"/>
                      <a:ext cx="3379758" cy="159931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5EDFF1B" w14:textId="2256B8D9" w:rsidR="00B502AA" w:rsidRPr="00957005" w:rsidRDefault="005447EA" w:rsidP="006D784B">
      <w:pPr>
        <w:pStyle w:val="Textkrper"/>
        <w:rPr>
          <w:lang w:val="de-CH"/>
        </w:rPr>
      </w:pPr>
      <w:r w:rsidRPr="00957005">
        <w:rPr>
          <w:lang w:val="de-CH"/>
        </w:rPr>
        <w:t xml:space="preserve">In </w:t>
      </w:r>
      <w:r w:rsidRPr="00957005">
        <w:rPr>
          <w:rFonts w:ascii="Courier New" w:hAnsi="Courier New" w:cs="Courier New"/>
          <w:lang w:val="de-CH"/>
        </w:rPr>
        <w:t>ggplot2</w:t>
      </w:r>
      <w:r w:rsidRPr="00957005">
        <w:rPr>
          <w:lang w:val="de-CH"/>
        </w:rPr>
        <w:t xml:space="preserve"> geht es folgendermassen (mit </w:t>
      </w:r>
      <w:r w:rsidRPr="00957005">
        <w:rPr>
          <w:i/>
          <w:lang w:val="de-CH"/>
        </w:rPr>
        <w:t>default</w:t>
      </w:r>
      <w:r w:rsidRPr="00957005">
        <w:rPr>
          <w:lang w:val="de-CH"/>
        </w:rPr>
        <w:t>-Einstellungen)</w:t>
      </w:r>
      <w:r w:rsidR="00673AB9" w:rsidRPr="00957005">
        <w:rPr>
          <w:lang w:val="de-CH"/>
        </w:rPr>
        <w:t>:</w:t>
      </w:r>
    </w:p>
    <w:p w14:paraId="7DAA7B92" w14:textId="77777777" w:rsidR="00673AB9" w:rsidRPr="00957005" w:rsidRDefault="00673AB9"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lastRenderedPageBreak/>
        <w:t>library(ggplot2)</w:t>
      </w:r>
    </w:p>
    <w:p w14:paraId="10537951" w14:textId="77777777" w:rsidR="00673AB9" w:rsidRPr="00957005" w:rsidRDefault="00673AB9"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ggplot(blume.long, aes(cultivar,size)) + geom_boxplot()</w:t>
      </w:r>
    </w:p>
    <w:p w14:paraId="246B4C60" w14:textId="1FB82CF1" w:rsidR="000630BC" w:rsidRPr="00957005" w:rsidRDefault="000630BC" w:rsidP="006D784B">
      <w:pPr>
        <w:pStyle w:val="Textkrper"/>
        <w:spacing w:before="360" w:after="360"/>
        <w:jc w:val="center"/>
        <w:rPr>
          <w:lang w:val="de-CH"/>
        </w:rPr>
      </w:pPr>
      <w:r w:rsidRPr="00957005">
        <w:rPr>
          <w:noProof/>
          <w:lang w:val="de-CH" w:eastAsia="en-GB"/>
        </w:rPr>
        <w:drawing>
          <wp:inline distT="0" distB="0" distL="0" distR="0" wp14:anchorId="77A0CA07" wp14:editId="6E735C63">
            <wp:extent cx="3240000" cy="2275644"/>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000" cy="2275644"/>
                    </a:xfrm>
                    <a:prstGeom prst="rect">
                      <a:avLst/>
                    </a:prstGeom>
                    <a:noFill/>
                    <a:ln>
                      <a:noFill/>
                    </a:ln>
                    <a:effectLst/>
                  </pic:spPr>
                </pic:pic>
              </a:graphicData>
            </a:graphic>
          </wp:inline>
        </w:drawing>
      </w:r>
    </w:p>
    <w:p w14:paraId="13520FAC" w14:textId="553461A1" w:rsidR="00673AB9" w:rsidRPr="00957005" w:rsidRDefault="00E6632A" w:rsidP="006D784B">
      <w:pPr>
        <w:pStyle w:val="Textkrper"/>
        <w:rPr>
          <w:lang w:val="de-CH"/>
        </w:rPr>
      </w:pPr>
      <w:r w:rsidRPr="00957005">
        <w:rPr>
          <w:lang w:val="de-CH"/>
        </w:rPr>
        <w:t>Gut ist, dass die Achsen automatisch beschriftet wurden. Störend ist der graue Hintergrund (reduziert Kontrast) und die weissen Gitternetzlinien (übeflüssig und dank des zu geringen Kontrasts eh kaum zu sehen).</w:t>
      </w:r>
    </w:p>
    <w:p w14:paraId="6379DD87" w14:textId="59C6CC90" w:rsidR="00E6632A" w:rsidRPr="00957005" w:rsidRDefault="00F204DD" w:rsidP="006D784B">
      <w:pPr>
        <w:pStyle w:val="Textkrper"/>
        <w:rPr>
          <w:lang w:val="de-CH"/>
        </w:rPr>
      </w:pPr>
      <w:r w:rsidRPr="00957005">
        <w:rPr>
          <w:lang w:val="de-CH"/>
        </w:rPr>
        <w:t xml:space="preserve">Man kann das in </w:t>
      </w:r>
      <w:r w:rsidRPr="00957005">
        <w:rPr>
          <w:rFonts w:ascii="Courier New" w:hAnsi="Courier New" w:cs="Courier New"/>
          <w:lang w:val="de-CH"/>
        </w:rPr>
        <w:t>ggplot2</w:t>
      </w:r>
      <w:r w:rsidRPr="00957005">
        <w:rPr>
          <w:lang w:val="de-CH"/>
        </w:rPr>
        <w:t xml:space="preserve"> durch Wahl des vordefinierten theme_classic optimieren:</w:t>
      </w:r>
    </w:p>
    <w:p w14:paraId="3359D069" w14:textId="6B3FDEEF" w:rsidR="00F204DD" w:rsidRPr="00957005" w:rsidRDefault="00F204DD" w:rsidP="006D784B">
      <w:pPr>
        <w:spacing w:line="240" w:lineRule="auto"/>
        <w:textAlignment w:val="baseline"/>
        <w:rPr>
          <w:rFonts w:ascii="Times New Roman" w:eastAsia="Times New Roman" w:hAnsi="Times New Roman"/>
          <w:b/>
          <w:lang w:val="de-CH" w:eastAsia="en-GB"/>
        </w:rPr>
      </w:pPr>
      <w:r w:rsidRPr="00957005">
        <w:rPr>
          <w:rFonts w:ascii="Courier New" w:eastAsiaTheme="minorEastAsia" w:hAnsi="Courier New" w:cs="Courier New"/>
          <w:b/>
          <w:color w:val="0000FF"/>
          <w:kern w:val="24"/>
          <w:lang w:val="de-CH" w:eastAsia="en-GB"/>
        </w:rPr>
        <w:t>ggplot(blume.long, aes(cultivar,size)) + geom_boxplot()+ theme_classic()</w:t>
      </w:r>
    </w:p>
    <w:p w14:paraId="361B33CF" w14:textId="3DBB8A56" w:rsidR="00673AB9" w:rsidRPr="00957005" w:rsidRDefault="00840FE7" w:rsidP="006D784B">
      <w:pPr>
        <w:pStyle w:val="Textkrper"/>
        <w:spacing w:before="360" w:after="360"/>
        <w:jc w:val="center"/>
        <w:rPr>
          <w:lang w:val="de-CH"/>
        </w:rPr>
      </w:pPr>
      <w:r w:rsidRPr="00957005">
        <w:rPr>
          <w:noProof/>
          <w:lang w:val="de-CH" w:eastAsia="en-GB"/>
        </w:rPr>
        <w:drawing>
          <wp:inline distT="0" distB="0" distL="0" distR="0" wp14:anchorId="5EB6DB8F" wp14:editId="34FA5780">
            <wp:extent cx="3240000" cy="2307404"/>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0000" cy="2307404"/>
                    </a:xfrm>
                    <a:prstGeom prst="rect">
                      <a:avLst/>
                    </a:prstGeom>
                    <a:noFill/>
                    <a:ln>
                      <a:noFill/>
                    </a:ln>
                    <a:effectLst/>
                  </pic:spPr>
                </pic:pic>
              </a:graphicData>
            </a:graphic>
          </wp:inline>
        </w:drawing>
      </w:r>
    </w:p>
    <w:p w14:paraId="1F9F8B2C" w14:textId="6B85AF20" w:rsidR="00673AB9" w:rsidRPr="00957005" w:rsidRDefault="00840FE7" w:rsidP="006D784B">
      <w:pPr>
        <w:pStyle w:val="Textkrper"/>
        <w:rPr>
          <w:lang w:val="de-CH"/>
        </w:rPr>
      </w:pPr>
      <w:r w:rsidRPr="00957005">
        <w:rPr>
          <w:lang w:val="de-CH"/>
        </w:rPr>
        <w:t>Das Ergebnis ist insgesamt OK, allerdings sind die Linien zu fein und die Schrift zu klein – jeweils relativ zur Gesamtgrösse der Abbildung.</w:t>
      </w:r>
    </w:p>
    <w:p w14:paraId="029C4BE9" w14:textId="6B5B645E" w:rsidR="00840FE7" w:rsidRPr="00957005" w:rsidRDefault="00840FE7" w:rsidP="006D784B">
      <w:pPr>
        <w:pStyle w:val="Textkrper"/>
        <w:rPr>
          <w:lang w:val="de-CH"/>
        </w:rPr>
      </w:pPr>
      <w:r w:rsidRPr="00957005">
        <w:rPr>
          <w:lang w:val="de-CH"/>
        </w:rPr>
        <w:t>Man kann weiter optimieren durch</w:t>
      </w:r>
      <w:r w:rsidR="00CD28CA" w:rsidRPr="00957005">
        <w:rPr>
          <w:lang w:val="de-CH"/>
        </w:rPr>
        <w:t xml:space="preserve"> Hinzufügen weiterer Steuerelemente:</w:t>
      </w:r>
    </w:p>
    <w:p w14:paraId="548E26C8" w14:textId="77777777" w:rsidR="00CD28CA" w:rsidRPr="00957005" w:rsidRDefault="00CD28CA" w:rsidP="006D784B">
      <w:pPr>
        <w:spacing w:line="240" w:lineRule="auto"/>
        <w:textAlignment w:val="baseline"/>
        <w:rPr>
          <w:rFonts w:ascii="Times New Roman" w:eastAsia="Times New Roman" w:hAnsi="Times New Roman"/>
          <w:b/>
          <w:lang w:val="de-CH" w:eastAsia="en-GB"/>
        </w:rPr>
      </w:pPr>
      <w:r w:rsidRPr="00957005">
        <w:rPr>
          <w:rFonts w:ascii="Courier New" w:eastAsiaTheme="minorEastAsia" w:hAnsi="Courier New" w:cs="Courier New"/>
          <w:b/>
          <w:color w:val="0000FF"/>
          <w:kern w:val="24"/>
          <w:lang w:val="de-CH" w:eastAsia="en-GB"/>
        </w:rPr>
        <w:t>ggplot(blume.long, aes(cultivar,size)) + geom_boxplot(size=1) + theme_classic()+ theme(axis.line = element_line(size=1), axis.ticks = element_line(size=1),axis.text = element_text(size = 20), axis.title = element_text(size = 20))</w:t>
      </w:r>
    </w:p>
    <w:p w14:paraId="30558BE8" w14:textId="5B5D57A0" w:rsidR="00CD28CA" w:rsidRPr="00957005" w:rsidRDefault="00CD28CA" w:rsidP="006D784B">
      <w:pPr>
        <w:pStyle w:val="Textkrper"/>
        <w:spacing w:before="360" w:after="360"/>
        <w:jc w:val="center"/>
        <w:rPr>
          <w:lang w:val="de-CH"/>
        </w:rPr>
      </w:pPr>
      <w:r w:rsidRPr="00957005">
        <w:rPr>
          <w:noProof/>
          <w:lang w:val="de-CH" w:eastAsia="en-GB"/>
        </w:rPr>
        <w:lastRenderedPageBreak/>
        <w:drawing>
          <wp:inline distT="0" distB="0" distL="0" distR="0" wp14:anchorId="26F784D8" wp14:editId="0FD0FA99">
            <wp:extent cx="3240000" cy="2351387"/>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2351387"/>
                    </a:xfrm>
                    <a:prstGeom prst="rect">
                      <a:avLst/>
                    </a:prstGeom>
                    <a:noFill/>
                    <a:ln>
                      <a:noFill/>
                    </a:ln>
                    <a:effectLst/>
                  </pic:spPr>
                </pic:pic>
              </a:graphicData>
            </a:graphic>
          </wp:inline>
        </w:drawing>
      </w:r>
    </w:p>
    <w:p w14:paraId="178884CD" w14:textId="1DD1B1DB" w:rsidR="00CD28CA" w:rsidRPr="00957005" w:rsidRDefault="00CD28CA" w:rsidP="006D784B">
      <w:pPr>
        <w:pStyle w:val="Textkrper"/>
        <w:rPr>
          <w:lang w:val="de-CH"/>
        </w:rPr>
      </w:pPr>
      <w:r w:rsidRPr="00957005">
        <w:rPr>
          <w:lang w:val="de-CH"/>
        </w:rPr>
        <w:t>Jetzt passt es… Einzig könnte ma</w:t>
      </w:r>
      <w:r w:rsidR="0044721C" w:rsidRPr="00957005">
        <w:rPr>
          <w:lang w:val="de-CH"/>
        </w:rPr>
        <w:t>n</w:t>
      </w:r>
      <w:r w:rsidRPr="00957005">
        <w:rPr>
          <w:lang w:val="de-CH"/>
        </w:rPr>
        <w:t xml:space="preserve"> noch den </w:t>
      </w:r>
      <w:r w:rsidRPr="00957005">
        <w:rPr>
          <w:i/>
          <w:lang w:val="de-CH"/>
        </w:rPr>
        <w:t>p</w:t>
      </w:r>
      <w:r w:rsidRPr="00957005">
        <w:rPr>
          <w:lang w:val="de-CH"/>
        </w:rPr>
        <w:t>-Wert einblenden und die Achsenbeschriftungen jeweils mit einem Grossbuchstaben beginnen.</w:t>
      </w:r>
    </w:p>
    <w:p w14:paraId="612DD8B1" w14:textId="4B695797" w:rsidR="0044721C" w:rsidRPr="00957005" w:rsidRDefault="0044721C" w:rsidP="006D784B">
      <w:pPr>
        <w:pStyle w:val="Textkrper"/>
        <w:rPr>
          <w:lang w:val="de-CH"/>
        </w:rPr>
      </w:pPr>
      <w:r w:rsidRPr="00957005">
        <w:rPr>
          <w:lang w:val="de-CH"/>
        </w:rPr>
        <w:t>Ob man die Grafiken mit ggplot2 oder base R gestaltet, sei jedem selbst überlassen. Beides hat Vor- und Nachteile. Was man aber vermeiden sollte, sind</w:t>
      </w:r>
      <w:r w:rsidR="00916563" w:rsidRPr="00957005">
        <w:rPr>
          <w:lang w:val="de-CH"/>
        </w:rPr>
        <w:t xml:space="preserve"> die Ausgaben von ggplot2 mit default-Einstellungen, da diese gängigen Standards für gute Grafiken widerspechen. Hier noch einmal zusammengefasst die Vor- und Nachteile beider Systeme:</w:t>
      </w:r>
    </w:p>
    <w:p w14:paraId="668A2DC9" w14:textId="1B00F1CF" w:rsidR="00916563" w:rsidRPr="00957005" w:rsidRDefault="00916563" w:rsidP="006D784B">
      <w:pPr>
        <w:pStyle w:val="Textkrper"/>
        <w:rPr>
          <w:b/>
          <w:lang w:val="de-CH"/>
        </w:rPr>
      </w:pPr>
      <w:r w:rsidRPr="00957005">
        <w:rPr>
          <w:b/>
          <w:lang w:val="de-CH"/>
        </w:rPr>
        <w:t>Base R:</w:t>
      </w:r>
    </w:p>
    <w:p w14:paraId="1CF39425" w14:textId="77777777" w:rsidR="00D54103" w:rsidRPr="00957005" w:rsidRDefault="00D54103"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Einfache Syntax, daher geeignet für schnelles Plotten</w:t>
      </w:r>
    </w:p>
    <w:p w14:paraId="478715CD" w14:textId="77777777" w:rsidR="00D54103" w:rsidRPr="00957005" w:rsidRDefault="00D54103"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ABER: Syntax variiert zwischen verschiedenen Plottbefehlen</w:t>
      </w:r>
    </w:p>
    <w:p w14:paraId="245C2274" w14:textId="77777777" w:rsidR="00D54103" w:rsidRPr="00957005" w:rsidRDefault="00D54103"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ABER: «Finetunen» von Grafiken oftmals umständlich oder gar nicht möglich</w:t>
      </w:r>
    </w:p>
    <w:p w14:paraId="7DA292D4" w14:textId="5DD8284E" w:rsidR="00D54103" w:rsidRPr="00957005" w:rsidRDefault="00D54103"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Geeignet für Vektoren (</w:t>
      </w:r>
      <w:r w:rsidRPr="00957005">
        <w:rPr>
          <w:rFonts w:ascii="Courier New" w:eastAsia="Times New Roman" w:hAnsi="Courier New" w:cs="Courier New"/>
          <w:lang w:eastAsia="en-GB"/>
        </w:rPr>
        <w:t>ggplot2</w:t>
      </w:r>
      <w:r w:rsidRPr="00957005">
        <w:rPr>
          <w:rFonts w:eastAsia="Times New Roman" w:cs="Arial"/>
          <w:lang w:eastAsia="en-GB"/>
        </w:rPr>
        <w:t xml:space="preserve"> braucht dataframes o.ä)</w:t>
      </w:r>
    </w:p>
    <w:p w14:paraId="60E7D549" w14:textId="77777777" w:rsidR="00D54103" w:rsidRPr="00957005" w:rsidRDefault="00D54103"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Geeignet für das Plotten von Modellen (</w:t>
      </w:r>
      <w:r w:rsidRPr="00957005">
        <w:rPr>
          <w:rFonts w:ascii="Courier New" w:eastAsia="Times New Roman" w:hAnsi="Courier New" w:cs="Courier New"/>
          <w:lang w:eastAsia="en-GB"/>
        </w:rPr>
        <w:t>plot(lm()</w:t>
      </w:r>
      <w:r w:rsidRPr="00957005">
        <w:rPr>
          <w:rFonts w:eastAsia="Times New Roman" w:cs="Arial"/>
          <w:lang w:eastAsia="en-GB"/>
        </w:rPr>
        <w:t>)</w:t>
      </w:r>
    </w:p>
    <w:p w14:paraId="38EE3E8A" w14:textId="77777777" w:rsidR="00D54103" w:rsidRPr="00957005" w:rsidRDefault="00D54103"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Einfaches Plotten der Modelldiagnostik (</w:t>
      </w:r>
      <w:r w:rsidRPr="00957005">
        <w:rPr>
          <w:rFonts w:ascii="Courier New" w:eastAsia="Times New Roman" w:hAnsi="Courier New" w:cs="Courier New"/>
          <w:lang w:eastAsia="en-GB"/>
        </w:rPr>
        <w:t>plot(summary()</w:t>
      </w:r>
      <w:r w:rsidRPr="00957005">
        <w:rPr>
          <w:rFonts w:eastAsia="Times New Roman" w:cs="Arial"/>
          <w:lang w:eastAsia="en-GB"/>
        </w:rPr>
        <w:t>)</w:t>
      </w:r>
    </w:p>
    <w:p w14:paraId="0E49562A" w14:textId="2E7B4A12" w:rsidR="00916563" w:rsidRPr="00957005" w:rsidRDefault="00916563" w:rsidP="006D784B">
      <w:pPr>
        <w:pStyle w:val="Textkrper"/>
        <w:spacing w:before="240"/>
        <w:rPr>
          <w:b/>
          <w:lang w:val="de-CH"/>
        </w:rPr>
      </w:pPr>
      <w:r w:rsidRPr="00957005">
        <w:rPr>
          <w:b/>
          <w:lang w:val="de-CH"/>
        </w:rPr>
        <w:t>Vorteile ggplot2:</w:t>
      </w:r>
    </w:p>
    <w:p w14:paraId="4315C752" w14:textId="77777777" w:rsidR="00B07A2E" w:rsidRPr="00957005" w:rsidRDefault="00B07A2E"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Leistungsfähige, universelle Syntax, daher leicht anpassbar an den Bedarf, wenn man das Prinzip erst einmal verstanden hat</w:t>
      </w:r>
    </w:p>
    <w:p w14:paraId="358C65F0" w14:textId="77777777" w:rsidR="00B07A2E" w:rsidRPr="00957005" w:rsidRDefault="00B07A2E"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Viele Funktionen “out of the box”</w:t>
      </w:r>
    </w:p>
    <w:p w14:paraId="662F7729" w14:textId="77777777" w:rsidR="00B07A2E" w:rsidRPr="00957005" w:rsidRDefault="00B07A2E" w:rsidP="00A21F02">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Einfachere Gestaltungsmöglichkeit (Farbskalen usw.)</w:t>
      </w:r>
    </w:p>
    <w:p w14:paraId="42EB86E2" w14:textId="77777777" w:rsidR="00F11950" w:rsidRPr="00957005" w:rsidRDefault="00C16011" w:rsidP="001F6A5C">
      <w:pPr>
        <w:pStyle w:val="berschrift2"/>
      </w:pPr>
      <w:bookmarkStart w:id="39" w:name="_Toc117278765"/>
      <w:r w:rsidRPr="00957005">
        <w:t>Zusammenfassung</w:t>
      </w:r>
      <w:bookmarkEnd w:id="39"/>
    </w:p>
    <w:p w14:paraId="60A27753" w14:textId="77777777" w:rsidR="00F11950" w:rsidRPr="00957005" w:rsidRDefault="00F11950" w:rsidP="00E01EDA">
      <w:pPr>
        <w:numPr>
          <w:ilvl w:val="0"/>
          <w:numId w:val="2"/>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MS PGothic" w:hAnsi="Arial" w:cs="Arial"/>
          <w:color w:val="000000"/>
          <w:lang w:val="de-CH" w:eastAsia="en-GB"/>
        </w:rPr>
        <w:t xml:space="preserve">Wissenschaftliche Forschung zielt in der Regel entweder auf das </w:t>
      </w:r>
      <w:r w:rsidRPr="00957005">
        <w:rPr>
          <w:rFonts w:ascii="Arial" w:eastAsia="MS PGothic" w:hAnsi="Arial" w:cs="Arial"/>
          <w:b/>
          <w:bCs/>
          <w:color w:val="000000"/>
          <w:lang w:val="de-CH" w:eastAsia="en-GB"/>
        </w:rPr>
        <w:t>Generieren oder das Testen von Hypothesen</w:t>
      </w:r>
      <w:r w:rsidRPr="00957005">
        <w:rPr>
          <w:rFonts w:ascii="Arial" w:eastAsia="MS PGothic" w:hAnsi="Arial" w:cs="Arial"/>
          <w:color w:val="000000"/>
          <w:lang w:val="de-CH" w:eastAsia="en-GB"/>
        </w:rPr>
        <w:t>.</w:t>
      </w:r>
    </w:p>
    <w:p w14:paraId="53C88238" w14:textId="18CC9C74" w:rsidR="00F11950" w:rsidRPr="00957005" w:rsidRDefault="00F11950" w:rsidP="00E01EDA">
      <w:pPr>
        <w:numPr>
          <w:ilvl w:val="0"/>
          <w:numId w:val="2"/>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MS PGothic" w:hAnsi="Arial" w:cs="Arial"/>
          <w:b/>
          <w:bCs/>
          <w:color w:val="000000"/>
          <w:lang w:val="de-CH" w:eastAsia="en-GB"/>
        </w:rPr>
        <w:t>Inferenzstatistik</w:t>
      </w:r>
      <w:r w:rsidRPr="00957005">
        <w:rPr>
          <w:rFonts w:ascii="Arial" w:eastAsia="MS PGothic" w:hAnsi="Arial" w:cs="Arial"/>
          <w:color w:val="000000"/>
          <w:lang w:val="de-CH" w:eastAsia="en-GB"/>
        </w:rPr>
        <w:t xml:space="preserve"> ist das Set statistischer Verfahren</w:t>
      </w:r>
      <w:r w:rsidR="00772266" w:rsidRPr="00957005">
        <w:rPr>
          <w:rFonts w:ascii="Arial" w:eastAsia="MS PGothic" w:hAnsi="Arial" w:cs="Arial"/>
          <w:color w:val="000000"/>
          <w:lang w:val="de-CH" w:eastAsia="en-GB"/>
        </w:rPr>
        <w:t xml:space="preserve"> (Tests)</w:t>
      </w:r>
      <w:r w:rsidRPr="00957005">
        <w:rPr>
          <w:rFonts w:ascii="Arial" w:eastAsia="MS PGothic" w:hAnsi="Arial" w:cs="Arial"/>
          <w:color w:val="000000"/>
          <w:lang w:val="de-CH" w:eastAsia="en-GB"/>
        </w:rPr>
        <w:t>, das</w:t>
      </w:r>
      <w:r w:rsidR="00931405" w:rsidRPr="00957005">
        <w:rPr>
          <w:rFonts w:ascii="Arial" w:eastAsia="MS PGothic" w:hAnsi="Arial" w:cs="Arial"/>
          <w:color w:val="000000"/>
          <w:lang w:val="de-CH" w:eastAsia="en-GB"/>
        </w:rPr>
        <w:t xml:space="preserve"> sowohl</w:t>
      </w:r>
      <w:r w:rsidRPr="00957005">
        <w:rPr>
          <w:rFonts w:ascii="Arial" w:eastAsia="MS PGothic" w:hAnsi="Arial" w:cs="Arial"/>
          <w:color w:val="000000"/>
          <w:lang w:val="de-CH" w:eastAsia="en-GB"/>
        </w:rPr>
        <w:t xml:space="preserve"> für das Testen </w:t>
      </w:r>
      <w:r w:rsidR="00931405" w:rsidRPr="00957005">
        <w:rPr>
          <w:rFonts w:ascii="Arial" w:eastAsia="MS PGothic" w:hAnsi="Arial" w:cs="Arial"/>
          <w:color w:val="000000"/>
          <w:lang w:val="de-CH" w:eastAsia="en-GB"/>
        </w:rPr>
        <w:t xml:space="preserve">als auch </w:t>
      </w:r>
      <w:r w:rsidRPr="00957005">
        <w:rPr>
          <w:rFonts w:ascii="Arial" w:eastAsia="MS PGothic" w:hAnsi="Arial" w:cs="Arial"/>
          <w:color w:val="000000"/>
          <w:lang w:val="de-CH" w:eastAsia="en-GB"/>
        </w:rPr>
        <w:t>das Generieren von Hypothesen) verwendet wird.</w:t>
      </w:r>
    </w:p>
    <w:p w14:paraId="4E387ABB" w14:textId="5113269C" w:rsidR="00F11950" w:rsidRPr="00957005" w:rsidRDefault="00F11950" w:rsidP="00E01EDA">
      <w:pPr>
        <w:numPr>
          <w:ilvl w:val="0"/>
          <w:numId w:val="2"/>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MS PGothic" w:hAnsi="Arial" w:cs="Arial"/>
          <w:color w:val="000000"/>
          <w:lang w:val="de-CH" w:eastAsia="en-GB"/>
        </w:rPr>
        <w:lastRenderedPageBreak/>
        <w:t xml:space="preserve">Inferenzstatistik ist notwendig, um zu bestimmen, </w:t>
      </w:r>
      <w:r w:rsidRPr="00957005">
        <w:rPr>
          <w:rFonts w:ascii="Arial" w:eastAsia="MS PGothic" w:hAnsi="Arial" w:cs="Arial"/>
          <w:b/>
          <w:bCs/>
          <w:color w:val="000000"/>
          <w:lang w:val="de-CH" w:eastAsia="en-GB"/>
        </w:rPr>
        <w:t xml:space="preserve">wie wahrscheinlich </w:t>
      </w:r>
      <w:r w:rsidR="00931405" w:rsidRPr="00957005">
        <w:rPr>
          <w:rFonts w:ascii="Arial" w:eastAsia="MS PGothic" w:hAnsi="Arial" w:cs="Arial"/>
          <w:b/>
          <w:bCs/>
          <w:color w:val="000000"/>
          <w:lang w:val="de-CH" w:eastAsia="en-GB"/>
        </w:rPr>
        <w:t xml:space="preserve">ein </w:t>
      </w:r>
      <w:r w:rsidRPr="00957005">
        <w:rPr>
          <w:rFonts w:ascii="Arial" w:eastAsia="MS PGothic" w:hAnsi="Arial" w:cs="Arial"/>
          <w:b/>
          <w:bCs/>
          <w:color w:val="000000"/>
          <w:lang w:val="de-CH" w:eastAsia="en-GB"/>
        </w:rPr>
        <w:t>beobachtete</w:t>
      </w:r>
      <w:r w:rsidR="00931405" w:rsidRPr="00957005">
        <w:rPr>
          <w:rFonts w:ascii="Arial" w:eastAsia="MS PGothic" w:hAnsi="Arial" w:cs="Arial"/>
          <w:b/>
          <w:bCs/>
          <w:color w:val="000000"/>
          <w:lang w:val="de-CH" w:eastAsia="en-GB"/>
        </w:rPr>
        <w:t>s</w:t>
      </w:r>
      <w:r w:rsidRPr="00957005">
        <w:rPr>
          <w:rFonts w:ascii="Arial" w:eastAsia="MS PGothic" w:hAnsi="Arial" w:cs="Arial"/>
          <w:b/>
          <w:bCs/>
          <w:color w:val="000000"/>
          <w:lang w:val="de-CH" w:eastAsia="en-GB"/>
        </w:rPr>
        <w:t xml:space="preserve"> Muster durch angenommenen </w:t>
      </w:r>
      <w:r w:rsidR="00D70FE8" w:rsidRPr="00957005">
        <w:rPr>
          <w:rFonts w:ascii="Arial" w:eastAsia="MS PGothic" w:hAnsi="Arial" w:cs="Arial"/>
          <w:b/>
          <w:bCs/>
          <w:color w:val="000000"/>
          <w:lang w:val="de-CH" w:eastAsia="en-GB"/>
        </w:rPr>
        <w:t>EInflussgrössen</w:t>
      </w:r>
      <w:r w:rsidR="00931405" w:rsidRPr="00957005">
        <w:rPr>
          <w:rFonts w:ascii="Arial" w:eastAsia="MS PGothic" w:hAnsi="Arial" w:cs="Arial"/>
          <w:b/>
          <w:bCs/>
          <w:color w:val="000000"/>
          <w:lang w:val="de-CH" w:eastAsia="en-GB"/>
        </w:rPr>
        <w:t xml:space="preserve"> (Variablen)</w:t>
      </w:r>
      <w:r w:rsidRPr="00957005">
        <w:rPr>
          <w:rFonts w:ascii="Arial" w:eastAsia="MS PGothic" w:hAnsi="Arial" w:cs="Arial"/>
          <w:color w:val="000000"/>
          <w:lang w:val="de-CH" w:eastAsia="en-GB"/>
        </w:rPr>
        <w:t xml:space="preserve"> und nicht durch (a) Messfehler oder (b) andere «Störgrössen» </w:t>
      </w:r>
      <w:r w:rsidRPr="00957005">
        <w:rPr>
          <w:rFonts w:ascii="Arial" w:eastAsia="MS PGothic" w:hAnsi="Arial" w:cs="Arial"/>
          <w:b/>
          <w:bCs/>
          <w:color w:val="000000"/>
          <w:lang w:val="de-CH" w:eastAsia="en-GB"/>
        </w:rPr>
        <w:t>hervorgerufen wurde</w:t>
      </w:r>
      <w:r w:rsidRPr="00957005">
        <w:rPr>
          <w:rFonts w:ascii="Arial" w:eastAsia="MS PGothic" w:hAnsi="Arial" w:cs="Arial"/>
          <w:color w:val="000000"/>
          <w:lang w:val="de-CH" w:eastAsia="en-GB"/>
        </w:rPr>
        <w:t>.</w:t>
      </w:r>
    </w:p>
    <w:p w14:paraId="67C93059" w14:textId="0FB4078C" w:rsidR="00F11950" w:rsidRPr="00957005" w:rsidRDefault="00F11950" w:rsidP="00E01EDA">
      <w:pPr>
        <w:numPr>
          <w:ilvl w:val="0"/>
          <w:numId w:val="2"/>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MS PGothic" w:hAnsi="Arial" w:cs="Arial"/>
          <w:color w:val="000000"/>
          <w:lang w:val="de-CH" w:eastAsia="en-GB"/>
        </w:rPr>
        <w:t xml:space="preserve">Der </w:t>
      </w:r>
      <w:r w:rsidRPr="00957005">
        <w:rPr>
          <w:rFonts w:ascii="Arial" w:eastAsia="MS PGothic" w:hAnsi="Arial" w:cs="Arial"/>
          <w:b/>
          <w:bCs/>
          <w:i/>
          <w:iCs/>
          <w:color w:val="000000"/>
          <w:lang w:val="de-CH" w:eastAsia="en-GB"/>
        </w:rPr>
        <w:t>p</w:t>
      </w:r>
      <w:r w:rsidRPr="00957005">
        <w:rPr>
          <w:rFonts w:ascii="Arial" w:eastAsia="MS PGothic" w:hAnsi="Arial" w:cs="Arial"/>
          <w:b/>
          <w:bCs/>
          <w:color w:val="000000"/>
          <w:lang w:val="de-CH" w:eastAsia="en-GB"/>
        </w:rPr>
        <w:t>-Wert ist die Wahrscheinlichkeit eines Typ I-Fehlers</w:t>
      </w:r>
      <w:r w:rsidRPr="00957005">
        <w:rPr>
          <w:rFonts w:ascii="Arial" w:eastAsia="MS PGothic" w:hAnsi="Arial" w:cs="Arial"/>
          <w:color w:val="000000"/>
          <w:lang w:val="de-CH" w:eastAsia="en-GB"/>
        </w:rPr>
        <w:t>, d. h. einen Effekt zu berichten, wo keiner ist; nach üblicher Konvention wird ein Effekt dann als hinreichend sicher</w:t>
      </w:r>
      <w:r w:rsidR="00931405" w:rsidRPr="00957005">
        <w:rPr>
          <w:rFonts w:ascii="Arial" w:eastAsia="MS PGothic" w:hAnsi="Arial" w:cs="Arial"/>
          <w:color w:val="000000"/>
          <w:lang w:val="de-CH" w:eastAsia="en-GB"/>
        </w:rPr>
        <w:t xml:space="preserve"> (signifikant)</w:t>
      </w:r>
      <w:r w:rsidRPr="00957005">
        <w:rPr>
          <w:rFonts w:ascii="Arial" w:eastAsia="MS PGothic" w:hAnsi="Arial" w:cs="Arial"/>
          <w:color w:val="000000"/>
          <w:lang w:val="de-CH" w:eastAsia="en-GB"/>
        </w:rPr>
        <w:t xml:space="preserve"> angesehen, wenn </w:t>
      </w:r>
      <w:r w:rsidRPr="00957005">
        <w:rPr>
          <w:rFonts w:ascii="Arial" w:eastAsia="MS PGothic" w:hAnsi="Arial" w:cs="Arial"/>
          <w:i/>
          <w:iCs/>
          <w:color w:val="000000"/>
          <w:lang w:val="de-CH" w:eastAsia="en-GB"/>
        </w:rPr>
        <w:t>p</w:t>
      </w:r>
      <w:r w:rsidRPr="00957005">
        <w:rPr>
          <w:rFonts w:ascii="Arial" w:eastAsia="MS PGothic" w:hAnsi="Arial" w:cs="Arial"/>
          <w:color w:val="000000"/>
          <w:lang w:val="de-CH" w:eastAsia="en-GB"/>
        </w:rPr>
        <w:t xml:space="preserve"> &lt; 0.05.</w:t>
      </w:r>
    </w:p>
    <w:p w14:paraId="2C50AD0F" w14:textId="77777777" w:rsidR="00F11950" w:rsidRPr="00957005" w:rsidRDefault="00F11950" w:rsidP="00E01EDA">
      <w:pPr>
        <w:numPr>
          <w:ilvl w:val="0"/>
          <w:numId w:val="3"/>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MS PGothic" w:hAnsi="Arial" w:cs="Arial"/>
          <w:color w:val="000000"/>
          <w:lang w:val="de-CH" w:eastAsia="en-GB"/>
        </w:rPr>
        <w:t xml:space="preserve">Mit einem </w:t>
      </w:r>
      <w:r w:rsidRPr="00957005">
        <w:rPr>
          <w:rFonts w:ascii="Arial" w:eastAsia="MS PGothic" w:hAnsi="Arial" w:cs="Arial"/>
          <w:b/>
          <w:bCs/>
          <w:color w:val="000000"/>
          <w:lang w:val="de-CH" w:eastAsia="en-GB"/>
        </w:rPr>
        <w:t xml:space="preserve">Chi-Quadrat-Test </w:t>
      </w:r>
      <w:r w:rsidRPr="00957005">
        <w:rPr>
          <w:rFonts w:ascii="Arial" w:eastAsia="MS PGothic" w:hAnsi="Arial" w:cs="Arial"/>
          <w:color w:val="000000"/>
          <w:lang w:val="de-CH" w:eastAsia="en-GB"/>
        </w:rPr>
        <w:t xml:space="preserve">(oder besser mit Fishers exaktem Test) kann man auf eine </w:t>
      </w:r>
      <w:r w:rsidRPr="00957005">
        <w:rPr>
          <w:rFonts w:ascii="Arial" w:eastAsia="MS PGothic" w:hAnsi="Arial" w:cs="Arial"/>
          <w:b/>
          <w:bCs/>
          <w:color w:val="000000"/>
          <w:lang w:val="de-CH" w:eastAsia="en-GB"/>
        </w:rPr>
        <w:t xml:space="preserve">Assoziation zwischen zwei kategorialen Variablen </w:t>
      </w:r>
      <w:r w:rsidRPr="00957005">
        <w:rPr>
          <w:rFonts w:ascii="Arial" w:eastAsia="MS PGothic" w:hAnsi="Arial" w:cs="Arial"/>
          <w:color w:val="000000"/>
          <w:lang w:val="de-CH" w:eastAsia="en-GB"/>
        </w:rPr>
        <w:t>testen.</w:t>
      </w:r>
    </w:p>
    <w:p w14:paraId="2E0BF36A" w14:textId="77777777" w:rsidR="00F11950" w:rsidRPr="00957005" w:rsidRDefault="00F11950" w:rsidP="00E01EDA">
      <w:pPr>
        <w:numPr>
          <w:ilvl w:val="0"/>
          <w:numId w:val="3"/>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sz w:val="24"/>
          <w:szCs w:val="24"/>
          <w:lang w:val="de-CH" w:eastAsia="en-GB"/>
        </w:rPr>
      </w:pPr>
      <w:r w:rsidRPr="00957005">
        <w:rPr>
          <w:rFonts w:ascii="Arial" w:eastAsia="MS PGothic" w:hAnsi="Arial" w:cs="Arial"/>
          <w:color w:val="000000"/>
          <w:lang w:val="de-CH" w:eastAsia="en-GB"/>
        </w:rPr>
        <w:t xml:space="preserve">Mit einem </w:t>
      </w:r>
      <w:r w:rsidRPr="00957005">
        <w:rPr>
          <w:rFonts w:ascii="Arial" w:eastAsia="MS PGothic" w:hAnsi="Arial" w:cs="Arial"/>
          <w:b/>
          <w:bCs/>
          <w:i/>
          <w:iCs/>
          <w:color w:val="000000"/>
          <w:lang w:val="de-CH" w:eastAsia="en-GB"/>
        </w:rPr>
        <w:t>t</w:t>
      </w:r>
      <w:r w:rsidRPr="00957005">
        <w:rPr>
          <w:rFonts w:ascii="Arial" w:eastAsia="MS PGothic" w:hAnsi="Arial" w:cs="Arial"/>
          <w:b/>
          <w:bCs/>
          <w:color w:val="000000"/>
          <w:lang w:val="de-CH" w:eastAsia="en-GB"/>
        </w:rPr>
        <w:t>-Test kann man</w:t>
      </w:r>
      <w:r w:rsidRPr="00957005">
        <w:rPr>
          <w:rFonts w:ascii="Arial" w:eastAsia="MS PGothic" w:hAnsi="Arial" w:cs="Arial"/>
          <w:color w:val="000000"/>
          <w:lang w:val="de-CH" w:eastAsia="en-GB"/>
        </w:rPr>
        <w:t xml:space="preserve"> auf </w:t>
      </w:r>
      <w:r w:rsidRPr="00957005">
        <w:rPr>
          <w:rFonts w:ascii="Arial" w:eastAsia="MS PGothic" w:hAnsi="Arial" w:cs="Arial"/>
          <w:b/>
          <w:bCs/>
          <w:color w:val="000000"/>
          <w:lang w:val="de-CH" w:eastAsia="en-GB"/>
        </w:rPr>
        <w:t>Unterschiede in den Mittelwerten einer metrischen Variablen</w:t>
      </w:r>
      <w:r w:rsidRPr="00957005">
        <w:rPr>
          <w:rFonts w:ascii="Arial" w:eastAsia="MS PGothic" w:hAnsi="Arial" w:cs="Arial"/>
          <w:color w:val="000000"/>
          <w:lang w:val="de-CH" w:eastAsia="en-GB"/>
        </w:rPr>
        <w:t xml:space="preserve"> zwischen zwei Gruppen testen.</w:t>
      </w:r>
    </w:p>
    <w:p w14:paraId="1B85F09E" w14:textId="77777777" w:rsidR="00E379AC" w:rsidRPr="00957005" w:rsidRDefault="00E43461" w:rsidP="001F6A5C">
      <w:pPr>
        <w:pStyle w:val="berschrift2"/>
      </w:pPr>
      <w:bookmarkStart w:id="40" w:name="_Toc117278766"/>
      <w:r w:rsidRPr="00957005">
        <w:t>Weiterführende Literatur</w:t>
      </w:r>
      <w:bookmarkEnd w:id="40"/>
    </w:p>
    <w:p w14:paraId="7C6C9F55" w14:textId="77777777" w:rsidR="00B25997" w:rsidRPr="00957005" w:rsidRDefault="00B25997" w:rsidP="006D784B">
      <w:pPr>
        <w:pStyle w:val="Literatur"/>
        <w:rPr>
          <w:b/>
          <w:lang w:val="de-CH"/>
        </w:rPr>
      </w:pPr>
      <w:r w:rsidRPr="00957005">
        <w:rPr>
          <w:b/>
          <w:lang w:val="de-CH"/>
        </w:rPr>
        <w:t xml:space="preserve">Crawley, M.J. 2015. </w:t>
      </w:r>
      <w:r w:rsidRPr="00957005">
        <w:rPr>
          <w:b/>
          <w:i/>
          <w:lang w:val="de-CH"/>
        </w:rPr>
        <w:t>Statistics – An introduction using R</w:t>
      </w:r>
      <w:r w:rsidRPr="00957005">
        <w:rPr>
          <w:b/>
          <w:lang w:val="de-CH"/>
        </w:rPr>
        <w:t>. 2nd ed. John Wiley &amp; Sons, Chichester, UK: 339 pp.</w:t>
      </w:r>
    </w:p>
    <w:p w14:paraId="6E297A16" w14:textId="65A563BC" w:rsidR="00E43461" w:rsidRPr="00957005" w:rsidRDefault="00E43461" w:rsidP="006D784B">
      <w:pPr>
        <w:pStyle w:val="Literatur"/>
        <w:ind w:firstLine="0"/>
        <w:rPr>
          <w:b/>
          <w:lang w:val="de-CH"/>
        </w:rPr>
      </w:pPr>
      <w:r w:rsidRPr="00957005">
        <w:rPr>
          <w:b/>
          <w:lang w:val="de-CH"/>
        </w:rPr>
        <w:t xml:space="preserve">- </w:t>
      </w:r>
      <w:r w:rsidR="00EB55C0" w:rsidRPr="00957005">
        <w:rPr>
          <w:b/>
          <w:lang w:val="de-CH"/>
        </w:rPr>
        <w:t>Chapter 1 – Fundamental</w:t>
      </w:r>
      <w:r w:rsidR="005442C5" w:rsidRPr="00957005">
        <w:rPr>
          <w:b/>
          <w:lang w:val="de-CH"/>
        </w:rPr>
        <w:t>s</w:t>
      </w:r>
    </w:p>
    <w:p w14:paraId="483D81B9" w14:textId="14F01B2F" w:rsidR="00EB55C0" w:rsidRPr="00957005" w:rsidRDefault="00EB55C0" w:rsidP="006D784B">
      <w:pPr>
        <w:pStyle w:val="Literatur"/>
        <w:ind w:firstLine="0"/>
        <w:rPr>
          <w:b/>
          <w:lang w:val="de-CH"/>
        </w:rPr>
      </w:pPr>
      <w:r w:rsidRPr="00957005">
        <w:rPr>
          <w:b/>
          <w:lang w:val="de-CH"/>
        </w:rPr>
        <w:t>- Chapter 6 – Two Samples</w:t>
      </w:r>
    </w:p>
    <w:p w14:paraId="7AA6670D" w14:textId="77777777" w:rsidR="00B25997" w:rsidRPr="00957005" w:rsidRDefault="00B25997" w:rsidP="006D784B">
      <w:pPr>
        <w:pStyle w:val="Literatur"/>
        <w:rPr>
          <w:lang w:val="de-CH"/>
        </w:rPr>
      </w:pPr>
      <w:r w:rsidRPr="00957005">
        <w:rPr>
          <w:lang w:val="de-CH"/>
        </w:rPr>
        <w:t xml:space="preserve">Quinn, G.P. &amp; Keough, M.J. 2002. </w:t>
      </w:r>
      <w:r w:rsidRPr="00957005">
        <w:rPr>
          <w:i/>
          <w:lang w:val="de-CH"/>
        </w:rPr>
        <w:t>Experimental design and data analysis for biologists</w:t>
      </w:r>
      <w:r w:rsidRPr="00957005">
        <w:rPr>
          <w:lang w:val="de-CH"/>
        </w:rPr>
        <w:t>. Cambridge University Press, Cambridge, UK: 537 pp.</w:t>
      </w:r>
    </w:p>
    <w:p w14:paraId="5CCC5D8D" w14:textId="77777777" w:rsidR="00E379AC" w:rsidRPr="00957005" w:rsidRDefault="00E379AC" w:rsidP="006D784B">
      <w:pPr>
        <w:pStyle w:val="Literatur"/>
        <w:rPr>
          <w:highlight w:val="white"/>
          <w:lang w:val="de-CH"/>
        </w:rPr>
      </w:pPr>
    </w:p>
    <w:p w14:paraId="272DBF91" w14:textId="7174A7E7" w:rsidR="00E379AC" w:rsidRPr="00957005" w:rsidRDefault="003C2132" w:rsidP="006D784B">
      <w:pPr>
        <w:pStyle w:val="berschrift1"/>
        <w:rPr>
          <w:lang w:val="de-CH"/>
        </w:rPr>
      </w:pPr>
      <w:bookmarkStart w:id="41" w:name="_Toc117278767"/>
      <w:r w:rsidRPr="00957005">
        <w:rPr>
          <w:b w:val="0"/>
          <w:lang w:val="de-CH"/>
        </w:rPr>
        <w:lastRenderedPageBreak/>
        <w:t>Statistik</w:t>
      </w:r>
      <w:r w:rsidR="00E379AC" w:rsidRPr="00957005">
        <w:rPr>
          <w:b w:val="0"/>
          <w:lang w:val="de-CH"/>
        </w:rPr>
        <w:t xml:space="preserve"> </w:t>
      </w:r>
      <w:r w:rsidR="00125A34" w:rsidRPr="00957005">
        <w:rPr>
          <w:b w:val="0"/>
          <w:lang w:val="de-CH"/>
        </w:rPr>
        <w:t>2</w:t>
      </w:r>
      <w:r w:rsidR="00262DF3" w:rsidRPr="00957005">
        <w:rPr>
          <w:b w:val="0"/>
          <w:lang w:val="de-CH"/>
        </w:rPr>
        <w:t>:</w:t>
      </w:r>
      <w:r w:rsidR="00262DF3" w:rsidRPr="00957005">
        <w:rPr>
          <w:b w:val="0"/>
          <w:lang w:val="de-CH"/>
        </w:rPr>
        <w:br/>
      </w:r>
      <w:r w:rsidR="00262DF3" w:rsidRPr="00957005">
        <w:rPr>
          <w:lang w:val="de-CH"/>
        </w:rPr>
        <w:t>Einführung in lineare Modelle</w:t>
      </w:r>
      <w:bookmarkEnd w:id="41"/>
    </w:p>
    <w:p w14:paraId="211AF33F" w14:textId="66BD1A1E" w:rsidR="00E379AC" w:rsidRPr="00957005" w:rsidRDefault="00C75213" w:rsidP="006D784B">
      <w:pPr>
        <w:pStyle w:val="Textkrper"/>
        <w:rPr>
          <w:b/>
          <w:lang w:val="de-CH"/>
        </w:rPr>
      </w:pPr>
      <w:r w:rsidRPr="00957005">
        <w:rPr>
          <w:b/>
          <w:lang w:val="de-CH"/>
        </w:rPr>
        <w:t xml:space="preserve">In Statistik 2 lernen die Studierenden die Voraussetzungen und die praktische Anwendung „einfacher“ linearer Modelle in R (sowie teilweise ihrer „nicht-parametrischen“ bzw. „robusten“ Äquivalente). Am Anfang steht die Varianzanalyse (ANOVA) als Verallgemeinerung des </w:t>
      </w:r>
      <w:r w:rsidRPr="00957005">
        <w:rPr>
          <w:b/>
          <w:i/>
          <w:lang w:val="de-CH"/>
        </w:rPr>
        <w:t>t</w:t>
      </w:r>
      <w:r w:rsidRPr="00957005">
        <w:rPr>
          <w:b/>
          <w:lang w:val="de-CH"/>
        </w:rPr>
        <w:t xml:space="preserve">-Tests, einschliesslich post-hoc-Tests und mehrfaktorieller ANOVA. Dann geht es um die Voraussetzungen parametrischer (und nicht-parametrischer) Tests und Optionen, wenn diese verletzt sind. Dann beschäftigen wir uns mit Korrelationen, die auf einen linearen Zusammenhang zwischen zwei metrischen Variablen testen, ohne Annahme einer Kausalität. Es folgen einfache lineare Regressionen, die im Prinzip das Gleiche bei klarer Kausalität leisten. Abschliessend besprechen wir, was die grosse Gruppe linearer Modelle (Befehl </w:t>
      </w:r>
      <w:r w:rsidRPr="00957005">
        <w:rPr>
          <w:rFonts w:ascii="Courier New" w:hAnsi="Courier New" w:cs="Courier New"/>
          <w:b/>
          <w:lang w:val="de-CH"/>
        </w:rPr>
        <w:t>lm</w:t>
      </w:r>
      <w:r w:rsidRPr="00957005">
        <w:rPr>
          <w:b/>
          <w:lang w:val="de-CH"/>
        </w:rPr>
        <w:t xml:space="preserve"> in R) auszeichnet.</w:t>
      </w:r>
    </w:p>
    <w:p w14:paraId="21F27C00" w14:textId="77777777" w:rsidR="00FD19D3" w:rsidRPr="00957005" w:rsidRDefault="00FD19D3" w:rsidP="001F6A5C">
      <w:pPr>
        <w:pStyle w:val="berschrift2"/>
      </w:pPr>
      <w:bookmarkStart w:id="42" w:name="_Toc117278768"/>
      <w:r w:rsidRPr="00957005">
        <w:t>Lernziele</w:t>
      </w:r>
      <w:bookmarkEnd w:id="42"/>
    </w:p>
    <w:p w14:paraId="6E8BC3BE" w14:textId="77777777" w:rsidR="00FD19D3" w:rsidRPr="00957005" w:rsidRDefault="00FD19D3" w:rsidP="006D784B">
      <w:pPr>
        <w:contextualSpacing/>
        <w:textAlignment w:val="baseline"/>
        <w:rPr>
          <w:rFonts w:ascii="Arial" w:eastAsia="Times New Roman" w:hAnsi="Arial" w:cs="Arial"/>
          <w:i/>
          <w:lang w:val="de-CH" w:eastAsia="en-GB"/>
        </w:rPr>
      </w:pPr>
      <w:r w:rsidRPr="00957005">
        <w:rPr>
          <w:rFonts w:ascii="Arial" w:eastAsiaTheme="minorEastAsia" w:hAnsi="Arial" w:cs="Arial"/>
          <w:i/>
          <w:color w:val="000000" w:themeColor="text1"/>
          <w:lang w:val="de-CH" w:eastAsia="en-GB"/>
        </w:rPr>
        <w:t>Ihr…</w:t>
      </w:r>
    </w:p>
    <w:p w14:paraId="2505CE26" w14:textId="77777777" w:rsidR="00722EB0" w:rsidRPr="00957005" w:rsidRDefault="00722EB0"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wisst, welche Voraussetzungen parametrische (und nicht-parametrische) Tests haben und welche Alternativen euch bei wesentlichen Verletzungen zur Verfügung stehen;</w:t>
      </w:r>
    </w:p>
    <w:p w14:paraId="6AC2531B" w14:textId="77777777" w:rsidR="00722EB0" w:rsidRPr="00957005" w:rsidRDefault="00722EB0"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könnt eine ANOVA in R durchführen, versteht ihre Ergebnisse und könnt diese adäquat in Text und Abbildungen dokumentieren;</w:t>
      </w:r>
    </w:p>
    <w:p w14:paraId="3BFB21B4" w14:textId="77777777" w:rsidR="00722EB0" w:rsidRPr="00957005" w:rsidRDefault="00722EB0"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habt den Unterschied zwischen Korrelationen und Regressionen verstanden und könnt sie in R implementieren;</w:t>
      </w:r>
    </w:p>
    <w:p w14:paraId="2C48C9A3" w14:textId="77777777" w:rsidR="00722EB0" w:rsidRPr="00957005" w:rsidRDefault="00722EB0"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kennt die Voraussetzungen und Gemeinsamkeiten aller linearen Modelle; und</w:t>
      </w:r>
    </w:p>
    <w:p w14:paraId="7F6C447C" w14:textId="77777777" w:rsidR="00722EB0" w:rsidRPr="00957005" w:rsidRDefault="00722EB0"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wisst, warum es nach der Berechnung eines linearen Modelles essenziell ist, die Residuen zu checken, und könnt die diagnostischen Grafiken von R dazu interpretieren.</w:t>
      </w:r>
    </w:p>
    <w:p w14:paraId="199E8982" w14:textId="78376E40" w:rsidR="00E379AC" w:rsidRPr="00957005" w:rsidRDefault="002563EB" w:rsidP="001F6A5C">
      <w:pPr>
        <w:pStyle w:val="berschrift2"/>
      </w:pPr>
      <w:bookmarkStart w:id="43" w:name="_Toc117278769"/>
      <w:r w:rsidRPr="00957005">
        <w:t>Varianzanalyse (ANOVA): Einstieg</w:t>
      </w:r>
      <w:bookmarkEnd w:id="43"/>
    </w:p>
    <w:p w14:paraId="47A97B88" w14:textId="5C8EE240" w:rsidR="00B159AB" w:rsidRPr="00957005" w:rsidRDefault="00B159AB" w:rsidP="00E61655">
      <w:pPr>
        <w:pStyle w:val="berschrift3"/>
      </w:pPr>
      <w:bookmarkStart w:id="44" w:name="_Toc117278770"/>
      <w:r w:rsidRPr="00957005">
        <w:t>Einfaktorielle Varianzanalyse (One-Way ANOVA)</w:t>
      </w:r>
      <w:bookmarkEnd w:id="44"/>
    </w:p>
    <w:p w14:paraId="1ECC2C3A" w14:textId="0A99B393" w:rsidR="00E379AC" w:rsidRPr="00957005" w:rsidRDefault="007748A6" w:rsidP="006D784B">
      <w:pPr>
        <w:pStyle w:val="Textkrper"/>
        <w:rPr>
          <w:lang w:val="de-CH"/>
        </w:rPr>
      </w:pPr>
      <w:r w:rsidRPr="00957005">
        <w:rPr>
          <w:lang w:val="de-CH"/>
        </w:rPr>
        <w:t>Eine ANOVA (</w:t>
      </w:r>
      <w:r w:rsidRPr="00957005">
        <w:rPr>
          <w:i/>
          <w:lang w:val="de-CH"/>
        </w:rPr>
        <w:t>Analysis of variance</w:t>
      </w:r>
      <w:r w:rsidRPr="00957005">
        <w:rPr>
          <w:lang w:val="de-CH"/>
        </w:rPr>
        <w:t xml:space="preserve">) ist die Verallgemeinerung </w:t>
      </w:r>
      <w:r w:rsidR="0073699A" w:rsidRPr="00957005">
        <w:rPr>
          <w:lang w:val="de-CH"/>
        </w:rPr>
        <w:t xml:space="preserve">des </w:t>
      </w:r>
      <w:r w:rsidR="0073699A" w:rsidRPr="00957005">
        <w:rPr>
          <w:i/>
          <w:lang w:val="de-CH"/>
        </w:rPr>
        <w:t>t</w:t>
      </w:r>
      <w:r w:rsidR="0073699A" w:rsidRPr="00957005">
        <w:rPr>
          <w:lang w:val="de-CH"/>
        </w:rPr>
        <w:t>-Tests für mehr als zwei Gruppen (</w:t>
      </w:r>
      <w:r w:rsidR="0073699A" w:rsidRPr="00957005">
        <w:rPr>
          <w:i/>
          <w:lang w:val="de-CH"/>
        </w:rPr>
        <w:t>Factor levels</w:t>
      </w:r>
      <w:r w:rsidR="0073699A" w:rsidRPr="00957005">
        <w:rPr>
          <w:lang w:val="de-CH"/>
        </w:rPr>
        <w:t xml:space="preserve">). Auch hier wollen wir wissen, </w:t>
      </w:r>
      <w:r w:rsidR="0073699A" w:rsidRPr="00957005">
        <w:rPr>
          <w:b/>
          <w:lang w:val="de-CH"/>
        </w:rPr>
        <w:t>ob/wie sich die Mittelwerte der abhängigen Variablen zwischen den Gruppen unterscheiden</w:t>
      </w:r>
      <w:r w:rsidR="0073699A" w:rsidRPr="00957005">
        <w:rPr>
          <w:lang w:val="de-CH"/>
        </w:rPr>
        <w:t xml:space="preserve">. </w:t>
      </w:r>
      <w:r w:rsidR="0073699A" w:rsidRPr="00957005">
        <w:rPr>
          <w:lang w:val="de-CH"/>
        </w:rPr>
        <w:t xml:space="preserve">Varianzanalyse heisst das Verfahren, weil der statistische Test zur Beantwortung der Frage das </w:t>
      </w:r>
      <w:r w:rsidR="0073699A" w:rsidRPr="00957005">
        <w:rPr>
          <w:b/>
          <w:lang w:val="de-CH"/>
        </w:rPr>
        <w:t>Verhältnis zweier</w:t>
      </w:r>
      <w:r w:rsidR="00BA3CCE" w:rsidRPr="00957005">
        <w:rPr>
          <w:b/>
          <w:lang w:val="de-CH"/>
        </w:rPr>
        <w:t xml:space="preserve"> Varianzen</w:t>
      </w:r>
      <w:r w:rsidR="00BA3CCE" w:rsidRPr="00957005">
        <w:rPr>
          <w:lang w:val="de-CH"/>
        </w:rPr>
        <w:t xml:space="preserve"> testet</w:t>
      </w:r>
      <w:r w:rsidR="009C4ED0" w:rsidRPr="00957005">
        <w:rPr>
          <w:lang w:val="de-CH"/>
        </w:rPr>
        <w:t>. Was es mit den zwei Varianzen auf sich hat, ist im Folgenden erklärt.</w:t>
      </w:r>
    </w:p>
    <w:p w14:paraId="6ADF8052" w14:textId="711B9146" w:rsidR="00BA3CCE" w:rsidRPr="00957005" w:rsidRDefault="00B716CB" w:rsidP="006D784B">
      <w:pPr>
        <w:pStyle w:val="Textkrper"/>
        <w:rPr>
          <w:lang w:val="de-CH"/>
        </w:rPr>
      </w:pPr>
      <w:r w:rsidRPr="00957005">
        <w:rPr>
          <w:lang w:val="de-CH"/>
        </w:rPr>
        <w:t xml:space="preserve">Gehen wir zurück zu unserem Blumenbeispiel. </w:t>
      </w:r>
      <w:r w:rsidR="00BA3CCE" w:rsidRPr="00957005">
        <w:rPr>
          <w:lang w:val="de-CH"/>
        </w:rPr>
        <w:t xml:space="preserve">Die Idee </w:t>
      </w:r>
      <w:r w:rsidRPr="00957005">
        <w:rPr>
          <w:lang w:val="de-CH"/>
        </w:rPr>
        <w:t>der ANOVA ist</w:t>
      </w:r>
      <w:r w:rsidR="00BA3CCE" w:rsidRPr="00957005">
        <w:rPr>
          <w:lang w:val="de-CH"/>
        </w:rPr>
        <w:t xml:space="preserve">, dass die </w:t>
      </w:r>
      <w:r w:rsidRPr="00957005">
        <w:rPr>
          <w:lang w:val="de-CH"/>
        </w:rPr>
        <w:t>Mittelwerte der Blütengrössen der beiden Sorten dann verschieden sind, wenn die</w:t>
      </w:r>
      <w:r w:rsidR="00273066" w:rsidRPr="00957005">
        <w:rPr>
          <w:lang w:val="de-CH"/>
        </w:rPr>
        <w:t xml:space="preserve"> Summe der</w:t>
      </w:r>
      <w:r w:rsidRPr="00957005">
        <w:rPr>
          <w:lang w:val="de-CH"/>
        </w:rPr>
        <w:t xml:space="preserve"> Abweichungen (Residuen) vom Gesamtmittelwert „signifikant“ grösser </w:t>
      </w:r>
      <w:r w:rsidR="009C4ED0" w:rsidRPr="00957005">
        <w:rPr>
          <w:lang w:val="de-CH"/>
        </w:rPr>
        <w:t>ist</w:t>
      </w:r>
      <w:r w:rsidRPr="00957005">
        <w:rPr>
          <w:lang w:val="de-CH"/>
        </w:rPr>
        <w:t xml:space="preserve"> als</w:t>
      </w:r>
      <w:r w:rsidR="00273066" w:rsidRPr="00957005">
        <w:rPr>
          <w:lang w:val="de-CH"/>
        </w:rPr>
        <w:t xml:space="preserve"> die Summe </w:t>
      </w:r>
      <w:r w:rsidR="008E5F90" w:rsidRPr="00957005">
        <w:rPr>
          <w:lang w:val="de-CH"/>
        </w:rPr>
        <w:t>der</w:t>
      </w:r>
      <w:r w:rsidR="00273066" w:rsidRPr="00957005">
        <w:rPr>
          <w:lang w:val="de-CH"/>
        </w:rPr>
        <w:t xml:space="preserve"> Abweichungen</w:t>
      </w:r>
      <w:r w:rsidRPr="00957005">
        <w:rPr>
          <w:lang w:val="de-CH"/>
        </w:rPr>
        <w:t xml:space="preserve"> von den Sortenmittelwerten</w:t>
      </w:r>
      <w:r w:rsidR="00601811" w:rsidRPr="00957005">
        <w:rPr>
          <w:lang w:val="de-CH"/>
        </w:rPr>
        <w:t xml:space="preserve">. Das ist in der folgenden Abbildung veranschaulicht. Die Punkte stellen die </w:t>
      </w:r>
      <w:r w:rsidR="00D5157E" w:rsidRPr="00957005">
        <w:rPr>
          <w:lang w:val="de-CH"/>
        </w:rPr>
        <w:t>20 Messwerte der Blütengrössen dar, wobei sie in der rechten Teilabbildung nach Sorten gruppiert sind. Der Gesamtmittelwert links und die beiden Sortenmittelwerte rechts sind als horizontale Linien dargestellt. Die vertikalen Linien sind die Residuen, als der</w:t>
      </w:r>
      <w:r w:rsidR="00CF5F77" w:rsidRPr="00957005">
        <w:rPr>
          <w:lang w:val="de-CH"/>
        </w:rPr>
        <w:t xml:space="preserve"> Anteil der Varianz, welcher durch das jeweilige statistische Modell nicht erklärt wird. Das Modell links ist, dass die </w:t>
      </w:r>
      <w:r w:rsidR="00CF5F77" w:rsidRPr="00957005">
        <w:rPr>
          <w:lang w:val="de-CH"/>
        </w:rPr>
        <w:lastRenderedPageBreak/>
        <w:t>Blüten  einheitlich gross sind, unabhängig von der Sorte, während das komplexere Modell</w:t>
      </w:r>
      <w:r w:rsidR="00443885" w:rsidRPr="00957005">
        <w:rPr>
          <w:lang w:val="de-CH"/>
        </w:rPr>
        <w:t xml:space="preserve"> rechts unterschiedliche Mittelwerte abhängig von der Sorte annimmt.</w:t>
      </w:r>
    </w:p>
    <w:p w14:paraId="4842DE76" w14:textId="5FA31FBF" w:rsidR="006B0FFE" w:rsidRPr="00957005" w:rsidRDefault="006B0FFE" w:rsidP="00CF5F77">
      <w:pPr>
        <w:pStyle w:val="Textkrper"/>
        <w:spacing w:after="360"/>
        <w:jc w:val="center"/>
        <w:rPr>
          <w:lang w:val="de-CH"/>
        </w:rPr>
      </w:pPr>
      <w:r w:rsidRPr="00957005">
        <w:rPr>
          <w:noProof/>
          <w:lang w:val="de-CH" w:eastAsia="en-GB"/>
        </w:rPr>
        <w:drawing>
          <wp:inline distT="0" distB="0" distL="0" distR="0" wp14:anchorId="37C625C3" wp14:editId="1F0FF2D3">
            <wp:extent cx="2880000" cy="3247407"/>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3247407"/>
                    </a:xfrm>
                    <a:prstGeom prst="rect">
                      <a:avLst/>
                    </a:prstGeom>
                    <a:noFill/>
                    <a:ln>
                      <a:noFill/>
                    </a:ln>
                    <a:effectLst/>
                  </pic:spPr>
                </pic:pic>
              </a:graphicData>
            </a:graphic>
          </wp:inline>
        </w:drawing>
      </w:r>
      <w:r w:rsidRPr="00957005">
        <w:rPr>
          <w:noProof/>
          <w:lang w:val="de-CH" w:eastAsia="en-GB"/>
        </w:rPr>
        <w:drawing>
          <wp:inline distT="0" distB="0" distL="0" distR="0" wp14:anchorId="1005C0A6" wp14:editId="231B5EA1">
            <wp:extent cx="2880000" cy="3247407"/>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3247407"/>
                    </a:xfrm>
                    <a:prstGeom prst="rect">
                      <a:avLst/>
                    </a:prstGeom>
                    <a:noFill/>
                    <a:ln>
                      <a:noFill/>
                    </a:ln>
                    <a:effectLst/>
                  </pic:spPr>
                </pic:pic>
              </a:graphicData>
            </a:graphic>
          </wp:inline>
        </w:drawing>
      </w:r>
    </w:p>
    <w:p w14:paraId="28A6DF46" w14:textId="49A1253D" w:rsidR="000275E2" w:rsidRPr="00957005" w:rsidRDefault="00D930B7" w:rsidP="006D784B">
      <w:pPr>
        <w:pStyle w:val="Textkrper"/>
        <w:rPr>
          <w:lang w:val="de-CH"/>
        </w:rPr>
      </w:pPr>
      <w:r w:rsidRPr="00957005">
        <w:rPr>
          <w:lang w:val="de-CH"/>
        </w:rPr>
        <w:t xml:space="preserve">Varianz ist ein Mass für die Streuung von Werten um ihren Mittelwert. Mathematisch wird die Varianz wie folgt berechnet </w:t>
      </w:r>
      <w:r w:rsidR="000275E2" w:rsidRPr="00957005">
        <w:rPr>
          <w:lang w:val="de-CH"/>
        </w:rPr>
        <w:t>:</w:t>
      </w:r>
    </w:p>
    <w:p w14:paraId="68DE572F" w14:textId="356CFE92" w:rsidR="000275E2" w:rsidRPr="00957005" w:rsidRDefault="000275E2" w:rsidP="006D784B">
      <w:pPr>
        <w:pStyle w:val="Textkrper"/>
        <w:shd w:val="clear" w:color="auto" w:fill="D9D9D9" w:themeFill="background1" w:themeFillShade="D9"/>
        <w:jc w:val="center"/>
        <w:rPr>
          <w:i/>
          <w:lang w:val="de-CH"/>
        </w:rPr>
      </w:pPr>
      <w:r w:rsidRPr="00957005">
        <w:rPr>
          <w:b/>
          <w:lang w:val="de-CH"/>
        </w:rPr>
        <w:t>Varianz = Summe der Abweichungsquadrate / Freiheitsgrade</w:t>
      </w:r>
      <w:r w:rsidR="0013269C" w:rsidRPr="00957005">
        <w:rPr>
          <w:b/>
          <w:lang w:val="de-CH"/>
        </w:rPr>
        <w:br/>
      </w:r>
      <w:r w:rsidR="0013269C" w:rsidRPr="00957005">
        <w:rPr>
          <w:i/>
          <w:lang w:val="de-CH"/>
        </w:rPr>
        <w:t>(Summe der Abweichungsquadrate = Sum of squares = SS)</w:t>
      </w:r>
    </w:p>
    <w:p w14:paraId="4BAF1F4A" w14:textId="2B221462" w:rsidR="003E5B19" w:rsidRPr="00957005" w:rsidRDefault="00650976" w:rsidP="006D784B">
      <w:pPr>
        <w:pStyle w:val="Textkrper"/>
        <w:spacing w:before="240"/>
        <w:rPr>
          <w:lang w:val="de-CH"/>
        </w:rPr>
      </w:pPr>
      <w:r w:rsidRPr="00957005">
        <w:rPr>
          <w:lang w:val="de-CH"/>
        </w:rPr>
        <w:t xml:space="preserve">Abweichungsquadrate sind dabei die quadrierten Werte der grünen (bzw. schwarzen und roten) vertikalen Linien in der obigen Abbildung. Die Distanzen werden quadriert, </w:t>
      </w:r>
      <w:r w:rsidR="00030C4E" w:rsidRPr="00957005">
        <w:rPr>
          <w:lang w:val="de-CH"/>
        </w:rPr>
        <w:t xml:space="preserve">so dass negative </w:t>
      </w:r>
      <w:r w:rsidR="00030C4E" w:rsidRPr="00957005">
        <w:rPr>
          <w:lang w:val="de-CH"/>
        </w:rPr>
        <w:t>Abweichungen gleichermassen zählen. Würde man nur die unquadrierten Werte aufsummieren, wäre das Ergebnis immer 0, da die horizontale Linie (der Mittelwert) ja genaus gelegt wurde, dass die positiven und negativen Abweichungen</w:t>
      </w:r>
      <w:r w:rsidR="001C1871" w:rsidRPr="00957005">
        <w:rPr>
          <w:lang w:val="de-CH"/>
        </w:rPr>
        <w:t xml:space="preserve"> betragsmässig gleich sind. </w:t>
      </w:r>
      <w:r w:rsidR="00E509C9" w:rsidRPr="00957005">
        <w:rPr>
          <w:lang w:val="de-CH"/>
        </w:rPr>
        <w:t>Ein zentraler Punkt der Varianzanalyse ist, dass sich die</w:t>
      </w:r>
      <w:r w:rsidR="009C4ED0" w:rsidRPr="00957005">
        <w:rPr>
          <w:lang w:val="de-CH"/>
        </w:rPr>
        <w:t xml:space="preserve"> Gesamtsumme der Abweichungsquadrate</w:t>
      </w:r>
      <w:r w:rsidR="009C4ED0" w:rsidRPr="00957005">
        <w:rPr>
          <w:lang w:val="de-CH"/>
        </w:rPr>
        <w:t xml:space="preserve"> (</w:t>
      </w:r>
      <w:r w:rsidR="009C4ED0" w:rsidRPr="00957005">
        <w:rPr>
          <w:i/>
          <w:iCs/>
          <w:lang w:val="de-CH"/>
        </w:rPr>
        <w:t xml:space="preserve">Total </w:t>
      </w:r>
      <w:r w:rsidR="009C4ED0" w:rsidRPr="00957005">
        <w:rPr>
          <w:lang w:val="de-CH"/>
        </w:rPr>
        <w:t>s</w:t>
      </w:r>
      <w:r w:rsidR="00E509C9" w:rsidRPr="00957005">
        <w:rPr>
          <w:i/>
          <w:lang w:val="de-CH"/>
        </w:rPr>
        <w:t>um of squares</w:t>
      </w:r>
      <w:r w:rsidR="009C4ED0" w:rsidRPr="00957005">
        <w:rPr>
          <w:lang w:val="de-CH"/>
        </w:rPr>
        <w:t>) als die Summe zweier Teil</w:t>
      </w:r>
      <w:r w:rsidR="009C4ED0" w:rsidRPr="00957005">
        <w:rPr>
          <w:lang w:val="de-CH"/>
        </w:rPr>
        <w:t>e</w:t>
      </w:r>
      <w:r w:rsidR="009C4ED0" w:rsidRPr="00957005">
        <w:rPr>
          <w:lang w:val="de-CH"/>
        </w:rPr>
        <w:t xml:space="preserve"> (SSE und SSA) </w:t>
      </w:r>
      <w:r w:rsidR="00E509C9" w:rsidRPr="00957005">
        <w:rPr>
          <w:lang w:val="de-CH"/>
        </w:rPr>
        <w:t>darstellen lässt</w:t>
      </w:r>
      <w:r w:rsidR="003E5B19" w:rsidRPr="00957005">
        <w:rPr>
          <w:lang w:val="de-CH"/>
        </w:rPr>
        <w:t>:</w:t>
      </w:r>
    </w:p>
    <w:p w14:paraId="643A8016" w14:textId="32912080" w:rsidR="003E5B19" w:rsidRPr="00957005" w:rsidRDefault="001C1871" w:rsidP="006D784B">
      <w:pPr>
        <w:pStyle w:val="Textkrper"/>
        <w:shd w:val="clear" w:color="auto" w:fill="D9D9D9" w:themeFill="background1" w:themeFillShade="D9"/>
        <w:jc w:val="center"/>
        <w:rPr>
          <w:lang w:val="de-CH"/>
        </w:rPr>
      </w:pPr>
      <w:r w:rsidRPr="00957005">
        <w:rPr>
          <w:b/>
          <w:lang w:val="de-CH"/>
        </w:rPr>
        <w:br/>
      </w:r>
      <w:r w:rsidR="003E5B19" w:rsidRPr="00957005">
        <w:rPr>
          <w:b/>
          <w:lang w:val="de-CH"/>
        </w:rPr>
        <w:t>SSY = SSE + SSA</w:t>
      </w:r>
      <w:r w:rsidR="003E5B19" w:rsidRPr="00957005">
        <w:rPr>
          <w:b/>
          <w:lang w:val="de-CH"/>
        </w:rPr>
        <w:br/>
      </w:r>
      <w:r w:rsidR="003E5B19" w:rsidRPr="00957005">
        <w:rPr>
          <w:b/>
          <w:lang w:val="de-CH"/>
        </w:rPr>
        <w:br/>
      </w:r>
      <w:r w:rsidR="003E5B19" w:rsidRPr="00957005">
        <w:rPr>
          <w:lang w:val="de-CH"/>
        </w:rPr>
        <w:t xml:space="preserve">SSY = </w:t>
      </w:r>
      <w:r w:rsidR="003E5B19" w:rsidRPr="00957005">
        <w:rPr>
          <w:i/>
          <w:lang w:val="de-CH"/>
        </w:rPr>
        <w:t>Total sum of s</w:t>
      </w:r>
      <w:r w:rsidR="004B2F8C" w:rsidRPr="00957005">
        <w:rPr>
          <w:i/>
          <w:lang w:val="de-CH"/>
        </w:rPr>
        <w:t>q</w:t>
      </w:r>
      <w:r w:rsidR="003E5B19" w:rsidRPr="00957005">
        <w:rPr>
          <w:i/>
          <w:lang w:val="de-CH"/>
        </w:rPr>
        <w:t>uares</w:t>
      </w:r>
      <w:r w:rsidR="003E5B19" w:rsidRPr="00957005">
        <w:rPr>
          <w:i/>
          <w:lang w:val="de-CH"/>
        </w:rPr>
        <w:br/>
      </w:r>
      <w:r w:rsidR="003E5B19" w:rsidRPr="00957005">
        <w:rPr>
          <w:lang w:val="de-CH"/>
        </w:rPr>
        <w:t xml:space="preserve">SSE = </w:t>
      </w:r>
      <w:r w:rsidR="003E5B19" w:rsidRPr="00957005">
        <w:rPr>
          <w:i/>
          <w:lang w:val="de-CH"/>
        </w:rPr>
        <w:t xml:space="preserve">Error sum of squares </w:t>
      </w:r>
      <w:r w:rsidR="003E5B19" w:rsidRPr="00957005">
        <w:rPr>
          <w:lang w:val="de-CH"/>
        </w:rPr>
        <w:t>(</w:t>
      </w:r>
      <w:r w:rsidR="009C4ED0" w:rsidRPr="00957005">
        <w:rPr>
          <w:lang w:val="de-CH"/>
        </w:rPr>
        <w:t xml:space="preserve">entsprechend der </w:t>
      </w:r>
      <w:r w:rsidR="003E5B19" w:rsidRPr="00957005">
        <w:rPr>
          <w:lang w:val="de-CH"/>
        </w:rPr>
        <w:t>unerklärte Varianz = Residuen)</w:t>
      </w:r>
      <w:r w:rsidR="003E5B19" w:rsidRPr="00957005">
        <w:rPr>
          <w:lang w:val="de-CH"/>
        </w:rPr>
        <w:br/>
      </w:r>
      <w:r w:rsidR="004B2F8C" w:rsidRPr="00957005">
        <w:rPr>
          <w:lang w:val="de-CH"/>
        </w:rPr>
        <w:t xml:space="preserve">SSA = </w:t>
      </w:r>
      <w:r w:rsidR="004B2F8C" w:rsidRPr="00957005">
        <w:rPr>
          <w:i/>
          <w:lang w:val="de-CH"/>
        </w:rPr>
        <w:t>Sum of squares attributable to treatment</w:t>
      </w:r>
      <w:r w:rsidR="004B2F8C" w:rsidRPr="00957005">
        <w:rPr>
          <w:lang w:val="de-CH"/>
        </w:rPr>
        <w:t xml:space="preserve"> (hier: Sorte)</w:t>
      </w:r>
    </w:p>
    <w:p w14:paraId="3968A080" w14:textId="7E7ACC10" w:rsidR="00EA243F" w:rsidRPr="00957005" w:rsidRDefault="00EA243F" w:rsidP="006D784B">
      <w:pPr>
        <w:pStyle w:val="Textkrper"/>
        <w:spacing w:before="240"/>
        <w:rPr>
          <w:lang w:val="de-CH"/>
        </w:rPr>
      </w:pPr>
      <w:r w:rsidRPr="00957005">
        <w:rPr>
          <w:lang w:val="de-CH"/>
        </w:rPr>
        <w:t xml:space="preserve">Schauen wir das zunächst beim Blumen-Datensatz an. Dazu müssen wir die Daten, die wir bislang im sogenannten </w:t>
      </w:r>
      <w:r w:rsidRPr="00957005">
        <w:rPr>
          <w:i/>
          <w:lang w:val="de-CH"/>
        </w:rPr>
        <w:t>wide format</w:t>
      </w:r>
      <w:r w:rsidRPr="00957005">
        <w:rPr>
          <w:lang w:val="de-CH"/>
        </w:rPr>
        <w:t xml:space="preserve"> hatten</w:t>
      </w:r>
      <w:r w:rsidR="00B77107" w:rsidRPr="00957005">
        <w:rPr>
          <w:lang w:val="de-CH"/>
        </w:rPr>
        <w:t xml:space="preserve"> (eine Spalte für Blütengrösse A und eine zweite für Blütengrösse B) im </w:t>
      </w:r>
      <w:r w:rsidR="00B77107" w:rsidRPr="00957005">
        <w:rPr>
          <w:i/>
          <w:lang w:val="de-CH"/>
        </w:rPr>
        <w:t>long format</w:t>
      </w:r>
      <w:r w:rsidR="00B77107" w:rsidRPr="00957005">
        <w:rPr>
          <w:lang w:val="de-CH"/>
        </w:rPr>
        <w:t xml:space="preserve"> bereitstellen (eine Spalte für die Sorte und eine für die Blütengrösse). </w:t>
      </w:r>
      <w:r w:rsidR="005943A3" w:rsidRPr="00957005">
        <w:rPr>
          <w:lang w:val="de-CH"/>
        </w:rPr>
        <w:t xml:space="preserve">Generell ist das </w:t>
      </w:r>
      <w:r w:rsidR="005943A3" w:rsidRPr="00957005">
        <w:rPr>
          <w:i/>
          <w:lang w:val="de-CH"/>
        </w:rPr>
        <w:t xml:space="preserve">long format </w:t>
      </w:r>
      <w:r w:rsidR="005943A3" w:rsidRPr="00957005">
        <w:rPr>
          <w:lang w:val="de-CH"/>
        </w:rPr>
        <w:t>empfehlenswert, da viel universeller und von den meisten statistischen Verfahren verlangt.</w:t>
      </w:r>
    </w:p>
    <w:p w14:paraId="375D60C7" w14:textId="77777777" w:rsidR="005943A3" w:rsidRPr="00957005" w:rsidRDefault="005943A3" w:rsidP="006D784B">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head(blume.long)</w:t>
      </w:r>
    </w:p>
    <w:p w14:paraId="145686BD" w14:textId="77777777" w:rsidR="005943A3" w:rsidRPr="00957005" w:rsidRDefault="005943A3" w:rsidP="006D784B">
      <w:pPr>
        <w:spacing w:line="240" w:lineRule="auto"/>
        <w:textAlignment w:val="baseline"/>
        <w:rPr>
          <w:rFonts w:ascii="Times New Roman" w:eastAsia="Times New Roman" w:hAnsi="Times New Roman"/>
          <w:b/>
          <w:lang w:val="de-CH" w:eastAsia="en-GB"/>
        </w:rPr>
      </w:pPr>
      <w:r w:rsidRPr="00957005">
        <w:rPr>
          <w:rFonts w:ascii="Courier New" w:eastAsiaTheme="minorEastAsia" w:hAnsi="Courier New" w:cs="Courier New"/>
          <w:b/>
          <w:color w:val="000000" w:themeColor="text1"/>
          <w:kern w:val="24"/>
          <w:lang w:val="de-CH" w:eastAsia="en-GB"/>
        </w:rPr>
        <w:t> </w:t>
      </w:r>
    </w:p>
    <w:p w14:paraId="567BCF55" w14:textId="77777777" w:rsidR="005943A3" w:rsidRPr="00957005" w:rsidRDefault="005943A3"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lastRenderedPageBreak/>
        <w:t xml:space="preserve">  cultivar size</w:t>
      </w:r>
    </w:p>
    <w:p w14:paraId="66CDE570" w14:textId="77777777" w:rsidR="005943A3" w:rsidRPr="00957005" w:rsidRDefault="005943A3"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1        a   20</w:t>
      </w:r>
    </w:p>
    <w:p w14:paraId="03E7F9AB" w14:textId="77777777" w:rsidR="005943A3" w:rsidRPr="00957005" w:rsidRDefault="005943A3"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2        a   19</w:t>
      </w:r>
    </w:p>
    <w:p w14:paraId="7561D1E3" w14:textId="77777777" w:rsidR="005943A3" w:rsidRPr="00957005" w:rsidRDefault="005943A3"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3        a   25</w:t>
      </w:r>
    </w:p>
    <w:p w14:paraId="44BDD738" w14:textId="77777777" w:rsidR="005943A3" w:rsidRPr="00957005" w:rsidRDefault="005943A3"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4        a   10</w:t>
      </w:r>
    </w:p>
    <w:p w14:paraId="41F64C72" w14:textId="77777777" w:rsidR="005943A3" w:rsidRPr="00957005" w:rsidRDefault="005943A3"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w:t>
      </w:r>
    </w:p>
    <w:p w14:paraId="20DF87BC" w14:textId="77777777" w:rsidR="005943A3" w:rsidRPr="00957005" w:rsidRDefault="005943A3"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11       b    8</w:t>
      </w:r>
    </w:p>
    <w:p w14:paraId="3A66F45D" w14:textId="77777777" w:rsidR="005943A3" w:rsidRPr="00957005" w:rsidRDefault="005943A3"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12       b   12</w:t>
      </w:r>
    </w:p>
    <w:p w14:paraId="1AB96F0D" w14:textId="77777777" w:rsidR="005943A3" w:rsidRPr="00957005" w:rsidRDefault="005943A3"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13       b    9</w:t>
      </w:r>
    </w:p>
    <w:p w14:paraId="33B09394" w14:textId="77777777" w:rsidR="00ED4C62" w:rsidRPr="00957005" w:rsidRDefault="00ED4C62" w:rsidP="006D784B">
      <w:pPr>
        <w:spacing w:line="240" w:lineRule="auto"/>
        <w:textAlignment w:val="baseline"/>
        <w:rPr>
          <w:rFonts w:ascii="Times New Roman" w:eastAsia="Times New Roman" w:hAnsi="Times New Roman"/>
          <w:lang w:val="de-CH" w:eastAsia="en-GB"/>
        </w:rPr>
      </w:pPr>
    </w:p>
    <w:p w14:paraId="47F3737B" w14:textId="07E09B22" w:rsidR="005943A3" w:rsidRPr="00957005" w:rsidRDefault="005943A3" w:rsidP="006D784B">
      <w:pPr>
        <w:pStyle w:val="Textkrper"/>
        <w:spacing w:before="240"/>
        <w:rPr>
          <w:lang w:val="de-CH"/>
        </w:rPr>
      </w:pPr>
      <w:r w:rsidRPr="00957005">
        <w:rPr>
          <w:lang w:val="de-CH"/>
        </w:rPr>
        <w:t>Schauen wir uns zunächst noch einmal das Ergebnis als „normalen“ t-Test an:</w:t>
      </w:r>
    </w:p>
    <w:p w14:paraId="2D2D089F" w14:textId="7F9BB09D" w:rsidR="00ED4C62" w:rsidRPr="00957005" w:rsidRDefault="00ED4C62" w:rsidP="006D784B">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t.test(size~cultivar, blume.long, var.equal=T) </w:t>
      </w:r>
    </w:p>
    <w:p w14:paraId="12D3699B" w14:textId="53870872" w:rsidR="009C4ED0" w:rsidRPr="00957005" w:rsidRDefault="009C4ED0" w:rsidP="006D784B">
      <w:pPr>
        <w:spacing w:line="240" w:lineRule="auto"/>
        <w:textAlignment w:val="baseline"/>
        <w:rPr>
          <w:rFonts w:ascii="Courier New" w:eastAsiaTheme="minorEastAsia" w:hAnsi="Courier New" w:cs="Courier New"/>
          <w:b/>
          <w:color w:val="FF0000"/>
          <w:kern w:val="24"/>
          <w:lang w:val="de-CH" w:eastAsia="en-GB"/>
        </w:rPr>
      </w:pPr>
    </w:p>
    <w:p w14:paraId="4C5A05FB" w14:textId="77777777"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ab/>
        <w:t>Two Sample t-test</w:t>
      </w:r>
    </w:p>
    <w:p w14:paraId="34A44AF2" w14:textId="77777777"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p>
    <w:p w14:paraId="1DDBFACF" w14:textId="77777777"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data:  size by cultivar</w:t>
      </w:r>
    </w:p>
    <w:p w14:paraId="1B31A953" w14:textId="77777777"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t = 2.0797, df = 18, p-value = 0.05212</w:t>
      </w:r>
    </w:p>
    <w:p w14:paraId="5B398BA0" w14:textId="77777777"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alternative hypothesis: true difference in means between group a and group b is not equal to 0</w:t>
      </w:r>
    </w:p>
    <w:p w14:paraId="49AE54FD" w14:textId="77777777"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95 percent confidence interval:</w:t>
      </w:r>
    </w:p>
    <w:p w14:paraId="3FFF3BE9" w14:textId="77777777"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 -0.03981237  7.83981237</w:t>
      </w:r>
    </w:p>
    <w:p w14:paraId="3DAA36DB" w14:textId="77777777"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sample estimates:</w:t>
      </w:r>
    </w:p>
    <w:p w14:paraId="460747E6" w14:textId="77777777"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mean in group a mean in group b </w:t>
      </w:r>
    </w:p>
    <w:p w14:paraId="7E5BCC89" w14:textId="205E2251" w:rsidR="009C4ED0" w:rsidRPr="00957005" w:rsidRDefault="009C4ED0" w:rsidP="009C4ED0">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           15.3            11.4</w:t>
      </w:r>
    </w:p>
    <w:p w14:paraId="517B7266" w14:textId="4EA88686" w:rsidR="005943A3" w:rsidRPr="00957005" w:rsidRDefault="00507BFA" w:rsidP="006D784B">
      <w:pPr>
        <w:pStyle w:val="Textkrper"/>
        <w:spacing w:before="240"/>
        <w:rPr>
          <w:lang w:val="de-CH"/>
        </w:rPr>
      </w:pPr>
      <w:r w:rsidRPr="00957005">
        <w:rPr>
          <w:lang w:val="de-CH"/>
        </w:rPr>
        <w:t xml:space="preserve">Nun nehmen wir dieselben Daten und analysieren sie mit einer Varianzanalyse. Der Befehl dazu ist </w:t>
      </w:r>
      <w:r w:rsidRPr="00957005">
        <w:rPr>
          <w:rFonts w:ascii="Courier New" w:hAnsi="Courier New" w:cs="Courier New"/>
          <w:lang w:val="de-CH"/>
        </w:rPr>
        <w:t>aov</w:t>
      </w:r>
      <w:r w:rsidRPr="00957005">
        <w:rPr>
          <w:lang w:val="de-CH"/>
        </w:rPr>
        <w:t xml:space="preserve"> (was für </w:t>
      </w:r>
      <w:r w:rsidRPr="00957005">
        <w:rPr>
          <w:u w:val="single"/>
          <w:lang w:val="de-CH"/>
        </w:rPr>
        <w:t>a</w:t>
      </w:r>
      <w:r w:rsidRPr="00957005">
        <w:rPr>
          <w:lang w:val="de-CH"/>
        </w:rPr>
        <w:t xml:space="preserve">nalysis </w:t>
      </w:r>
      <w:r w:rsidRPr="00957005">
        <w:rPr>
          <w:u w:val="single"/>
          <w:lang w:val="de-CH"/>
        </w:rPr>
        <w:t>o</w:t>
      </w:r>
      <w:r w:rsidRPr="00957005">
        <w:rPr>
          <w:lang w:val="de-CH"/>
        </w:rPr>
        <w:t xml:space="preserve">f </w:t>
      </w:r>
      <w:r w:rsidRPr="00957005">
        <w:rPr>
          <w:u w:val="single"/>
          <w:lang w:val="de-CH"/>
        </w:rPr>
        <w:t>v</w:t>
      </w:r>
      <w:r w:rsidRPr="00957005">
        <w:rPr>
          <w:lang w:val="de-CH"/>
        </w:rPr>
        <w:t>ariance steht).</w:t>
      </w:r>
      <w:r w:rsidR="00BC292C" w:rsidRPr="00957005">
        <w:rPr>
          <w:lang w:val="de-CH"/>
        </w:rPr>
        <w:t xml:space="preserve"> Man kann sich die Ergebnisse der ANOVA mit </w:t>
      </w:r>
      <w:r w:rsidR="00BC292C" w:rsidRPr="00957005">
        <w:rPr>
          <w:rFonts w:ascii="Courier New" w:hAnsi="Courier New" w:cs="Courier New"/>
          <w:lang w:val="de-CH"/>
        </w:rPr>
        <w:t>summary</w:t>
      </w:r>
      <w:r w:rsidR="00BC292C" w:rsidRPr="00957005">
        <w:rPr>
          <w:lang w:val="de-CH"/>
        </w:rPr>
        <w:t xml:space="preserve"> und </w:t>
      </w:r>
      <w:r w:rsidR="00BC292C" w:rsidRPr="00957005">
        <w:rPr>
          <w:rFonts w:ascii="Courier New" w:hAnsi="Courier New" w:cs="Courier New"/>
          <w:lang w:val="de-CH"/>
        </w:rPr>
        <w:t>summary.lm</w:t>
      </w:r>
      <w:r w:rsidR="00BC292C" w:rsidRPr="00957005">
        <w:rPr>
          <w:lang w:val="de-CH"/>
        </w:rPr>
        <w:t xml:space="preserve"> anzeigen lassen und bekommt jeweils unterschiedliche Informationen (die wir beide benötigen):</w:t>
      </w:r>
    </w:p>
    <w:p w14:paraId="1C3F6485" w14:textId="77777777" w:rsidR="00E346D5" w:rsidRPr="00957005" w:rsidRDefault="00E346D5" w:rsidP="006D784B">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summary(aov(size~cultivar))</w:t>
      </w:r>
    </w:p>
    <w:p w14:paraId="42F7EAF3" w14:textId="77777777" w:rsidR="00E346D5" w:rsidRPr="00957005" w:rsidRDefault="00E346D5" w:rsidP="006D784B">
      <w:pPr>
        <w:spacing w:line="240" w:lineRule="auto"/>
        <w:textAlignment w:val="baseline"/>
        <w:rPr>
          <w:rFonts w:ascii="Times New Roman" w:eastAsia="Times New Roman" w:hAnsi="Times New Roman"/>
          <w:b/>
          <w:color w:val="FF0000"/>
          <w:lang w:val="de-CH" w:eastAsia="en-GB"/>
        </w:rPr>
      </w:pPr>
    </w:p>
    <w:p w14:paraId="46FFF9EA" w14:textId="77777777" w:rsidR="00E346D5" w:rsidRPr="00957005" w:rsidRDefault="00E346D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 xml:space="preserve">            Df Sum Sq Mean Sq F value Pr(&gt;F)  </w:t>
      </w:r>
    </w:p>
    <w:p w14:paraId="6523574E" w14:textId="77777777" w:rsidR="00E346D5" w:rsidRPr="00957005" w:rsidRDefault="00E346D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cultivar     1   76.0   76.05   4.325 0.0521 .</w:t>
      </w:r>
    </w:p>
    <w:p w14:paraId="17D92840" w14:textId="77777777" w:rsidR="00E346D5" w:rsidRPr="00957005" w:rsidRDefault="00E346D5"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Residuals   18  316.5   17.58  </w:t>
      </w:r>
    </w:p>
    <w:p w14:paraId="00E9DBB9" w14:textId="77777777" w:rsidR="00E346D5" w:rsidRPr="00957005" w:rsidRDefault="00E346D5" w:rsidP="006D784B">
      <w:pPr>
        <w:spacing w:line="240" w:lineRule="auto"/>
        <w:textAlignment w:val="baseline"/>
        <w:rPr>
          <w:rFonts w:ascii="Courier New" w:eastAsiaTheme="minorEastAsia" w:hAnsi="Courier New" w:cs="Courier New"/>
          <w:b/>
          <w:color w:val="000000" w:themeColor="text1"/>
          <w:kern w:val="24"/>
          <w:lang w:val="de-CH" w:eastAsia="en-GB"/>
        </w:rPr>
      </w:pPr>
    </w:p>
    <w:p w14:paraId="6C8BFCC0" w14:textId="77777777" w:rsidR="00E346D5" w:rsidRPr="00957005" w:rsidRDefault="00E346D5" w:rsidP="006D784B">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summary.lm(aov(size~cultivar))</w:t>
      </w:r>
    </w:p>
    <w:p w14:paraId="3BFD4CA3" w14:textId="77777777" w:rsidR="00E346D5" w:rsidRPr="00957005" w:rsidRDefault="00E346D5" w:rsidP="006D784B">
      <w:pPr>
        <w:spacing w:line="240" w:lineRule="auto"/>
        <w:textAlignment w:val="baseline"/>
        <w:rPr>
          <w:rFonts w:ascii="Times New Roman" w:eastAsia="Times New Roman" w:hAnsi="Times New Roman"/>
          <w:b/>
          <w:color w:val="FF0000"/>
          <w:lang w:val="de-CH" w:eastAsia="en-GB"/>
        </w:rPr>
      </w:pPr>
    </w:p>
    <w:p w14:paraId="516C4FA1" w14:textId="77777777" w:rsidR="00E346D5" w:rsidRPr="00957005" w:rsidRDefault="00E346D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w:t>
      </w:r>
    </w:p>
    <w:p w14:paraId="4337B352" w14:textId="77777777" w:rsidR="00E346D5" w:rsidRPr="00957005" w:rsidRDefault="00E346D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Coefficients:</w:t>
      </w:r>
    </w:p>
    <w:p w14:paraId="4AE736D7" w14:textId="77777777" w:rsidR="00E346D5" w:rsidRPr="00957005" w:rsidRDefault="00E346D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 xml:space="preserve">            Estimate Std. Error t value Pr(&gt;|t|)    </w:t>
      </w:r>
    </w:p>
    <w:p w14:paraId="232FBF15" w14:textId="77777777" w:rsidR="00E346D5" w:rsidRPr="00957005" w:rsidRDefault="00E346D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(Intercept)   15.300      1.326   11.54 9.47e-10 ***</w:t>
      </w:r>
    </w:p>
    <w:p w14:paraId="79C24E75" w14:textId="77777777" w:rsidR="00E346D5" w:rsidRPr="00957005" w:rsidRDefault="00E346D5" w:rsidP="006D784B">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color w:val="0000FF"/>
          <w:kern w:val="24"/>
          <w:lang w:val="de-CH" w:eastAsia="en-GB"/>
        </w:rPr>
        <w:t xml:space="preserve">cultivarb     -3.900      1.875   -2.08   0.0521 . </w:t>
      </w:r>
    </w:p>
    <w:p w14:paraId="56A4C6C4" w14:textId="53B4A730" w:rsidR="001F139B" w:rsidRPr="00957005" w:rsidRDefault="001F139B" w:rsidP="006D784B">
      <w:pPr>
        <w:pStyle w:val="Textkrper"/>
        <w:spacing w:before="240"/>
        <w:rPr>
          <w:lang w:val="de-CH"/>
        </w:rPr>
      </w:pPr>
      <w:r w:rsidRPr="00957005">
        <w:rPr>
          <w:lang w:val="de-CH"/>
        </w:rPr>
        <w:t>Beim ersten Output (</w:t>
      </w:r>
      <w:r w:rsidRPr="00957005">
        <w:rPr>
          <w:rFonts w:ascii="Courier New" w:hAnsi="Courier New" w:cs="Courier New"/>
          <w:lang w:val="de-CH"/>
        </w:rPr>
        <w:t>summary</w:t>
      </w:r>
      <w:r w:rsidRPr="00957005">
        <w:rPr>
          <w:lang w:val="de-CH"/>
        </w:rPr>
        <w:t>) sehen wir eine typische „ANOVA-Tabelle“ wie man sie als Ergebnis linearer Modelle erhält. Die Bedeutung der Abkürzungen ist wie folgt:</w:t>
      </w:r>
    </w:p>
    <w:p w14:paraId="0A6A40BF" w14:textId="77777777" w:rsidR="001F139B" w:rsidRPr="00957005" w:rsidRDefault="001F139B" w:rsidP="00D2408A">
      <w:pPr>
        <w:pStyle w:val="Listenabsatz"/>
        <w:numPr>
          <w:ilvl w:val="0"/>
          <w:numId w:val="7"/>
        </w:numPr>
        <w:tabs>
          <w:tab w:val="left" w:pos="1843"/>
          <w:tab w:val="left" w:pos="2268"/>
        </w:tabs>
        <w:spacing w:before="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Df </w:t>
      </w:r>
      <w:r w:rsidRPr="00957005">
        <w:rPr>
          <w:rFonts w:eastAsia="Times New Roman" w:cs="Arial"/>
          <w:lang w:eastAsia="en-GB"/>
        </w:rPr>
        <w:tab/>
        <w:t>=</w:t>
      </w:r>
      <w:r w:rsidRPr="00957005">
        <w:rPr>
          <w:rFonts w:eastAsia="Times New Roman" w:cs="Arial"/>
          <w:lang w:eastAsia="en-GB"/>
        </w:rPr>
        <w:tab/>
      </w:r>
      <w:r w:rsidRPr="00957005">
        <w:rPr>
          <w:rFonts w:eastAsia="Times New Roman" w:cs="Arial"/>
          <w:i/>
          <w:lang w:eastAsia="en-GB"/>
        </w:rPr>
        <w:t>Degrees of freedom</w:t>
      </w:r>
      <w:r w:rsidRPr="00957005">
        <w:rPr>
          <w:rFonts w:eastAsia="Times New Roman" w:cs="Arial"/>
          <w:lang w:eastAsia="en-GB"/>
        </w:rPr>
        <w:t xml:space="preserve"> (Freiheitsgrade)</w:t>
      </w:r>
    </w:p>
    <w:p w14:paraId="29429650" w14:textId="77777777" w:rsidR="001F139B" w:rsidRPr="00957005" w:rsidRDefault="001F139B" w:rsidP="00D2408A">
      <w:pPr>
        <w:pStyle w:val="Listenabsatz"/>
        <w:numPr>
          <w:ilvl w:val="0"/>
          <w:numId w:val="7"/>
        </w:numPr>
        <w:tabs>
          <w:tab w:val="left" w:pos="1843"/>
          <w:tab w:val="left" w:pos="2268"/>
        </w:tabs>
        <w:spacing w:before="120" w:line="276" w:lineRule="auto"/>
        <w:ind w:left="714" w:hanging="357"/>
        <w:contextualSpacing w:val="0"/>
        <w:textAlignment w:val="baseline"/>
        <w:rPr>
          <w:rFonts w:eastAsia="Times New Roman" w:cs="Arial"/>
          <w:lang w:eastAsia="en-GB"/>
        </w:rPr>
      </w:pPr>
      <w:r w:rsidRPr="00957005">
        <w:rPr>
          <w:rFonts w:eastAsia="Times New Roman" w:cs="Arial"/>
          <w:lang w:eastAsia="en-GB"/>
        </w:rPr>
        <w:t>Sum Sq</w:t>
      </w:r>
      <w:r w:rsidRPr="00957005">
        <w:rPr>
          <w:rFonts w:eastAsia="Times New Roman" w:cs="Arial"/>
          <w:lang w:eastAsia="en-GB"/>
        </w:rPr>
        <w:tab/>
        <w:t>=</w:t>
      </w:r>
      <w:r w:rsidRPr="00957005">
        <w:rPr>
          <w:rFonts w:eastAsia="Times New Roman" w:cs="Arial"/>
          <w:lang w:eastAsia="en-GB"/>
        </w:rPr>
        <w:tab/>
      </w:r>
      <w:r w:rsidRPr="00957005">
        <w:rPr>
          <w:rFonts w:eastAsia="Times New Roman" w:cs="Arial"/>
          <w:i/>
          <w:lang w:eastAsia="en-GB"/>
        </w:rPr>
        <w:t>Sum of squares</w:t>
      </w:r>
      <w:r w:rsidRPr="00957005">
        <w:rPr>
          <w:rFonts w:eastAsia="Times New Roman" w:cs="Arial"/>
          <w:lang w:eastAsia="en-GB"/>
        </w:rPr>
        <w:t xml:space="preserve"> (Summe der Abweichungsquadrate)</w:t>
      </w:r>
    </w:p>
    <w:p w14:paraId="7A8D3401" w14:textId="77777777" w:rsidR="001F139B" w:rsidRPr="00957005" w:rsidRDefault="001F139B" w:rsidP="00D2408A">
      <w:pPr>
        <w:pStyle w:val="Listenabsatz"/>
        <w:numPr>
          <w:ilvl w:val="0"/>
          <w:numId w:val="7"/>
        </w:numPr>
        <w:tabs>
          <w:tab w:val="left" w:pos="1843"/>
          <w:tab w:val="left" w:pos="2268"/>
        </w:tabs>
        <w:spacing w:before="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Mean Sq </w:t>
      </w:r>
      <w:r w:rsidRPr="00957005">
        <w:rPr>
          <w:rFonts w:eastAsia="Times New Roman" w:cs="Arial"/>
          <w:lang w:eastAsia="en-GB"/>
        </w:rPr>
        <w:tab/>
        <w:t>=</w:t>
      </w:r>
      <w:r w:rsidRPr="00957005">
        <w:rPr>
          <w:rFonts w:eastAsia="Times New Roman" w:cs="Arial"/>
          <w:lang w:eastAsia="en-GB"/>
        </w:rPr>
        <w:tab/>
      </w:r>
      <w:r w:rsidRPr="00957005">
        <w:rPr>
          <w:rFonts w:eastAsia="Times New Roman" w:cs="Arial"/>
          <w:i/>
          <w:lang w:eastAsia="en-GB"/>
        </w:rPr>
        <w:t>Sum of squares / degrees of freedom</w:t>
      </w:r>
      <w:r w:rsidRPr="00957005">
        <w:rPr>
          <w:rFonts w:eastAsia="Times New Roman" w:cs="Arial"/>
          <w:lang w:eastAsia="en-GB"/>
        </w:rPr>
        <w:t xml:space="preserve"> (Quotient der beiden Werte)</w:t>
      </w:r>
    </w:p>
    <w:p w14:paraId="16110C5E" w14:textId="77777777" w:rsidR="001F139B" w:rsidRPr="00957005" w:rsidRDefault="001F139B" w:rsidP="00D2408A">
      <w:pPr>
        <w:pStyle w:val="Listenabsatz"/>
        <w:numPr>
          <w:ilvl w:val="0"/>
          <w:numId w:val="7"/>
        </w:numPr>
        <w:tabs>
          <w:tab w:val="left" w:pos="1843"/>
          <w:tab w:val="left" w:pos="2268"/>
        </w:tabs>
        <w:spacing w:before="120" w:line="276" w:lineRule="auto"/>
        <w:ind w:left="714" w:hanging="357"/>
        <w:contextualSpacing w:val="0"/>
        <w:textAlignment w:val="baseline"/>
        <w:rPr>
          <w:rFonts w:eastAsia="Times New Roman" w:cs="Arial"/>
          <w:lang w:eastAsia="en-GB"/>
        </w:rPr>
      </w:pPr>
      <w:r w:rsidRPr="00957005">
        <w:rPr>
          <w:rFonts w:eastAsia="Times New Roman" w:cs="Arial"/>
          <w:lang w:eastAsia="en-GB"/>
        </w:rPr>
        <w:t>F value</w:t>
      </w:r>
      <w:r w:rsidRPr="00957005">
        <w:rPr>
          <w:rFonts w:eastAsia="Times New Roman" w:cs="Arial"/>
          <w:lang w:eastAsia="en-GB"/>
        </w:rPr>
        <w:tab/>
        <w:t>=</w:t>
      </w:r>
      <w:r w:rsidRPr="00957005">
        <w:rPr>
          <w:rFonts w:eastAsia="Times New Roman" w:cs="Arial"/>
          <w:lang w:eastAsia="en-GB"/>
        </w:rPr>
        <w:tab/>
      </w:r>
      <w:r w:rsidRPr="00957005">
        <w:rPr>
          <w:rFonts w:eastAsia="Times New Roman" w:cs="Arial"/>
          <w:i/>
          <w:lang w:eastAsia="en-GB"/>
        </w:rPr>
        <w:t>Mean Sq (Treatment) / Mean Sq (Residuals)</w:t>
      </w:r>
      <w:r w:rsidRPr="00957005">
        <w:rPr>
          <w:rFonts w:eastAsia="Times New Roman" w:cs="Arial"/>
          <w:lang w:eastAsia="en-GB"/>
        </w:rPr>
        <w:t xml:space="preserve"> (Quotient der beiden </w:t>
      </w:r>
      <w:r w:rsidRPr="00957005">
        <w:rPr>
          <w:rFonts w:eastAsia="Times New Roman" w:cs="Arial"/>
          <w:lang w:eastAsia="en-GB"/>
        </w:rPr>
        <w:tab/>
      </w:r>
      <w:r w:rsidRPr="00957005">
        <w:rPr>
          <w:rFonts w:eastAsia="Times New Roman" w:cs="Arial"/>
          <w:lang w:eastAsia="en-GB"/>
        </w:rPr>
        <w:tab/>
        <w:t>mittleren Abweichungsquadrate)</w:t>
      </w:r>
    </w:p>
    <w:p w14:paraId="27142B52" w14:textId="77777777" w:rsidR="001F139B" w:rsidRPr="00957005" w:rsidRDefault="001F139B" w:rsidP="00D2408A">
      <w:pPr>
        <w:pStyle w:val="Listenabsatz"/>
        <w:numPr>
          <w:ilvl w:val="0"/>
          <w:numId w:val="7"/>
        </w:numPr>
        <w:tabs>
          <w:tab w:val="left" w:pos="1843"/>
          <w:tab w:val="left" w:pos="2268"/>
        </w:tabs>
        <w:spacing w:before="120" w:line="276" w:lineRule="auto"/>
        <w:ind w:left="714" w:hanging="357"/>
        <w:contextualSpacing w:val="0"/>
        <w:textAlignment w:val="baseline"/>
        <w:rPr>
          <w:rFonts w:eastAsia="Times New Roman" w:cs="Arial"/>
          <w:lang w:eastAsia="en-GB"/>
        </w:rPr>
      </w:pPr>
      <w:r w:rsidRPr="00957005">
        <w:rPr>
          <w:rFonts w:eastAsia="Times New Roman" w:cs="Arial"/>
          <w:lang w:eastAsia="en-GB"/>
        </w:rPr>
        <w:lastRenderedPageBreak/>
        <w:t>Pr(&gt;F)</w:t>
      </w:r>
      <w:r w:rsidRPr="00957005">
        <w:rPr>
          <w:rFonts w:eastAsia="Times New Roman" w:cs="Arial"/>
          <w:lang w:eastAsia="en-GB"/>
        </w:rPr>
        <w:tab/>
        <w:t>=</w:t>
      </w:r>
      <w:r w:rsidRPr="00957005">
        <w:rPr>
          <w:rFonts w:eastAsia="Times New Roman" w:cs="Arial"/>
          <w:lang w:eastAsia="en-GB"/>
        </w:rPr>
        <w:tab/>
      </w:r>
      <w:r w:rsidRPr="00957005">
        <w:rPr>
          <w:rFonts w:eastAsia="Times New Roman" w:cs="Arial"/>
          <w:i/>
          <w:lang w:eastAsia="en-GB"/>
        </w:rPr>
        <w:t xml:space="preserve">Probability to obtaine a more extreme F value under the null hypothesis </w:t>
      </w:r>
      <w:r w:rsidRPr="00957005">
        <w:rPr>
          <w:rFonts w:eastAsia="Times New Roman" w:cs="Arial"/>
          <w:lang w:eastAsia="en-GB"/>
        </w:rPr>
        <w:br/>
      </w:r>
      <w:r w:rsidRPr="00957005">
        <w:rPr>
          <w:rFonts w:eastAsia="Times New Roman" w:cs="Arial"/>
          <w:lang w:eastAsia="en-GB"/>
        </w:rPr>
        <w:tab/>
      </w:r>
      <w:r w:rsidRPr="00957005">
        <w:rPr>
          <w:rFonts w:eastAsia="Times New Roman" w:cs="Arial"/>
          <w:lang w:eastAsia="en-GB"/>
        </w:rPr>
        <w:tab/>
        <w:t>(</w:t>
      </w:r>
      <w:r w:rsidRPr="00957005">
        <w:rPr>
          <w:rFonts w:eastAsia="Times New Roman" w:cs="Arial"/>
          <w:i/>
          <w:lang w:eastAsia="en-GB"/>
        </w:rPr>
        <w:t>p</w:t>
      </w:r>
      <w:r w:rsidRPr="00957005">
        <w:rPr>
          <w:rFonts w:eastAsia="Times New Roman" w:cs="Arial"/>
          <w:lang w:eastAsia="en-GB"/>
        </w:rPr>
        <w:t>-Wert)</w:t>
      </w:r>
    </w:p>
    <w:p w14:paraId="4BCEB2F8" w14:textId="1B1606E8" w:rsidR="001F139B" w:rsidRPr="00957005" w:rsidRDefault="001F139B" w:rsidP="006D784B">
      <w:pPr>
        <w:pStyle w:val="Textkrper"/>
        <w:tabs>
          <w:tab w:val="left" w:pos="1843"/>
          <w:tab w:val="left" w:pos="2268"/>
        </w:tabs>
        <w:spacing w:before="120"/>
        <w:rPr>
          <w:lang w:val="de-CH"/>
        </w:rPr>
      </w:pPr>
      <w:r w:rsidRPr="00957005">
        <w:rPr>
          <w:lang w:val="de-CH"/>
        </w:rPr>
        <w:t>Der F-Wert ist</w:t>
      </w:r>
      <w:r w:rsidR="000E3F73" w:rsidRPr="00957005">
        <w:rPr>
          <w:lang w:val="de-CH"/>
        </w:rPr>
        <w:t xml:space="preserve"> </w:t>
      </w:r>
      <w:r w:rsidR="00FB167C" w:rsidRPr="00957005">
        <w:rPr>
          <w:lang w:val="de-CH"/>
        </w:rPr>
        <w:t xml:space="preserve">das Verhältinis der </w:t>
      </w:r>
      <w:r w:rsidR="00CD4527" w:rsidRPr="00957005">
        <w:rPr>
          <w:lang w:val="de-CH"/>
        </w:rPr>
        <w:t>durch die Variable und die Residu</w:t>
      </w:r>
      <w:r w:rsidR="009C4ED0" w:rsidRPr="00957005">
        <w:rPr>
          <w:lang w:val="de-CH"/>
        </w:rPr>
        <w:t>en</w:t>
      </w:r>
      <w:r w:rsidR="00CD4527" w:rsidRPr="00957005">
        <w:rPr>
          <w:lang w:val="de-CH"/>
        </w:rPr>
        <w:t xml:space="preserve"> erklärten </w:t>
      </w:r>
      <w:r w:rsidR="00FB167C" w:rsidRPr="00957005">
        <w:rPr>
          <w:lang w:val="de-CH"/>
        </w:rPr>
        <w:t>Varianzen (</w:t>
      </w:r>
      <w:r w:rsidR="00FB167C" w:rsidRPr="00957005">
        <w:rPr>
          <w:i/>
          <w:iCs/>
          <w:lang w:val="de-CH"/>
        </w:rPr>
        <w:t>Mean squares</w:t>
      </w:r>
      <w:r w:rsidR="00FB167C" w:rsidRPr="00957005">
        <w:rPr>
          <w:lang w:val="de-CH"/>
        </w:rPr>
        <w:t>)</w:t>
      </w:r>
      <w:r w:rsidR="00CD4527" w:rsidRPr="00957005">
        <w:rPr>
          <w:lang w:val="de-CH"/>
        </w:rPr>
        <w:t>, also</w:t>
      </w:r>
      <w:r w:rsidRPr="00957005">
        <w:rPr>
          <w:lang w:val="de-CH"/>
        </w:rPr>
        <w:t xml:space="preserve"> 76.05 / 17.58 = 4.33. Der </w:t>
      </w:r>
      <w:r w:rsidRPr="00957005">
        <w:rPr>
          <w:i/>
          <w:lang w:val="de-CH"/>
        </w:rPr>
        <w:t>F</w:t>
      </w:r>
      <w:r w:rsidRPr="00957005">
        <w:rPr>
          <w:lang w:val="de-CH"/>
        </w:rPr>
        <w:t xml:space="preserve">-Wert (4.33) </w:t>
      </w:r>
      <w:r w:rsidR="00CD4527" w:rsidRPr="00957005">
        <w:rPr>
          <w:lang w:val="de-CH"/>
        </w:rPr>
        <w:t>entspricht</w:t>
      </w:r>
      <w:r w:rsidRPr="00957005">
        <w:rPr>
          <w:lang w:val="de-CH"/>
        </w:rPr>
        <w:t>de</w:t>
      </w:r>
      <w:r w:rsidR="00CD4527" w:rsidRPr="00957005">
        <w:rPr>
          <w:lang w:val="de-CH"/>
        </w:rPr>
        <w:t>m</w:t>
      </w:r>
      <w:r w:rsidRPr="00957005">
        <w:rPr>
          <w:lang w:val="de-CH"/>
        </w:rPr>
        <w:t xml:space="preserve"> quadrierte </w:t>
      </w:r>
      <w:r w:rsidRPr="00957005">
        <w:rPr>
          <w:i/>
          <w:lang w:val="de-CH"/>
        </w:rPr>
        <w:t>t</w:t>
      </w:r>
      <w:r w:rsidRPr="00957005">
        <w:rPr>
          <w:lang w:val="de-CH"/>
        </w:rPr>
        <w:t xml:space="preserve">-Wert (–2.08) aus der unteren Tabelle. Der </w:t>
      </w:r>
      <w:r w:rsidRPr="00957005">
        <w:rPr>
          <w:i/>
          <w:lang w:val="de-CH"/>
        </w:rPr>
        <w:t>p</w:t>
      </w:r>
      <w:r w:rsidRPr="00957005">
        <w:rPr>
          <w:lang w:val="de-CH"/>
        </w:rPr>
        <w:t>-Wert (0.052) in der obigen Tabelle ist</w:t>
      </w:r>
      <w:r w:rsidR="00CD4527" w:rsidRPr="00957005">
        <w:rPr>
          <w:lang w:val="de-CH"/>
        </w:rPr>
        <w:t xml:space="preserve"> also </w:t>
      </w:r>
      <w:r w:rsidRPr="00957005">
        <w:rPr>
          <w:lang w:val="de-CH"/>
        </w:rPr>
        <w:t xml:space="preserve"> genau der gleiche wie im </w:t>
      </w:r>
      <w:r w:rsidRPr="00957005">
        <w:rPr>
          <w:i/>
          <w:lang w:val="de-CH"/>
        </w:rPr>
        <w:t>t</w:t>
      </w:r>
      <w:r w:rsidRPr="00957005">
        <w:rPr>
          <w:lang w:val="de-CH"/>
        </w:rPr>
        <w:t xml:space="preserve">-Test, was die Äquivalenz von ANOVA und </w:t>
      </w:r>
      <w:r w:rsidRPr="00957005">
        <w:rPr>
          <w:i/>
          <w:lang w:val="de-CH"/>
        </w:rPr>
        <w:t>t</w:t>
      </w:r>
      <w:r w:rsidRPr="00957005">
        <w:rPr>
          <w:lang w:val="de-CH"/>
        </w:rPr>
        <w:t xml:space="preserve">-Test zeigt. Dieser </w:t>
      </w:r>
      <w:r w:rsidRPr="00957005">
        <w:rPr>
          <w:i/>
          <w:lang w:val="de-CH"/>
        </w:rPr>
        <w:t>p</w:t>
      </w:r>
      <w:r w:rsidRPr="00957005">
        <w:rPr>
          <w:lang w:val="de-CH"/>
        </w:rPr>
        <w:t>-Wert steht für die Nullhypothese, dass sich die beiden Sorten nicht in ihrer Blütengrösse unterscheiden.</w:t>
      </w:r>
    </w:p>
    <w:p w14:paraId="3D9D18B1" w14:textId="4C3CE90A" w:rsidR="004B496E" w:rsidRPr="00957005" w:rsidRDefault="00B73889" w:rsidP="006D784B">
      <w:pPr>
        <w:pStyle w:val="Textkrper"/>
        <w:tabs>
          <w:tab w:val="left" w:pos="1843"/>
          <w:tab w:val="left" w:pos="2268"/>
        </w:tabs>
        <w:rPr>
          <w:lang w:val="de-CH"/>
        </w:rPr>
      </w:pPr>
      <w:r w:rsidRPr="00957005">
        <w:rPr>
          <w:lang w:val="de-CH"/>
        </w:rPr>
        <w:t xml:space="preserve">Derselbe </w:t>
      </w:r>
      <w:r w:rsidRPr="00957005">
        <w:rPr>
          <w:i/>
          <w:lang w:val="de-CH"/>
        </w:rPr>
        <w:t>p</w:t>
      </w:r>
      <w:r w:rsidRPr="00957005">
        <w:rPr>
          <w:lang w:val="de-CH"/>
        </w:rPr>
        <w:t xml:space="preserve">-Wert taucht im </w:t>
      </w:r>
      <w:r w:rsidRPr="00957005">
        <w:rPr>
          <w:rFonts w:ascii="Courier New" w:hAnsi="Courier New" w:cs="Courier New"/>
          <w:lang w:val="de-CH"/>
        </w:rPr>
        <w:t>summary.lm</w:t>
      </w:r>
      <w:r w:rsidRPr="00957005">
        <w:rPr>
          <w:lang w:val="de-CH"/>
        </w:rPr>
        <w:t>-Output unten in der zweiten Zeile auf. Aber für was steht der extrem kleine p-Wert</w:t>
      </w:r>
      <w:r w:rsidR="004C6C22" w:rsidRPr="00957005">
        <w:rPr>
          <w:lang w:val="de-CH"/>
        </w:rPr>
        <w:t xml:space="preserve"> in der ersten Zeile des summary.lm-Outputs (9.47 x 10</w:t>
      </w:r>
      <w:r w:rsidR="004C6C22" w:rsidRPr="00957005">
        <w:rPr>
          <w:vertAlign w:val="superscript"/>
          <w:lang w:val="de-CH"/>
        </w:rPr>
        <w:t>–10</w:t>
      </w:r>
      <w:r w:rsidR="004C6C22" w:rsidRPr="00957005">
        <w:rPr>
          <w:lang w:val="de-CH"/>
        </w:rPr>
        <w:t xml:space="preserve">)? In der Zeile steht </w:t>
      </w:r>
      <w:r w:rsidR="004C6C22" w:rsidRPr="00957005">
        <w:rPr>
          <w:i/>
          <w:lang w:val="de-CH"/>
        </w:rPr>
        <w:t>(Intercept)</w:t>
      </w:r>
      <w:r w:rsidR="004C6C22" w:rsidRPr="00957005">
        <w:rPr>
          <w:lang w:val="de-CH"/>
        </w:rPr>
        <w:t xml:space="preserve">, also Achsenabschnitt. </w:t>
      </w:r>
      <w:r w:rsidR="00CD4527" w:rsidRPr="00957005">
        <w:rPr>
          <w:lang w:val="de-CH"/>
        </w:rPr>
        <w:t>H</w:t>
      </w:r>
      <w:r w:rsidR="004C6C22" w:rsidRPr="00957005">
        <w:rPr>
          <w:lang w:val="de-CH"/>
        </w:rPr>
        <w:t>ier ist der vorhergesagte Mittelwert für die erste Sorte (</w:t>
      </w:r>
      <w:r w:rsidR="00BA069A" w:rsidRPr="00957005">
        <w:rPr>
          <w:lang w:val="de-CH"/>
        </w:rPr>
        <w:t>C</w:t>
      </w:r>
      <w:r w:rsidR="004C6C22" w:rsidRPr="00957005">
        <w:rPr>
          <w:lang w:val="de-CH"/>
        </w:rPr>
        <w:t xml:space="preserve">ultivar </w:t>
      </w:r>
      <w:r w:rsidR="00BA069A" w:rsidRPr="00957005">
        <w:rPr>
          <w:lang w:val="de-CH"/>
        </w:rPr>
        <w:t>a</w:t>
      </w:r>
      <w:r w:rsidR="004C6C22" w:rsidRPr="00957005">
        <w:rPr>
          <w:lang w:val="de-CH"/>
        </w:rPr>
        <w:t>) gemeint</w:t>
      </w:r>
      <w:r w:rsidR="005025D5" w:rsidRPr="00957005">
        <w:rPr>
          <w:lang w:val="de-CH"/>
        </w:rPr>
        <w:t>. Die Nullhypothese zu dieser Zeile ist, dass die Blütengrösse dieser Sorte = 0 ist. Da Blütengrössen immer positive Werte haben (nie negativ und für eine existierende Blüte auch nie 0), ist das keine sinnvolle/relevante Nullhypothese.</w:t>
      </w:r>
      <w:r w:rsidR="00560D09" w:rsidRPr="00957005">
        <w:rPr>
          <w:lang w:val="de-CH"/>
        </w:rPr>
        <w:t xml:space="preserve"> In den allermeisten Fällen bezieht sich der </w:t>
      </w:r>
      <w:r w:rsidR="00560D09" w:rsidRPr="00957005">
        <w:rPr>
          <w:i/>
          <w:lang w:val="de-CH"/>
        </w:rPr>
        <w:t>p</w:t>
      </w:r>
      <w:r w:rsidR="00560D09" w:rsidRPr="00957005">
        <w:rPr>
          <w:lang w:val="de-CH"/>
        </w:rPr>
        <w:t xml:space="preserve">-Wert in der ersten Zeile eines </w:t>
      </w:r>
      <w:r w:rsidR="00AE4560" w:rsidRPr="00957005">
        <w:rPr>
          <w:rFonts w:ascii="Courier New" w:hAnsi="Courier New" w:cs="Courier New"/>
          <w:lang w:val="de-CH"/>
        </w:rPr>
        <w:t>summary.lm</w:t>
      </w:r>
      <w:r w:rsidR="00560D09" w:rsidRPr="00957005">
        <w:rPr>
          <w:lang w:val="de-CH"/>
        </w:rPr>
        <w:t>-Outputs auf eine unsinnige/irrelevante Nullhypothese und wir können/müssen ihn ignorieren.</w:t>
      </w:r>
      <w:r w:rsidR="007B41F0" w:rsidRPr="00957005">
        <w:rPr>
          <w:lang w:val="de-CH"/>
        </w:rPr>
        <w:t xml:space="preserve"> Eine weitere wichtige Information liefert uns die zweite Tabelle aber noch: die Effektgrösse und </w:t>
      </w:r>
      <w:r w:rsidR="002E6D7C" w:rsidRPr="00957005">
        <w:rPr>
          <w:lang w:val="de-CH"/>
        </w:rPr>
        <w:t>-</w:t>
      </w:r>
      <w:r w:rsidR="007B41F0" w:rsidRPr="00957005">
        <w:rPr>
          <w:lang w:val="de-CH"/>
        </w:rPr>
        <w:t xml:space="preserve">richtung. Dazu müssen wir in die Spalte </w:t>
      </w:r>
      <w:r w:rsidR="007B41F0" w:rsidRPr="00957005">
        <w:rPr>
          <w:i/>
          <w:lang w:val="de-CH"/>
        </w:rPr>
        <w:t>Estimates</w:t>
      </w:r>
      <w:r w:rsidR="007B41F0" w:rsidRPr="00957005">
        <w:rPr>
          <w:lang w:val="de-CH"/>
        </w:rPr>
        <w:t xml:space="preserve"> schauen, </w:t>
      </w:r>
      <w:r w:rsidR="002E6D7C" w:rsidRPr="00957005">
        <w:rPr>
          <w:lang w:val="de-CH"/>
        </w:rPr>
        <w:t>welche die sogenannten Parameterschätzungen enthält</w:t>
      </w:r>
      <w:r w:rsidR="0036219A" w:rsidRPr="00957005">
        <w:rPr>
          <w:lang w:val="de-CH"/>
        </w:rPr>
        <w:t xml:space="preserve">. Im Falle einer ANOVA enthält die </w:t>
      </w:r>
      <w:r w:rsidR="0036219A" w:rsidRPr="00957005">
        <w:rPr>
          <w:i/>
          <w:lang w:val="de-CH"/>
        </w:rPr>
        <w:t>(Intercept)</w:t>
      </w:r>
      <w:r w:rsidR="0036219A" w:rsidRPr="00957005">
        <w:rPr>
          <w:lang w:val="de-CH"/>
        </w:rPr>
        <w:t xml:space="preserve">-Zeile den geschätzten Mittelwert für die alphabetisch erste Kategorie (bei uns also Cultivar a), währen das </w:t>
      </w:r>
      <w:r w:rsidR="0036219A" w:rsidRPr="00957005">
        <w:rPr>
          <w:i/>
          <w:lang w:val="de-CH"/>
        </w:rPr>
        <w:t>Estimate</w:t>
      </w:r>
      <w:r w:rsidR="0036219A" w:rsidRPr="00957005">
        <w:rPr>
          <w:lang w:val="de-CH"/>
        </w:rPr>
        <w:t xml:space="preserve"> in der Zeile cultivarb</w:t>
      </w:r>
      <w:r w:rsidR="00BA069A" w:rsidRPr="00957005">
        <w:rPr>
          <w:lang w:val="de-CH"/>
        </w:rPr>
        <w:t xml:space="preserve"> für den </w:t>
      </w:r>
      <w:r w:rsidR="00BA069A" w:rsidRPr="00957005">
        <w:rPr>
          <w:lang w:val="de-CH"/>
        </w:rPr>
        <w:t xml:space="preserve">Unterschied im Mittelwert von Cultivar b vs. Cultivar a steht, </w:t>
      </w:r>
      <w:r w:rsidR="00793306" w:rsidRPr="00957005">
        <w:rPr>
          <w:lang w:val="de-CH"/>
        </w:rPr>
        <w:t>hier steht also die biologisch relevante Information, sprich: die Blüten von Cultivar b sind im Mittel 3.9 cm² kleiner als jene von Cultivar a. Allerdings sind wir uns dieser Aussage nicht besonders sicher, da sie statistisch nur marginal signifikant ist (</w:t>
      </w:r>
      <w:r w:rsidR="00FF5CFE" w:rsidRPr="00957005">
        <w:rPr>
          <w:i/>
          <w:lang w:val="de-CH"/>
        </w:rPr>
        <w:t>p</w:t>
      </w:r>
      <w:r w:rsidR="00FF5CFE" w:rsidRPr="00957005">
        <w:rPr>
          <w:lang w:val="de-CH"/>
        </w:rPr>
        <w:t xml:space="preserve"> = 0.052).</w:t>
      </w:r>
    </w:p>
    <w:p w14:paraId="4EAC264A" w14:textId="1C51F0E1" w:rsidR="005943A3" w:rsidRPr="00957005" w:rsidRDefault="004E72EC" w:rsidP="006D784B">
      <w:pPr>
        <w:pStyle w:val="Textkrper"/>
        <w:rPr>
          <w:lang w:val="de-CH"/>
        </w:rPr>
      </w:pPr>
      <w:r w:rsidRPr="00957005">
        <w:rPr>
          <w:lang w:val="de-CH"/>
        </w:rPr>
        <w:t>Wenn wir eine</w:t>
      </w:r>
      <w:r w:rsidR="00AE4560" w:rsidRPr="00957005">
        <w:rPr>
          <w:lang w:val="de-CH"/>
        </w:rPr>
        <w:t xml:space="preserve"> </w:t>
      </w:r>
      <w:r w:rsidR="00AE4560" w:rsidRPr="00957005">
        <w:rPr>
          <w:lang w:val="de-CH"/>
        </w:rPr>
        <w:t>«echte»</w:t>
      </w:r>
      <w:r w:rsidRPr="00957005">
        <w:rPr>
          <w:lang w:val="de-CH"/>
        </w:rPr>
        <w:t xml:space="preserve"> ANOVA </w:t>
      </w:r>
      <w:r w:rsidR="00D80AE4" w:rsidRPr="00957005">
        <w:rPr>
          <w:lang w:val="de-CH"/>
        </w:rPr>
        <w:t xml:space="preserve">mit drei oder mehr Kategorien </w:t>
      </w:r>
      <w:r w:rsidRPr="00957005">
        <w:rPr>
          <w:lang w:val="de-CH"/>
        </w:rPr>
        <w:t>durchführen, die also nicht mehr mit dem t-Test analysiert werden kann, sieht der Output vergleichbar aus, nur hat sich</w:t>
      </w:r>
      <w:r w:rsidR="00795B12" w:rsidRPr="00957005">
        <w:rPr>
          <w:lang w:val="de-CH"/>
        </w:rPr>
        <w:t xml:space="preserve"> die Zahl der Freiheitsgrade in der ersten Zeile erhöht (immer Zahl der Kategorien – 1, bei 3 Kategorien also 2). </w:t>
      </w:r>
    </w:p>
    <w:p w14:paraId="6118267E" w14:textId="77777777" w:rsidR="007571E3" w:rsidRPr="00957005" w:rsidRDefault="007571E3" w:rsidP="006D784B">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summary(aov(size~cultivar))</w:t>
      </w:r>
    </w:p>
    <w:p w14:paraId="150A1132" w14:textId="77777777" w:rsidR="00B875EB" w:rsidRPr="00957005" w:rsidRDefault="00B875EB" w:rsidP="006D784B">
      <w:pPr>
        <w:spacing w:line="240" w:lineRule="auto"/>
        <w:textAlignment w:val="baseline"/>
        <w:rPr>
          <w:rFonts w:ascii="Courier New" w:eastAsiaTheme="minorEastAsia" w:hAnsi="Courier New" w:cs="Courier New"/>
          <w:b/>
          <w:color w:val="FF0000"/>
          <w:kern w:val="24"/>
          <w:lang w:val="de-CH" w:eastAsia="en-GB"/>
        </w:rPr>
      </w:pPr>
    </w:p>
    <w:p w14:paraId="7689A854" w14:textId="263FC98D" w:rsidR="007571E3" w:rsidRPr="00957005" w:rsidRDefault="00B875EB"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            </w:t>
      </w:r>
      <w:r w:rsidR="007571E3" w:rsidRPr="00957005">
        <w:rPr>
          <w:rFonts w:ascii="Courier New" w:eastAsiaTheme="minorEastAsia" w:hAnsi="Courier New" w:cs="Courier New"/>
          <w:b/>
          <w:color w:val="0000FF"/>
          <w:kern w:val="24"/>
          <w:lang w:val="de-CH" w:eastAsia="en-GB"/>
        </w:rPr>
        <w:t xml:space="preserve">Df Sum Sq Mean Sq F value   Pr(&gt;F)    </w:t>
      </w:r>
    </w:p>
    <w:p w14:paraId="1A0BA8B0" w14:textId="77777777" w:rsidR="007571E3" w:rsidRPr="00957005" w:rsidRDefault="007571E3"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cultivar     2  736.1   368.0    18.8 7.68e-06 ***</w:t>
      </w:r>
    </w:p>
    <w:p w14:paraId="4C531951" w14:textId="77777777" w:rsidR="007571E3" w:rsidRPr="00957005" w:rsidRDefault="007571E3" w:rsidP="006D784B">
      <w:pPr>
        <w:spacing w:line="240" w:lineRule="auto"/>
        <w:textAlignment w:val="baseline"/>
        <w:rPr>
          <w:rFonts w:ascii="Courier New" w:eastAsiaTheme="minorEastAsia" w:hAnsi="Courier New" w:cs="Courier New"/>
          <w:b/>
          <w:color w:val="0000FF"/>
          <w:kern w:val="24"/>
          <w:lang w:val="de-CH" w:eastAsia="en-GB"/>
        </w:rPr>
      </w:pPr>
      <w:r w:rsidRPr="00957005">
        <w:rPr>
          <w:rFonts w:ascii="Courier New" w:eastAsiaTheme="minorEastAsia" w:hAnsi="Courier New" w:cs="Courier New"/>
          <w:b/>
          <w:color w:val="0000FF"/>
          <w:kern w:val="24"/>
          <w:lang w:val="de-CH" w:eastAsia="en-GB"/>
        </w:rPr>
        <w:t xml:space="preserve">Residuals   27  528.6    19.6                     </w:t>
      </w:r>
    </w:p>
    <w:p w14:paraId="7823F771" w14:textId="77777777" w:rsidR="00B875EB" w:rsidRPr="00957005" w:rsidRDefault="00B875EB" w:rsidP="006D784B">
      <w:pPr>
        <w:spacing w:line="240" w:lineRule="auto"/>
        <w:textAlignment w:val="baseline"/>
        <w:rPr>
          <w:rFonts w:ascii="Courier New" w:eastAsiaTheme="minorEastAsia" w:hAnsi="Courier New" w:cs="Courier New"/>
          <w:b/>
          <w:color w:val="0000FF"/>
          <w:kern w:val="24"/>
          <w:lang w:val="de-CH" w:eastAsia="en-GB"/>
        </w:rPr>
      </w:pPr>
    </w:p>
    <w:p w14:paraId="1072D817" w14:textId="40465CA3" w:rsidR="00B875EB" w:rsidRPr="00957005" w:rsidRDefault="006E4425" w:rsidP="006D784B">
      <w:pPr>
        <w:pStyle w:val="Textkrper"/>
        <w:rPr>
          <w:lang w:val="de-CH"/>
        </w:rPr>
      </w:pPr>
      <w:r w:rsidRPr="00957005">
        <w:rPr>
          <w:lang w:val="de-CH"/>
        </w:rPr>
        <w:t xml:space="preserve">In diesem Fall gibt es also höchstsignifikante Unterschiede in der Blütengrösse zwischen den drei </w:t>
      </w:r>
      <w:r w:rsidR="00AE4560" w:rsidRPr="00957005">
        <w:rPr>
          <w:lang w:val="de-CH"/>
        </w:rPr>
        <w:t>Sorten</w:t>
      </w:r>
      <w:r w:rsidRPr="00957005">
        <w:rPr>
          <w:lang w:val="de-CH"/>
        </w:rPr>
        <w:t>. Wir könnten das Ergebnis kurz und prägnant wie folgt wiedergeben:</w:t>
      </w:r>
    </w:p>
    <w:p w14:paraId="425BE016" w14:textId="2EE708C7" w:rsidR="00662DC3" w:rsidRPr="00957005" w:rsidRDefault="00662DC3" w:rsidP="006D784B">
      <w:pPr>
        <w:pStyle w:val="Textkrper"/>
        <w:shd w:val="clear" w:color="auto" w:fill="D9D9D9" w:themeFill="background1" w:themeFillShade="D9"/>
        <w:rPr>
          <w:lang w:val="de-CH"/>
        </w:rPr>
      </w:pPr>
      <w:r w:rsidRPr="00957005">
        <w:rPr>
          <w:lang w:val="de-CH"/>
        </w:rPr>
        <w:t xml:space="preserve">Die Blütengrösse unterschied sich höchstsignifikant zwischen den drei </w:t>
      </w:r>
      <w:r w:rsidR="00AE4560" w:rsidRPr="00957005">
        <w:rPr>
          <w:lang w:val="de-CH"/>
        </w:rPr>
        <w:t>Sorten</w:t>
      </w:r>
      <w:r w:rsidRPr="00957005">
        <w:rPr>
          <w:lang w:val="de-CH"/>
        </w:rPr>
        <w:t xml:space="preserve"> (ANOVA, </w:t>
      </w:r>
      <w:r w:rsidRPr="00957005">
        <w:rPr>
          <w:i/>
          <w:lang w:val="de-CH"/>
        </w:rPr>
        <w:t>p</w:t>
      </w:r>
      <w:r w:rsidRPr="00957005">
        <w:rPr>
          <w:lang w:val="de-CH"/>
        </w:rPr>
        <w:t xml:space="preserve"> &lt; 0.001, </w:t>
      </w:r>
      <w:r w:rsidRPr="00957005">
        <w:rPr>
          <w:i/>
          <w:lang w:val="de-CH"/>
        </w:rPr>
        <w:t>F</w:t>
      </w:r>
      <w:r w:rsidRPr="00957005">
        <w:rPr>
          <w:vertAlign w:val="subscript"/>
          <w:lang w:val="de-CH"/>
        </w:rPr>
        <w:t>2</w:t>
      </w:r>
      <w:r w:rsidR="002D1B00" w:rsidRPr="00957005">
        <w:rPr>
          <w:vertAlign w:val="subscript"/>
          <w:lang w:val="de-CH"/>
        </w:rPr>
        <w:t>;</w:t>
      </w:r>
      <w:r w:rsidRPr="00957005">
        <w:rPr>
          <w:vertAlign w:val="subscript"/>
          <w:lang w:val="de-CH"/>
        </w:rPr>
        <w:t>27</w:t>
      </w:r>
      <w:r w:rsidRPr="00957005">
        <w:rPr>
          <w:lang w:val="de-CH"/>
        </w:rPr>
        <w:t xml:space="preserve"> = 18.8</w:t>
      </w:r>
      <w:r w:rsidR="009A2086" w:rsidRPr="00957005">
        <w:rPr>
          <w:lang w:val="de-CH"/>
        </w:rPr>
        <w:t>; Abb. 1)</w:t>
      </w:r>
      <w:r w:rsidRPr="00957005">
        <w:rPr>
          <w:lang w:val="de-CH"/>
        </w:rPr>
        <w:t>.</w:t>
      </w:r>
    </w:p>
    <w:p w14:paraId="0D149CB6" w14:textId="54A25D60" w:rsidR="009A2086" w:rsidRPr="00957005" w:rsidRDefault="009A2086" w:rsidP="006D784B">
      <w:pPr>
        <w:pStyle w:val="Textkrper"/>
        <w:shd w:val="clear" w:color="auto" w:fill="D9D9D9" w:themeFill="background1" w:themeFillShade="D9"/>
        <w:jc w:val="center"/>
        <w:rPr>
          <w:lang w:val="de-CH"/>
        </w:rPr>
      </w:pPr>
      <w:r w:rsidRPr="00957005">
        <w:rPr>
          <w:noProof/>
          <w:lang w:val="de-CH" w:eastAsia="en-GB"/>
        </w:rPr>
        <w:lastRenderedPageBreak/>
        <w:drawing>
          <wp:inline distT="0" distB="0" distL="0" distR="0" wp14:anchorId="73E51898" wp14:editId="36ED6E90">
            <wp:extent cx="2667009" cy="3488918"/>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009" cy="348891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ACC9841" w14:textId="6BD9CF73" w:rsidR="009A2086" w:rsidRPr="00957005" w:rsidRDefault="00AC76D4" w:rsidP="006D784B">
      <w:pPr>
        <w:pStyle w:val="Textkrper"/>
        <w:shd w:val="clear" w:color="auto" w:fill="D9D9D9" w:themeFill="background1" w:themeFillShade="D9"/>
        <w:spacing w:after="360"/>
        <w:jc w:val="center"/>
        <w:rPr>
          <w:b/>
          <w:sz w:val="19"/>
          <w:szCs w:val="19"/>
          <w:lang w:val="de-CH"/>
        </w:rPr>
      </w:pPr>
      <w:r w:rsidRPr="00957005">
        <w:rPr>
          <w:b/>
          <w:sz w:val="19"/>
          <w:szCs w:val="19"/>
          <w:lang w:val="de-CH"/>
        </w:rPr>
        <w:t xml:space="preserve">Abb. 1. Boxplots der Blütengrössen der drei verglichenen Cultivare a, b und c (jeweils </w:t>
      </w:r>
      <w:r w:rsidRPr="00957005">
        <w:rPr>
          <w:b/>
          <w:i/>
          <w:sz w:val="19"/>
          <w:szCs w:val="19"/>
          <w:lang w:val="de-CH"/>
        </w:rPr>
        <w:t>n</w:t>
      </w:r>
      <w:r w:rsidRPr="00957005">
        <w:rPr>
          <w:b/>
          <w:sz w:val="19"/>
          <w:szCs w:val="19"/>
          <w:lang w:val="de-CH"/>
        </w:rPr>
        <w:t xml:space="preserve"> = 10).</w:t>
      </w:r>
    </w:p>
    <w:p w14:paraId="2AF91F3E" w14:textId="665CAF88" w:rsidR="0062075D" w:rsidRPr="00957005" w:rsidRDefault="0062075D" w:rsidP="006D784B">
      <w:pPr>
        <w:pStyle w:val="Textkrper"/>
        <w:rPr>
          <w:lang w:val="de-CH"/>
        </w:rPr>
      </w:pPr>
      <w:r w:rsidRPr="00957005">
        <w:rPr>
          <w:lang w:val="de-CH"/>
        </w:rPr>
        <w:t xml:space="preserve">Zwei Anmerkungen: (1) Bei drei und mehr Kategorien kann man </w:t>
      </w:r>
      <w:r w:rsidR="00050F88" w:rsidRPr="00957005">
        <w:rPr>
          <w:lang w:val="de-CH"/>
        </w:rPr>
        <w:t xml:space="preserve">im Text </w:t>
      </w:r>
      <w:r w:rsidRPr="00957005">
        <w:rPr>
          <w:lang w:val="de-CH"/>
        </w:rPr>
        <w:t xml:space="preserve">nicht mehr effizient schreiben, welche Sorte sich wie von welcher anderen unterscheidet, deshalb bietet sich hier eher eine Visualisierung an (sofern die ANOVA signifikant ist). (2) Wenn man den </w:t>
      </w:r>
      <w:r w:rsidRPr="00957005">
        <w:rPr>
          <w:i/>
          <w:lang w:val="de-CH"/>
        </w:rPr>
        <w:t>F</w:t>
      </w:r>
      <w:r w:rsidRPr="00957005">
        <w:rPr>
          <w:lang w:val="de-CH"/>
        </w:rPr>
        <w:t xml:space="preserve">-Wert </w:t>
      </w:r>
      <w:r w:rsidRPr="00957005">
        <w:rPr>
          <w:lang w:val="de-CH"/>
        </w:rPr>
        <w:t xml:space="preserve">angeben möchte, so muss man </w:t>
      </w:r>
      <w:r w:rsidR="002D1B00" w:rsidRPr="00957005">
        <w:rPr>
          <w:lang w:val="de-CH"/>
        </w:rPr>
        <w:t>im Subskript nachgestellt die Freiheitsgrade im Zähler (2) und im Nenner (27) angeben, die man der ANOVA-Tabelle entnehmen kann.</w:t>
      </w:r>
    </w:p>
    <w:p w14:paraId="2E0C4C25" w14:textId="172E9C83" w:rsidR="00B159AB" w:rsidRPr="00957005" w:rsidRDefault="007748A6" w:rsidP="00E61655">
      <w:pPr>
        <w:pStyle w:val="berschrift3"/>
      </w:pPr>
      <w:bookmarkStart w:id="45" w:name="_Toc117278771"/>
      <w:r w:rsidRPr="00957005">
        <w:t>Post-hoc-Test (Tukey)</w:t>
      </w:r>
      <w:bookmarkEnd w:id="45"/>
    </w:p>
    <w:p w14:paraId="28D1F332" w14:textId="43E4FD15" w:rsidR="00B159AB" w:rsidRPr="00957005" w:rsidRDefault="00423C1A" w:rsidP="006D784B">
      <w:pPr>
        <w:pStyle w:val="Textkrper"/>
        <w:rPr>
          <w:lang w:val="de-CH"/>
        </w:rPr>
      </w:pPr>
      <w:r w:rsidRPr="00957005">
        <w:rPr>
          <w:lang w:val="de-CH"/>
        </w:rPr>
        <w:t>In der vorhergehenden ANOVA wissen wir nun, dass es insgesamt ein signifikantes Muster gibt, dass also nicht alle drei Sorten der gleichen Grundgesamtheit angehören. Was wir nicht wissen, ist, welche Sorte sich von welcher anderen unterscheidet, und ggf. wie stark</w:t>
      </w:r>
      <w:r w:rsidR="00FA433B" w:rsidRPr="00957005">
        <w:rPr>
          <w:lang w:val="de-CH"/>
        </w:rPr>
        <w:t xml:space="preserve">. Wenn die ANOVA insgesamt signifikant ist, muss das längst nicht heissen, dass jede Sorte sich von jeder anderen unterscheidet. Nun könnte man auf die Idee kommen, einfach für jedes Sortenpaar einen </w:t>
      </w:r>
      <w:r w:rsidR="00FA433B" w:rsidRPr="00957005">
        <w:rPr>
          <w:i/>
          <w:lang w:val="de-CH"/>
        </w:rPr>
        <w:t>t</w:t>
      </w:r>
      <w:r w:rsidR="00FA433B" w:rsidRPr="00957005">
        <w:rPr>
          <w:lang w:val="de-CH"/>
        </w:rPr>
        <w:t xml:space="preserve">-Test durchzuführen. </w:t>
      </w:r>
      <w:r w:rsidR="00FF3C48" w:rsidRPr="00957005">
        <w:rPr>
          <w:lang w:val="de-CH"/>
        </w:rPr>
        <w:t xml:space="preserve">Das Problem ist, dass man dann u. U. ziemlich viele Tests mit denselben Daten macht, und da summieren sich die Typ I-Fehlerraten schnell auf, sprich: bei vielen Tests werden </w:t>
      </w:r>
      <w:r w:rsidR="008A40A5" w:rsidRPr="00957005">
        <w:rPr>
          <w:lang w:val="de-CH"/>
        </w:rPr>
        <w:t>rein zufällig manche ein signifikantes Ergebnis ergeben</w:t>
      </w:r>
      <w:r w:rsidR="00050F88" w:rsidRPr="00957005">
        <w:rPr>
          <w:lang w:val="de-CH"/>
        </w:rPr>
        <w:t xml:space="preserve"> (mit </w:t>
      </w:r>
      <w:r w:rsidR="00050F88" w:rsidRPr="00957005">
        <w:rPr>
          <w:rFonts w:cs="Arial"/>
          <w:lang w:val="de-CH"/>
        </w:rPr>
        <w:t>α</w:t>
      </w:r>
      <w:r w:rsidR="00050F88" w:rsidRPr="00957005">
        <w:rPr>
          <w:lang w:val="de-CH"/>
        </w:rPr>
        <w:t xml:space="preserve"> = 0.05 wird 5</w:t>
      </w:r>
      <w:r w:rsidR="00AE4560" w:rsidRPr="00957005">
        <w:rPr>
          <w:lang w:val="de-CH"/>
        </w:rPr>
        <w:t xml:space="preserve"> </w:t>
      </w:r>
      <w:r w:rsidR="00050F88" w:rsidRPr="00957005">
        <w:rPr>
          <w:lang w:val="de-CH"/>
        </w:rPr>
        <w:t>% Irrtum zugelassen, d.</w:t>
      </w:r>
      <w:r w:rsidR="00AE4560" w:rsidRPr="00957005">
        <w:rPr>
          <w:lang w:val="de-CH"/>
        </w:rPr>
        <w:t xml:space="preserve"> </w:t>
      </w:r>
      <w:r w:rsidR="00050F88" w:rsidRPr="00957005">
        <w:rPr>
          <w:lang w:val="de-CH"/>
        </w:rPr>
        <w:t xml:space="preserve">h. im Durchschnitt </w:t>
      </w:r>
      <w:r w:rsidR="00AE4560" w:rsidRPr="00957005">
        <w:rPr>
          <w:lang w:val="de-CH"/>
        </w:rPr>
        <w:t>liefert jeder</w:t>
      </w:r>
      <w:r w:rsidR="00050F88" w:rsidRPr="00957005">
        <w:rPr>
          <w:lang w:val="de-CH"/>
        </w:rPr>
        <w:t xml:space="preserve"> </w:t>
      </w:r>
      <w:r w:rsidR="00AE4560" w:rsidRPr="00957005">
        <w:rPr>
          <w:lang w:val="de-CH"/>
        </w:rPr>
        <w:t>zwanzigste</w:t>
      </w:r>
      <w:r w:rsidR="00050F88" w:rsidRPr="00957005">
        <w:rPr>
          <w:lang w:val="de-CH"/>
        </w:rPr>
        <w:t xml:space="preserve"> Test </w:t>
      </w:r>
      <w:r w:rsidR="00AE4560" w:rsidRPr="00957005">
        <w:rPr>
          <w:lang w:val="de-CH"/>
        </w:rPr>
        <w:t>ein falsch-positives Ergebnis</w:t>
      </w:r>
      <w:r w:rsidR="00050F88" w:rsidRPr="00957005">
        <w:rPr>
          <w:lang w:val="de-CH"/>
        </w:rPr>
        <w:t>)</w:t>
      </w:r>
      <w:r w:rsidR="008A40A5" w:rsidRPr="00957005">
        <w:rPr>
          <w:lang w:val="de-CH"/>
        </w:rPr>
        <w:t xml:space="preserve">. Um diesem Problem Rechnung zu tragen, gibt es sogenannte posthoc-Tests, die </w:t>
      </w:r>
      <w:r w:rsidR="00AC759D" w:rsidRPr="00957005">
        <w:rPr>
          <w:lang w:val="de-CH"/>
        </w:rPr>
        <w:t>nach einer signifikanten ANOVA angewandt werden</w:t>
      </w:r>
      <w:r w:rsidR="00E65ECE" w:rsidRPr="00957005">
        <w:rPr>
          <w:lang w:val="de-CH"/>
        </w:rPr>
        <w:t>. Wenn die ANOVA nicht signifkant war, darf dagegen kein posthoc-Test angewandt werden!</w:t>
      </w:r>
      <w:r w:rsidR="00AC759D" w:rsidRPr="00957005">
        <w:rPr>
          <w:lang w:val="de-CH"/>
        </w:rPr>
        <w:t xml:space="preserve"> Der gängigste posthoc-Test ist jener von Tukey und findet sich u. a. im </w:t>
      </w:r>
      <w:r w:rsidR="006A5FF1" w:rsidRPr="00957005">
        <w:rPr>
          <w:rFonts w:ascii="Courier New" w:hAnsi="Courier New" w:cs="Courier New"/>
          <w:lang w:val="de-CH"/>
        </w:rPr>
        <w:t>agricolae</w:t>
      </w:r>
      <w:r w:rsidR="00AC759D" w:rsidRPr="00957005">
        <w:rPr>
          <w:lang w:val="de-CH"/>
        </w:rPr>
        <w:t>-Paket:</w:t>
      </w:r>
    </w:p>
    <w:p w14:paraId="486DF531" w14:textId="77777777" w:rsidR="005B0DE7" w:rsidRPr="00957005" w:rsidRDefault="005B0DE7" w:rsidP="005B0DE7">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library(agricolae)</w:t>
      </w:r>
    </w:p>
    <w:p w14:paraId="3D6428E6" w14:textId="77777777" w:rsidR="005B0DE7" w:rsidRPr="00957005" w:rsidRDefault="005B0DE7" w:rsidP="005B0DE7">
      <w:pPr>
        <w:spacing w:line="240" w:lineRule="auto"/>
        <w:textAlignment w:val="baseline"/>
        <w:rPr>
          <w:rFonts w:ascii="Courier New" w:eastAsia="Times New Roman" w:hAnsi="Courier New" w:cs="Courier New"/>
          <w:b/>
          <w:color w:val="FF0000"/>
          <w:lang w:val="de-CH" w:eastAsia="en-GB"/>
        </w:rPr>
      </w:pPr>
      <w:r w:rsidRPr="00957005">
        <w:rPr>
          <w:rFonts w:ascii="Courier New" w:eastAsia="Times New Roman" w:hAnsi="Courier New" w:cs="Courier New"/>
          <w:b/>
          <w:color w:val="FF0000"/>
          <w:lang w:val="de-CH" w:eastAsia="en-GB"/>
        </w:rPr>
        <w:t>aov.1 &lt;- aov(size~cultivar, data=blume2)</w:t>
      </w:r>
    </w:p>
    <w:p w14:paraId="4681E010" w14:textId="77777777" w:rsidR="005B0DE7" w:rsidRPr="00957005" w:rsidRDefault="005B0DE7" w:rsidP="005B0DE7">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HSD.test(aov.1, "cultivar", group=FALSE, console=T)</w:t>
      </w:r>
    </w:p>
    <w:p w14:paraId="33FF4E34" w14:textId="77777777" w:rsidR="005B0DE7" w:rsidRPr="00957005" w:rsidRDefault="005B0DE7" w:rsidP="005B0D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urier New" w:eastAsia="Times New Roman" w:hAnsi="Courier New" w:cs="Courier New"/>
          <w:b/>
          <w:bCs/>
          <w:color w:val="000000"/>
          <w:bdr w:val="none" w:sz="0" w:space="0" w:color="auto" w:frame="1"/>
          <w:lang w:val="de-CH" w:eastAsia="de-CH"/>
        </w:rPr>
      </w:pPr>
    </w:p>
    <w:p w14:paraId="398FF215" w14:textId="395513D0" w:rsidR="007A3E1E" w:rsidRPr="00957005" w:rsidRDefault="007A3E1E" w:rsidP="005B0D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urier New" w:eastAsia="Times New Roman" w:hAnsi="Courier New" w:cs="Courier New"/>
          <w:b/>
          <w:bCs/>
          <w:color w:val="0000FF"/>
          <w:bdr w:val="none" w:sz="0" w:space="0" w:color="auto" w:frame="1"/>
          <w:lang w:val="de-CH" w:eastAsia="de-CH"/>
        </w:rPr>
      </w:pPr>
      <w:r w:rsidRPr="00957005">
        <w:rPr>
          <w:rFonts w:ascii="Courier New" w:eastAsia="Times New Roman" w:hAnsi="Courier New" w:cs="Courier New"/>
          <w:b/>
          <w:bCs/>
          <w:color w:val="0000FF"/>
          <w:bdr w:val="none" w:sz="0" w:space="0" w:color="auto" w:frame="1"/>
          <w:lang w:val="de-CH" w:eastAsia="de-CH"/>
        </w:rPr>
        <w:t>[…]</w:t>
      </w:r>
    </w:p>
    <w:p w14:paraId="6467F290" w14:textId="77777777" w:rsidR="005B0DE7" w:rsidRPr="00957005" w:rsidRDefault="005B0DE7" w:rsidP="005B0D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urier New" w:eastAsia="Times New Roman" w:hAnsi="Courier New" w:cs="Courier New"/>
          <w:b/>
          <w:bCs/>
          <w:color w:val="0000FF"/>
          <w:bdr w:val="none" w:sz="0" w:space="0" w:color="auto" w:frame="1"/>
          <w:lang w:val="de-CH" w:eastAsia="de-CH"/>
        </w:rPr>
      </w:pPr>
      <w:r w:rsidRPr="00957005">
        <w:rPr>
          <w:rFonts w:ascii="Courier New" w:eastAsia="Times New Roman" w:hAnsi="Courier New" w:cs="Courier New"/>
          <w:b/>
          <w:bCs/>
          <w:color w:val="0000FF"/>
          <w:bdr w:val="none" w:sz="0" w:space="0" w:color="auto" w:frame="1"/>
          <w:lang w:val="de-CH" w:eastAsia="de-CH"/>
        </w:rPr>
        <w:t>Comparison between treatments means</w:t>
      </w:r>
    </w:p>
    <w:p w14:paraId="02D157B5" w14:textId="77777777" w:rsidR="005B0DE7" w:rsidRPr="00957005" w:rsidRDefault="005B0DE7" w:rsidP="005B0D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urier New" w:eastAsia="Times New Roman" w:hAnsi="Courier New" w:cs="Courier New"/>
          <w:b/>
          <w:bCs/>
          <w:color w:val="0000FF"/>
          <w:bdr w:val="none" w:sz="0" w:space="0" w:color="auto" w:frame="1"/>
          <w:lang w:val="de-CH" w:eastAsia="de-CH"/>
        </w:rPr>
      </w:pPr>
    </w:p>
    <w:p w14:paraId="341E629E" w14:textId="77777777" w:rsidR="005B0DE7" w:rsidRPr="00957005" w:rsidRDefault="005B0DE7" w:rsidP="005B0D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urier New" w:eastAsia="Times New Roman" w:hAnsi="Courier New" w:cs="Courier New"/>
          <w:b/>
          <w:bCs/>
          <w:color w:val="0000FF"/>
          <w:bdr w:val="none" w:sz="0" w:space="0" w:color="auto" w:frame="1"/>
          <w:lang w:val="de-CH" w:eastAsia="de-CH"/>
        </w:rPr>
      </w:pPr>
      <w:r w:rsidRPr="00957005">
        <w:rPr>
          <w:rFonts w:ascii="Courier New" w:eastAsia="Times New Roman" w:hAnsi="Courier New" w:cs="Courier New"/>
          <w:b/>
          <w:bCs/>
          <w:color w:val="0000FF"/>
          <w:bdr w:val="none" w:sz="0" w:space="0" w:color="auto" w:frame="1"/>
          <w:lang w:val="de-CH" w:eastAsia="de-CH"/>
        </w:rPr>
        <w:lastRenderedPageBreak/>
        <w:t xml:space="preserve">      difference pvalue signif.        LCL       UCL</w:t>
      </w:r>
    </w:p>
    <w:p w14:paraId="0CBA1328" w14:textId="77777777" w:rsidR="005B0DE7" w:rsidRPr="00957005" w:rsidRDefault="005B0DE7" w:rsidP="005B0D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urier New" w:eastAsia="Times New Roman" w:hAnsi="Courier New" w:cs="Courier New"/>
          <w:b/>
          <w:bCs/>
          <w:color w:val="0000FF"/>
          <w:bdr w:val="none" w:sz="0" w:space="0" w:color="auto" w:frame="1"/>
          <w:lang w:val="de-CH" w:eastAsia="de-CH"/>
        </w:rPr>
      </w:pPr>
      <w:r w:rsidRPr="00957005">
        <w:rPr>
          <w:rFonts w:ascii="Courier New" w:eastAsia="Times New Roman" w:hAnsi="Courier New" w:cs="Courier New"/>
          <w:b/>
          <w:bCs/>
          <w:color w:val="0000FF"/>
          <w:bdr w:val="none" w:sz="0" w:space="0" w:color="auto" w:frame="1"/>
          <w:lang w:val="de-CH" w:eastAsia="de-CH"/>
        </w:rPr>
        <w:t>a - b        3.9 0.1388          -1.006213  8.806213</w:t>
      </w:r>
    </w:p>
    <w:p w14:paraId="597DA226" w14:textId="77777777" w:rsidR="005B0DE7" w:rsidRPr="00957005" w:rsidRDefault="005B0DE7" w:rsidP="005B0D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urier New" w:eastAsia="Times New Roman" w:hAnsi="Courier New" w:cs="Courier New"/>
          <w:b/>
          <w:bCs/>
          <w:color w:val="0000FF"/>
          <w:bdr w:val="none" w:sz="0" w:space="0" w:color="auto" w:frame="1"/>
          <w:lang w:val="de-CH" w:eastAsia="de-CH"/>
        </w:rPr>
      </w:pPr>
      <w:r w:rsidRPr="00957005">
        <w:rPr>
          <w:rFonts w:ascii="Courier New" w:eastAsia="Times New Roman" w:hAnsi="Courier New" w:cs="Courier New"/>
          <w:b/>
          <w:bCs/>
          <w:color w:val="0000FF"/>
          <w:bdr w:val="none" w:sz="0" w:space="0" w:color="auto" w:frame="1"/>
          <w:lang w:val="de-CH" w:eastAsia="de-CH"/>
        </w:rPr>
        <w:t>a - c       -8.0 0.0011      ** -12.906213 -3.093787</w:t>
      </w:r>
    </w:p>
    <w:p w14:paraId="43C2639F" w14:textId="77777777" w:rsidR="005B0DE7" w:rsidRPr="00957005" w:rsidRDefault="005B0DE7" w:rsidP="005B0D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urier New" w:eastAsia="Times New Roman" w:hAnsi="Courier New" w:cs="Courier New"/>
          <w:b/>
          <w:bCs/>
          <w:color w:val="0000FF"/>
          <w:lang w:val="de-CH" w:eastAsia="de-CH"/>
        </w:rPr>
      </w:pPr>
      <w:r w:rsidRPr="00957005">
        <w:rPr>
          <w:rFonts w:ascii="Courier New" w:eastAsia="Times New Roman" w:hAnsi="Courier New" w:cs="Courier New"/>
          <w:b/>
          <w:bCs/>
          <w:color w:val="0000FF"/>
          <w:bdr w:val="none" w:sz="0" w:space="0" w:color="auto" w:frame="1"/>
          <w:lang w:val="de-CH" w:eastAsia="de-CH"/>
        </w:rPr>
        <w:t>b - c      -11.9 0.0000     *** -16.806213 -6.993787</w:t>
      </w:r>
    </w:p>
    <w:p w14:paraId="03CA4C17" w14:textId="77777777" w:rsidR="0076301D" w:rsidRPr="00957005" w:rsidRDefault="0076301D" w:rsidP="006D784B">
      <w:pPr>
        <w:spacing w:line="240" w:lineRule="auto"/>
        <w:textAlignment w:val="baseline"/>
        <w:rPr>
          <w:rFonts w:ascii="Times New Roman" w:eastAsia="Times New Roman" w:hAnsi="Times New Roman"/>
          <w:b/>
          <w:color w:val="0000FF"/>
          <w:lang w:val="de-CH" w:eastAsia="en-GB"/>
        </w:rPr>
      </w:pPr>
    </w:p>
    <w:p w14:paraId="6BABC5CA" w14:textId="302C74BA" w:rsidR="00AC759D" w:rsidRPr="00957005" w:rsidRDefault="0076301D" w:rsidP="006D784B">
      <w:pPr>
        <w:pStyle w:val="Textkrper"/>
        <w:rPr>
          <w:lang w:val="de-CH"/>
        </w:rPr>
      </w:pPr>
      <w:r w:rsidRPr="00957005">
        <w:rPr>
          <w:lang w:val="de-CH"/>
        </w:rPr>
        <w:t>Das Ergebnis sagt uns, dass sich c von a und c von b, nicht aber b von a signifikant unterscheiden. Bei nur drei Kategorien kann man das noch so formulieren, bei vier, fünf oder mehr wird es aber schnell langatmig und komplex</w:t>
      </w:r>
      <w:r w:rsidR="00E65ECE" w:rsidRPr="00957005">
        <w:rPr>
          <w:lang w:val="de-CH"/>
        </w:rPr>
        <w:t>. Das lässt sich mit sogenannten homogenen Gruppen lösen. Hier versieht man die Kategorien mit gleichen Buchstaben, die sich nicht signifikant voneinander unterscheiden, ggf. kann dann eine Kategorie auch</w:t>
      </w:r>
      <w:r w:rsidR="00015DF9" w:rsidRPr="00957005">
        <w:rPr>
          <w:lang w:val="de-CH"/>
        </w:rPr>
        <w:t xml:space="preserve"> mehrere Buchstaben tragen. In unserem Fall wäre die Lösung also</w:t>
      </w:r>
      <w:r w:rsidR="004208C2" w:rsidRPr="00957005">
        <w:rPr>
          <w:lang w:val="de-CH"/>
        </w:rPr>
        <w:t>:</w:t>
      </w:r>
    </w:p>
    <w:p w14:paraId="34DD7DB6" w14:textId="337047C2" w:rsidR="004208C2" w:rsidRPr="00957005" w:rsidRDefault="004208C2" w:rsidP="00E01EDA">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Cultivar a: A</w:t>
      </w:r>
    </w:p>
    <w:p w14:paraId="3486D398" w14:textId="73478C16" w:rsidR="004208C2" w:rsidRPr="00957005" w:rsidRDefault="004208C2" w:rsidP="00E01EDA">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Cultivar b: A</w:t>
      </w:r>
    </w:p>
    <w:p w14:paraId="757DB9A3" w14:textId="22DCAE6A" w:rsidR="004208C2" w:rsidRPr="00957005" w:rsidRDefault="004208C2" w:rsidP="00E01EDA">
      <w:pPr>
        <w:pStyle w:val="Listenabsatz"/>
        <w:numPr>
          <w:ilvl w:val="0"/>
          <w:numId w:val="7"/>
        </w:numPr>
        <w:spacing w:after="120" w:line="276" w:lineRule="auto"/>
        <w:ind w:left="714" w:hanging="357"/>
        <w:textAlignment w:val="baseline"/>
        <w:rPr>
          <w:rFonts w:eastAsia="Times New Roman" w:cs="Arial"/>
          <w:lang w:eastAsia="en-GB"/>
        </w:rPr>
      </w:pPr>
      <w:r w:rsidRPr="00957005">
        <w:rPr>
          <w:rFonts w:eastAsia="Times New Roman" w:cs="Arial"/>
          <w:lang w:eastAsia="en-GB"/>
        </w:rPr>
        <w:t>Cultivar c: B</w:t>
      </w:r>
    </w:p>
    <w:p w14:paraId="1AD61B29" w14:textId="408EE735" w:rsidR="004208C2" w:rsidRPr="00957005" w:rsidRDefault="00672593" w:rsidP="006D784B">
      <w:pPr>
        <w:pStyle w:val="Textkrper"/>
        <w:rPr>
          <w:lang w:val="de-CH"/>
        </w:rPr>
      </w:pPr>
      <w:r w:rsidRPr="00957005">
        <w:rPr>
          <w:lang w:val="de-CH"/>
        </w:rPr>
        <w:t xml:space="preserve">Diese Buchstaben kann man in die Ergebnisabbildung plotten oder </w:t>
      </w:r>
      <w:r w:rsidR="00D46A2E" w:rsidRPr="00957005">
        <w:rPr>
          <w:lang w:val="de-CH"/>
        </w:rPr>
        <w:t>als Superskript in einer Ergebnistabelle der Mittelwerte. D</w:t>
      </w:r>
      <w:r w:rsidR="00B213D9" w:rsidRPr="00957005">
        <w:rPr>
          <w:lang w:val="de-CH"/>
        </w:rPr>
        <w:t>ie</w:t>
      </w:r>
      <w:r w:rsidR="00D46A2E" w:rsidRPr="00957005">
        <w:rPr>
          <w:lang w:val="de-CH"/>
        </w:rPr>
        <w:t xml:space="preserve"> fo</w:t>
      </w:r>
      <w:r w:rsidR="00B213D9" w:rsidRPr="00957005">
        <w:rPr>
          <w:lang w:val="de-CH"/>
        </w:rPr>
        <w:t xml:space="preserve">lgende Abbildung zeigt ein Beispiel. Hier unterscheiden sich nur </w:t>
      </w:r>
      <w:r w:rsidR="00B213D9" w:rsidRPr="00957005">
        <w:rPr>
          <w:i/>
          <w:lang w:val="de-CH"/>
        </w:rPr>
        <w:t>High</w:t>
      </w:r>
      <w:r w:rsidR="00B213D9" w:rsidRPr="00957005">
        <w:rPr>
          <w:lang w:val="de-CH"/>
        </w:rPr>
        <w:t xml:space="preserve"> und </w:t>
      </w:r>
      <w:r w:rsidR="00B213D9" w:rsidRPr="00957005">
        <w:rPr>
          <w:i/>
          <w:lang w:val="de-CH"/>
        </w:rPr>
        <w:t>Low</w:t>
      </w:r>
      <w:r w:rsidR="00B213D9" w:rsidRPr="00957005">
        <w:rPr>
          <w:lang w:val="de-CH"/>
        </w:rPr>
        <w:t xml:space="preserve"> signifikant voneinander, da dies das einzige Paar ist, das keine gemeinsamen Buchstaben hat:</w:t>
      </w:r>
    </w:p>
    <w:p w14:paraId="722A48B4" w14:textId="77777777" w:rsidR="00515862" w:rsidRPr="00957005" w:rsidRDefault="00B213D9" w:rsidP="006D784B">
      <w:pPr>
        <w:pStyle w:val="Textkrper"/>
        <w:spacing w:before="360" w:after="360"/>
        <w:jc w:val="center"/>
        <w:rPr>
          <w:lang w:val="de-CH"/>
        </w:rPr>
      </w:pPr>
      <w:r w:rsidRPr="00957005">
        <w:rPr>
          <w:noProof/>
          <w:lang w:val="de-CH" w:eastAsia="en-GB"/>
        </w:rPr>
        <w:drawing>
          <wp:inline distT="0" distB="0" distL="0" distR="0" wp14:anchorId="0A229A12" wp14:editId="6C7D5D08">
            <wp:extent cx="3317247" cy="3154680"/>
            <wp:effectExtent l="0" t="0" r="0" b="762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7247" cy="31546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515862" w:rsidRPr="00957005">
        <w:rPr>
          <w:lang w:val="de-CH"/>
        </w:rPr>
        <w:br/>
      </w:r>
      <w:r w:rsidR="00515862" w:rsidRPr="00957005">
        <w:rPr>
          <w:sz w:val="19"/>
          <w:szCs w:val="19"/>
          <w:lang w:val="de-CH"/>
        </w:rPr>
        <w:t>(aus Quinn &amp; Keough 2002)</w:t>
      </w:r>
    </w:p>
    <w:p w14:paraId="72F2FD50" w14:textId="7E0D2233" w:rsidR="007D1FCC" w:rsidRPr="00957005" w:rsidRDefault="00B81118" w:rsidP="006D784B">
      <w:pPr>
        <w:pStyle w:val="Textkrper"/>
        <w:rPr>
          <w:lang w:val="de-CH"/>
        </w:rPr>
      </w:pPr>
      <w:r w:rsidRPr="00957005">
        <w:rPr>
          <w:lang w:val="de-CH"/>
        </w:rPr>
        <w:t xml:space="preserve">Hier ist noch gezeigt, wie man die Beschriftung in die </w:t>
      </w:r>
      <w:r w:rsidR="00E14003" w:rsidRPr="00957005">
        <w:rPr>
          <w:lang w:val="de-CH"/>
        </w:rPr>
        <w:t>Boxplots bekommt</w:t>
      </w:r>
      <w:r w:rsidR="007D1FCC" w:rsidRPr="00957005">
        <w:rPr>
          <w:lang w:val="de-CH"/>
        </w:rPr>
        <w:t>:</w:t>
      </w:r>
    </w:p>
    <w:p w14:paraId="29ACE6E5" w14:textId="77777777" w:rsidR="00874E14" w:rsidRPr="00957005" w:rsidRDefault="00874E14" w:rsidP="00874E14">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aov.2 &lt;- aov(Sepal.Width ~ Species, data=iris)</w:t>
      </w:r>
    </w:p>
    <w:p w14:paraId="6922A8D8" w14:textId="2C0B18C7" w:rsidR="00874E14" w:rsidRPr="00957005" w:rsidRDefault="00874E14" w:rsidP="00874E14">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HSD.test(aov.2, "Species", console=T)</w:t>
      </w:r>
    </w:p>
    <w:p w14:paraId="40C246AF" w14:textId="6EB86B6A" w:rsidR="005D4F6B" w:rsidRPr="00957005" w:rsidRDefault="005D4F6B" w:rsidP="00874E14">
      <w:pPr>
        <w:spacing w:line="240" w:lineRule="auto"/>
        <w:textAlignment w:val="baseline"/>
        <w:rPr>
          <w:rFonts w:ascii="Courier New" w:eastAsiaTheme="minorEastAsia" w:hAnsi="Courier New" w:cs="Courier New"/>
          <w:b/>
          <w:bCs/>
          <w:color w:val="FF0000"/>
          <w:kern w:val="24"/>
          <w:lang w:val="de-CH" w:eastAsia="en-GB"/>
        </w:rPr>
      </w:pPr>
    </w:p>
    <w:p w14:paraId="6321222D" w14:textId="77777777" w:rsidR="005D4F6B" w:rsidRPr="00957005" w:rsidRDefault="005D4F6B" w:rsidP="005D4F6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Treatments with the same letter are not significantly different.</w:t>
      </w:r>
    </w:p>
    <w:p w14:paraId="092905BF" w14:textId="77777777" w:rsidR="005D4F6B" w:rsidRPr="00957005" w:rsidRDefault="005D4F6B" w:rsidP="005D4F6B">
      <w:pPr>
        <w:spacing w:line="240" w:lineRule="auto"/>
        <w:textAlignment w:val="baseline"/>
        <w:rPr>
          <w:rFonts w:ascii="Courier New" w:eastAsiaTheme="minorEastAsia" w:hAnsi="Courier New" w:cs="Courier New"/>
          <w:b/>
          <w:bCs/>
          <w:color w:val="0000FF"/>
          <w:kern w:val="24"/>
          <w:lang w:val="de-CH" w:eastAsia="en-GB"/>
        </w:rPr>
      </w:pPr>
    </w:p>
    <w:p w14:paraId="05CE2B5C" w14:textId="0CE45F8F" w:rsidR="005D4F6B" w:rsidRPr="00957005" w:rsidRDefault="005D4F6B" w:rsidP="005D4F6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Sepal.Width groups</w:t>
      </w:r>
    </w:p>
    <w:p w14:paraId="51621A06" w14:textId="4BD5EB4F" w:rsidR="005D4F6B" w:rsidRPr="00957005" w:rsidRDefault="005D4F6B" w:rsidP="005D4F6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setosa           3.428      a</w:t>
      </w:r>
    </w:p>
    <w:p w14:paraId="3B8D3B76" w14:textId="55CF83FE" w:rsidR="005D4F6B" w:rsidRPr="00957005" w:rsidRDefault="005D4F6B" w:rsidP="005D4F6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virginica        2.974      b</w:t>
      </w:r>
    </w:p>
    <w:p w14:paraId="342EEB32" w14:textId="46D8430F" w:rsidR="005D4F6B" w:rsidRPr="00957005" w:rsidRDefault="005D4F6B" w:rsidP="005D4F6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versicolor       2.770      c</w:t>
      </w:r>
    </w:p>
    <w:p w14:paraId="414E4A85" w14:textId="77777777" w:rsidR="005D4F6B" w:rsidRPr="00957005" w:rsidRDefault="005D4F6B" w:rsidP="005D4F6B">
      <w:pPr>
        <w:pStyle w:val="Textkrper"/>
        <w:rPr>
          <w:lang w:val="de-CH"/>
        </w:rPr>
      </w:pPr>
    </w:p>
    <w:p w14:paraId="4E4DDBED" w14:textId="7EE656AC" w:rsidR="005D4F6B" w:rsidRPr="00957005" w:rsidRDefault="005D4F6B" w:rsidP="005D4F6B">
      <w:pPr>
        <w:pStyle w:val="Textkrper"/>
        <w:rPr>
          <w:lang w:val="de-CH"/>
        </w:rPr>
      </w:pPr>
      <w:r w:rsidRPr="00957005">
        <w:rPr>
          <w:lang w:val="de-CH"/>
        </w:rPr>
        <w:t>Die Buchstaben aus dem Output muss man dann manuell zur jeweiligen Art plotten (Reihenfolge der Arten beachten!)</w:t>
      </w:r>
    </w:p>
    <w:p w14:paraId="71B45583" w14:textId="2E3EBA89" w:rsidR="00874E14" w:rsidRPr="00957005" w:rsidRDefault="00874E14" w:rsidP="00874E14">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boxplot(Sepal.Width ~ Species, ylim=c(2,5), data=iris)</w:t>
      </w:r>
    </w:p>
    <w:p w14:paraId="2E4163C6" w14:textId="77777777" w:rsidR="00874E14" w:rsidRPr="00957005" w:rsidRDefault="00874E14" w:rsidP="00874E14">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text(1, 4.8, "a")</w:t>
      </w:r>
    </w:p>
    <w:p w14:paraId="1D9D6D09" w14:textId="77777777" w:rsidR="00874E14" w:rsidRPr="00957005" w:rsidRDefault="00874E14" w:rsidP="00874E14">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text(2, 4.8, "c")</w:t>
      </w:r>
    </w:p>
    <w:p w14:paraId="3BF41C2A" w14:textId="77777777" w:rsidR="00840E53" w:rsidRPr="00957005" w:rsidRDefault="00874E14" w:rsidP="00840E53">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text(3, 4.8, "b")</w:t>
      </w:r>
    </w:p>
    <w:p w14:paraId="3B6CBE66" w14:textId="221AD6F2" w:rsidR="00874E14" w:rsidRPr="00957005" w:rsidRDefault="005D4F6B" w:rsidP="00874E14">
      <w:pPr>
        <w:pStyle w:val="Textkrper"/>
        <w:spacing w:before="360" w:after="360"/>
        <w:jc w:val="center"/>
        <w:rPr>
          <w:lang w:val="de-CH"/>
        </w:rPr>
      </w:pPr>
      <w:r w:rsidRPr="00957005">
        <w:rPr>
          <w:noProof/>
          <w:lang w:val="de-CH" w:eastAsia="en-GB"/>
        </w:rPr>
        <w:drawing>
          <wp:inline distT="0" distB="0" distL="0" distR="0" wp14:anchorId="7AB4B397" wp14:editId="70C966CE">
            <wp:extent cx="2978084" cy="2940050"/>
            <wp:effectExtent l="0" t="0" r="0" b="0"/>
            <wp:docPr id="298015" name="Grafik 29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15" name="Rplot03.png"/>
                    <pic:cNvPicPr/>
                  </pic:nvPicPr>
                  <pic:blipFill rotWithShape="1">
                    <a:blip r:embed="rId39">
                      <a:extLst>
                        <a:ext uri="{28A0092B-C50C-407E-A947-70E740481C1C}">
                          <a14:useLocalDpi xmlns:a14="http://schemas.microsoft.com/office/drawing/2010/main" val="0"/>
                        </a:ext>
                      </a:extLst>
                    </a:blip>
                    <a:srcRect t="11555" r="5091" b="2557"/>
                    <a:stretch/>
                  </pic:blipFill>
                  <pic:spPr bwMode="auto">
                    <a:xfrm>
                      <a:off x="0" y="0"/>
                      <a:ext cx="2989252" cy="2951076"/>
                    </a:xfrm>
                    <a:prstGeom prst="rect">
                      <a:avLst/>
                    </a:prstGeom>
                    <a:ln>
                      <a:noFill/>
                    </a:ln>
                    <a:extLst>
                      <a:ext uri="{53640926-AAD7-44D8-BBD7-CCE9431645EC}">
                        <a14:shadowObscured xmlns:a14="http://schemas.microsoft.com/office/drawing/2010/main"/>
                      </a:ext>
                    </a:extLst>
                  </pic:spPr>
                </pic:pic>
              </a:graphicData>
            </a:graphic>
          </wp:inline>
        </w:drawing>
      </w:r>
    </w:p>
    <w:p w14:paraId="0F79C37F" w14:textId="74C0F11E" w:rsidR="002563EB" w:rsidRPr="00957005" w:rsidRDefault="00CA35DE" w:rsidP="001F6A5C">
      <w:pPr>
        <w:pStyle w:val="berschrift2"/>
      </w:pPr>
      <w:bookmarkStart w:id="46" w:name="_Toc117278772"/>
      <w:r w:rsidRPr="00957005">
        <w:t>Voraussetzung statistischer Verfahren</w:t>
      </w:r>
      <w:bookmarkEnd w:id="46"/>
    </w:p>
    <w:p w14:paraId="3354CA57" w14:textId="1D4D51F4" w:rsidR="002563EB" w:rsidRPr="00957005" w:rsidRDefault="00BF3933" w:rsidP="006D784B">
      <w:pPr>
        <w:pStyle w:val="Textkrper"/>
        <w:rPr>
          <w:lang w:val="de-CH"/>
        </w:rPr>
      </w:pPr>
      <w:r w:rsidRPr="00957005">
        <w:rPr>
          <w:lang w:val="de-CH"/>
        </w:rPr>
        <w:t xml:space="preserve">In Statistik 1 wurde kurz erwähnt, dass jeder statistische Test auf bestimmten Annahmen bezüglich der Werteverteilung in der Grundgesamtheit beruht. Beim klassischen </w:t>
      </w:r>
      <w:r w:rsidRPr="00957005">
        <w:rPr>
          <w:i/>
          <w:lang w:val="de-CH"/>
        </w:rPr>
        <w:t>t</w:t>
      </w:r>
      <w:r w:rsidRPr="00957005">
        <w:rPr>
          <w:lang w:val="de-CH"/>
        </w:rPr>
        <w:t>-Test nach Student sind das</w:t>
      </w:r>
      <w:r w:rsidR="00C32008" w:rsidRPr="00957005">
        <w:rPr>
          <w:lang w:val="de-CH"/>
        </w:rPr>
        <w:t xml:space="preserve"> die Normalverteilung und die Varian</w:t>
      </w:r>
      <w:r w:rsidR="004B32D0" w:rsidRPr="00957005">
        <w:rPr>
          <w:lang w:val="de-CH"/>
        </w:rPr>
        <w:t>z</w:t>
      </w:r>
      <w:r w:rsidR="00C32008" w:rsidRPr="00957005">
        <w:rPr>
          <w:lang w:val="de-CH"/>
        </w:rPr>
        <w:t>homogenität.</w:t>
      </w:r>
    </w:p>
    <w:p w14:paraId="1436057E" w14:textId="77777777" w:rsidR="00CA35DE" w:rsidRPr="00957005" w:rsidRDefault="00CA35DE" w:rsidP="00E61655">
      <w:pPr>
        <w:pStyle w:val="berschrift3"/>
      </w:pPr>
      <w:bookmarkStart w:id="47" w:name="_Toc117278773"/>
      <w:r w:rsidRPr="00957005">
        <w:t>Parametrische vs. nicht-parametrische Verfahren</w:t>
      </w:r>
      <w:bookmarkEnd w:id="47"/>
    </w:p>
    <w:p w14:paraId="7A4713A5" w14:textId="196193BC" w:rsidR="00C32008" w:rsidRPr="00957005" w:rsidRDefault="004B32D0" w:rsidP="006D784B">
      <w:pPr>
        <w:pStyle w:val="Textkrper"/>
        <w:rPr>
          <w:lang w:val="de-CH"/>
        </w:rPr>
      </w:pPr>
      <w:r w:rsidRPr="00957005">
        <w:rPr>
          <w:lang w:val="de-CH"/>
        </w:rPr>
        <w:t xml:space="preserve">Verfahren, die auf </w:t>
      </w:r>
      <w:r w:rsidR="00A6771F" w:rsidRPr="00957005">
        <w:rPr>
          <w:lang w:val="de-CH"/>
        </w:rPr>
        <w:t>dem folgenden</w:t>
      </w:r>
      <w:r w:rsidR="006F4937" w:rsidRPr="00957005">
        <w:rPr>
          <w:lang w:val="de-CH"/>
        </w:rPr>
        <w:t xml:space="preserve"> gängigen</w:t>
      </w:r>
      <w:r w:rsidRPr="00957005">
        <w:rPr>
          <w:lang w:val="de-CH"/>
        </w:rPr>
        <w:t xml:space="preserve"> Set von Voraus</w:t>
      </w:r>
      <w:r w:rsidR="00A6771F" w:rsidRPr="00957005">
        <w:rPr>
          <w:lang w:val="de-CH"/>
        </w:rPr>
        <w:t xml:space="preserve">setzungen beruhen, werden als </w:t>
      </w:r>
      <w:r w:rsidR="00A6771F" w:rsidRPr="00957005">
        <w:rPr>
          <w:b/>
          <w:lang w:val="de-CH"/>
        </w:rPr>
        <w:t>parametrische Verfahren</w:t>
      </w:r>
      <w:r w:rsidR="00A6771F" w:rsidRPr="00957005">
        <w:rPr>
          <w:lang w:val="de-CH"/>
        </w:rPr>
        <w:t xml:space="preserve"> bezeichnet. Es sind dies zugleich die </w:t>
      </w:r>
      <w:r w:rsidR="00A6771F" w:rsidRPr="00957005">
        <w:rPr>
          <w:b/>
          <w:lang w:val="de-CH"/>
        </w:rPr>
        <w:t>„linearen Modelle“</w:t>
      </w:r>
      <w:r w:rsidR="00A6771F" w:rsidRPr="00957005">
        <w:rPr>
          <w:lang w:val="de-CH"/>
        </w:rPr>
        <w:t xml:space="preserve"> (doch zu diesem Begriff später mehr):</w:t>
      </w:r>
    </w:p>
    <w:p w14:paraId="2789944C" w14:textId="77777777" w:rsidR="006F4937" w:rsidRPr="00957005" w:rsidRDefault="006F4937" w:rsidP="00E01EDA">
      <w:pPr>
        <w:pStyle w:val="Textkrper"/>
        <w:numPr>
          <w:ilvl w:val="0"/>
          <w:numId w:val="9"/>
        </w:numPr>
        <w:shd w:val="clear" w:color="auto" w:fill="BFBFBF" w:themeFill="background1" w:themeFillShade="BF"/>
        <w:ind w:left="284" w:hanging="284"/>
        <w:rPr>
          <w:b/>
          <w:lang w:val="de-CH"/>
        </w:rPr>
      </w:pPr>
      <w:r w:rsidRPr="00957005">
        <w:rPr>
          <w:b/>
          <w:lang w:val="de-CH"/>
        </w:rPr>
        <w:t xml:space="preserve">Normalverteilung der </w:t>
      </w:r>
      <w:r w:rsidRPr="00957005">
        <w:rPr>
          <w:b/>
          <w:u w:val="single"/>
          <w:lang w:val="de-CH"/>
        </w:rPr>
        <w:t>Residuen</w:t>
      </w:r>
    </w:p>
    <w:p w14:paraId="640AEF17" w14:textId="77777777" w:rsidR="006F4937" w:rsidRPr="00957005" w:rsidRDefault="006F4937" w:rsidP="00E01EDA">
      <w:pPr>
        <w:pStyle w:val="Textkrper"/>
        <w:numPr>
          <w:ilvl w:val="0"/>
          <w:numId w:val="9"/>
        </w:numPr>
        <w:shd w:val="clear" w:color="auto" w:fill="BFBFBF" w:themeFill="background1" w:themeFillShade="BF"/>
        <w:ind w:left="284" w:hanging="284"/>
        <w:rPr>
          <w:b/>
          <w:lang w:val="de-CH"/>
        </w:rPr>
      </w:pPr>
      <w:r w:rsidRPr="00957005">
        <w:rPr>
          <w:b/>
          <w:lang w:val="de-CH"/>
        </w:rPr>
        <w:t>Varianzhomogenität</w:t>
      </w:r>
    </w:p>
    <w:p w14:paraId="12832A23" w14:textId="77777777" w:rsidR="006F4937" w:rsidRPr="00957005" w:rsidRDefault="006F4937" w:rsidP="00E01EDA">
      <w:pPr>
        <w:pStyle w:val="Textkrper"/>
        <w:numPr>
          <w:ilvl w:val="0"/>
          <w:numId w:val="9"/>
        </w:numPr>
        <w:shd w:val="clear" w:color="auto" w:fill="BFBFBF" w:themeFill="background1" w:themeFillShade="BF"/>
        <w:ind w:left="284" w:hanging="284"/>
        <w:rPr>
          <w:b/>
          <w:lang w:val="de-CH"/>
        </w:rPr>
      </w:pPr>
      <w:r w:rsidRPr="00957005">
        <w:rPr>
          <w:b/>
          <w:lang w:val="de-CH"/>
        </w:rPr>
        <w:t xml:space="preserve">Feste </w:t>
      </w:r>
      <w:r w:rsidRPr="00957005">
        <w:rPr>
          <w:b/>
          <w:i/>
          <w:lang w:val="de-CH"/>
        </w:rPr>
        <w:t>x</w:t>
      </w:r>
      <w:r w:rsidRPr="00957005">
        <w:rPr>
          <w:b/>
          <w:lang w:val="de-CH"/>
        </w:rPr>
        <w:t>-Werte</w:t>
      </w:r>
    </w:p>
    <w:p w14:paraId="4CF43FF4" w14:textId="77777777" w:rsidR="006F4937" w:rsidRPr="00957005" w:rsidRDefault="006F4937" w:rsidP="00E01EDA">
      <w:pPr>
        <w:pStyle w:val="Textkrper"/>
        <w:numPr>
          <w:ilvl w:val="0"/>
          <w:numId w:val="9"/>
        </w:numPr>
        <w:shd w:val="clear" w:color="auto" w:fill="BFBFBF" w:themeFill="background1" w:themeFillShade="BF"/>
        <w:ind w:left="284" w:hanging="284"/>
        <w:rPr>
          <w:b/>
          <w:lang w:val="de-CH"/>
        </w:rPr>
      </w:pPr>
      <w:r w:rsidRPr="00957005">
        <w:rPr>
          <w:b/>
          <w:lang w:val="de-CH"/>
        </w:rPr>
        <w:t>Unabhängigkeit der Beobachtungen / Zufällige Beprobung</w:t>
      </w:r>
    </w:p>
    <w:p w14:paraId="7E2F52E9" w14:textId="598BDC41" w:rsidR="00A6771F" w:rsidRPr="00957005" w:rsidRDefault="00DA1C8C" w:rsidP="006D784B">
      <w:pPr>
        <w:pStyle w:val="Textkrper"/>
        <w:spacing w:before="240"/>
        <w:rPr>
          <w:lang w:val="de-CH"/>
        </w:rPr>
      </w:pPr>
      <w:r w:rsidRPr="00957005">
        <w:rPr>
          <w:lang w:val="de-CH"/>
        </w:rPr>
        <w:t>Dem gegenüber gestellt werden so-genannte „nicht-parametrische“ Verfahren</w:t>
      </w:r>
      <w:r w:rsidR="00536C56" w:rsidRPr="00957005">
        <w:rPr>
          <w:lang w:val="de-CH"/>
        </w:rPr>
        <w:t>. Der Begriff ist allerdings sehr irreführend, da nicht-parametrische Verfahren nicht etwa keine Voraussetzungen haben, sondern meist nur geringfügig schwächere als</w:t>
      </w:r>
      <w:r w:rsidR="00A83047" w:rsidRPr="00957005">
        <w:rPr>
          <w:lang w:val="de-CH"/>
        </w:rPr>
        <w:t xml:space="preserve"> parametrische Verfahren. Die </w:t>
      </w:r>
      <w:r w:rsidR="00A83047" w:rsidRPr="00957005">
        <w:rPr>
          <w:b/>
          <w:lang w:val="de-CH"/>
        </w:rPr>
        <w:t>Voraussetzungen für die Anwendung gängiger nicht-parametrischer Verfahren</w:t>
      </w:r>
      <w:r w:rsidR="00A83047" w:rsidRPr="00957005">
        <w:rPr>
          <w:lang w:val="de-CH"/>
        </w:rPr>
        <w:t xml:space="preserve"> sind:</w:t>
      </w:r>
    </w:p>
    <w:p w14:paraId="728A7EBD" w14:textId="556440C8" w:rsidR="006F4937" w:rsidRPr="00957005" w:rsidRDefault="00A83047" w:rsidP="00AE4560">
      <w:pPr>
        <w:pStyle w:val="Textkrper"/>
        <w:keepNext/>
        <w:numPr>
          <w:ilvl w:val="0"/>
          <w:numId w:val="10"/>
        </w:numPr>
        <w:shd w:val="clear" w:color="auto" w:fill="BFBFBF" w:themeFill="background1" w:themeFillShade="BF"/>
        <w:ind w:left="284" w:hanging="284"/>
        <w:rPr>
          <w:b/>
          <w:lang w:val="de-CH"/>
        </w:rPr>
      </w:pPr>
      <w:r w:rsidRPr="00957005">
        <w:rPr>
          <w:b/>
          <w:lang w:val="de-CH"/>
        </w:rPr>
        <w:lastRenderedPageBreak/>
        <w:t>Die Verteilung der Residuen kann einer beliebigen Funktion folgen, muss aber für die verschiedenen Faktorlevels (Kategorien) gleich sein</w:t>
      </w:r>
    </w:p>
    <w:p w14:paraId="462CFF63" w14:textId="77777777" w:rsidR="006F4937" w:rsidRPr="00957005" w:rsidRDefault="006F4937" w:rsidP="00E01EDA">
      <w:pPr>
        <w:pStyle w:val="Textkrper"/>
        <w:numPr>
          <w:ilvl w:val="0"/>
          <w:numId w:val="10"/>
        </w:numPr>
        <w:shd w:val="clear" w:color="auto" w:fill="BFBFBF" w:themeFill="background1" w:themeFillShade="BF"/>
        <w:ind w:left="284" w:hanging="284"/>
        <w:rPr>
          <w:b/>
          <w:lang w:val="de-CH"/>
        </w:rPr>
      </w:pPr>
      <w:r w:rsidRPr="00957005">
        <w:rPr>
          <w:b/>
          <w:lang w:val="de-CH"/>
        </w:rPr>
        <w:t xml:space="preserve">Feste </w:t>
      </w:r>
      <w:r w:rsidRPr="00957005">
        <w:rPr>
          <w:b/>
          <w:i/>
          <w:lang w:val="de-CH"/>
        </w:rPr>
        <w:t>x</w:t>
      </w:r>
      <w:r w:rsidRPr="00957005">
        <w:rPr>
          <w:b/>
          <w:lang w:val="de-CH"/>
        </w:rPr>
        <w:t>-Werte</w:t>
      </w:r>
    </w:p>
    <w:p w14:paraId="474E5401" w14:textId="77777777" w:rsidR="006F4937" w:rsidRPr="00957005" w:rsidRDefault="006F4937" w:rsidP="00E01EDA">
      <w:pPr>
        <w:pStyle w:val="Textkrper"/>
        <w:numPr>
          <w:ilvl w:val="0"/>
          <w:numId w:val="10"/>
        </w:numPr>
        <w:shd w:val="clear" w:color="auto" w:fill="BFBFBF" w:themeFill="background1" w:themeFillShade="BF"/>
        <w:ind w:left="284" w:hanging="284"/>
        <w:rPr>
          <w:b/>
          <w:lang w:val="de-CH"/>
        </w:rPr>
      </w:pPr>
      <w:r w:rsidRPr="00957005">
        <w:rPr>
          <w:b/>
          <w:lang w:val="de-CH"/>
        </w:rPr>
        <w:t>Unabhängigkeit der Beobachtungen / Zufällige Beprobung</w:t>
      </w:r>
    </w:p>
    <w:p w14:paraId="0B27EDA1" w14:textId="77777777" w:rsidR="00D94A98" w:rsidRPr="00957005" w:rsidRDefault="00D94A98" w:rsidP="006D784B">
      <w:pPr>
        <w:pStyle w:val="Textkrper"/>
        <w:spacing w:before="240"/>
        <w:rPr>
          <w:lang w:val="de-CH"/>
        </w:rPr>
      </w:pPr>
      <w:r w:rsidRPr="00957005">
        <w:rPr>
          <w:lang w:val="de-CH"/>
        </w:rPr>
        <w:t>Diese beiden Listen, weisen auf zwei weitverbreitete Irrtümer in der Statistik hin, die in älteren Statistikbüchern regelmässig falsch dargestellt wurden und die auch heute noch in Statistikursen an Hochschulen oft falsch gelehrt werden:</w:t>
      </w:r>
    </w:p>
    <w:p w14:paraId="6BBE1736" w14:textId="415B2475" w:rsidR="006F4937" w:rsidRPr="00957005" w:rsidRDefault="0053638B" w:rsidP="00E01EDA">
      <w:pPr>
        <w:pStyle w:val="Textkrper"/>
        <w:numPr>
          <w:ilvl w:val="0"/>
          <w:numId w:val="11"/>
        </w:numPr>
        <w:shd w:val="clear" w:color="auto" w:fill="BFBFBF" w:themeFill="background1" w:themeFillShade="BF"/>
        <w:ind w:left="284" w:hanging="284"/>
        <w:rPr>
          <w:lang w:val="de-CH"/>
        </w:rPr>
      </w:pPr>
      <w:r w:rsidRPr="00957005">
        <w:rPr>
          <w:lang w:val="de-CH"/>
        </w:rPr>
        <w:t xml:space="preserve">Nur die Residuen des statistischen Models sollten normalverteilt sein. Dagegen ist es gleichgültig, ob die </w:t>
      </w:r>
      <w:r w:rsidR="00D5626B" w:rsidRPr="00957005">
        <w:rPr>
          <w:lang w:val="de-CH"/>
        </w:rPr>
        <w:t>Werte der abhängigen Variablen normalverteilt sind und erst recht gilt das für die unabhängige</w:t>
      </w:r>
      <w:r w:rsidR="00FC06F9" w:rsidRPr="00957005">
        <w:rPr>
          <w:lang w:val="de-CH"/>
        </w:rPr>
        <w:t>n</w:t>
      </w:r>
      <w:r w:rsidR="00D5626B" w:rsidRPr="00957005">
        <w:rPr>
          <w:lang w:val="de-CH"/>
        </w:rPr>
        <w:t xml:space="preserve"> Variablen.</w:t>
      </w:r>
    </w:p>
    <w:p w14:paraId="1F6EA235" w14:textId="3DA264A5" w:rsidR="006F4937" w:rsidRPr="00957005" w:rsidRDefault="005857C3" w:rsidP="00E01EDA">
      <w:pPr>
        <w:pStyle w:val="Textkrper"/>
        <w:numPr>
          <w:ilvl w:val="0"/>
          <w:numId w:val="11"/>
        </w:numPr>
        <w:shd w:val="clear" w:color="auto" w:fill="BFBFBF" w:themeFill="background1" w:themeFillShade="BF"/>
        <w:ind w:left="284" w:hanging="284"/>
        <w:rPr>
          <w:lang w:val="de-CH"/>
        </w:rPr>
      </w:pPr>
      <w:r w:rsidRPr="00957005">
        <w:rPr>
          <w:lang w:val="de-CH"/>
        </w:rPr>
        <w:t>Die Varianzhomogenität ist wichtiger als Normalverteilung der Residuen.</w:t>
      </w:r>
    </w:p>
    <w:p w14:paraId="2B2757B7" w14:textId="29DD815C" w:rsidR="006F4937" w:rsidRPr="00957005" w:rsidRDefault="00D5626B" w:rsidP="00E01EDA">
      <w:pPr>
        <w:pStyle w:val="Textkrper"/>
        <w:numPr>
          <w:ilvl w:val="0"/>
          <w:numId w:val="11"/>
        </w:numPr>
        <w:shd w:val="clear" w:color="auto" w:fill="BFBFBF" w:themeFill="background1" w:themeFillShade="BF"/>
        <w:ind w:left="284" w:hanging="284"/>
        <w:rPr>
          <w:lang w:val="de-CH"/>
        </w:rPr>
      </w:pPr>
      <w:r w:rsidRPr="00957005">
        <w:rPr>
          <w:lang w:val="de-CH"/>
        </w:rPr>
        <w:t>Die naive Empfehlung</w:t>
      </w:r>
      <w:r w:rsidR="00010ADF" w:rsidRPr="00957005">
        <w:rPr>
          <w:lang w:val="de-CH"/>
        </w:rPr>
        <w:t>, bei kleinsten Abweichungen von der Varianzhomogenität oder Normalverteilung auf ein nicht-parametrisches Äquivalent auszuwei</w:t>
      </w:r>
      <w:r w:rsidR="00952331" w:rsidRPr="00957005">
        <w:rPr>
          <w:lang w:val="de-CH"/>
        </w:rPr>
        <w:t>ch</w:t>
      </w:r>
      <w:r w:rsidR="00010ADF" w:rsidRPr="00957005">
        <w:rPr>
          <w:lang w:val="de-CH"/>
        </w:rPr>
        <w:t>en, ist im besten Fall unvorteilhaft (da</w:t>
      </w:r>
      <w:r w:rsidR="00897E0D" w:rsidRPr="00957005">
        <w:rPr>
          <w:lang w:val="de-CH"/>
        </w:rPr>
        <w:t xml:space="preserve"> nicht-parametrische Verfahren meist eine geringere Teststärke haben)</w:t>
      </w:r>
      <w:r w:rsidR="00010ADF" w:rsidRPr="00957005">
        <w:rPr>
          <w:lang w:val="de-CH"/>
        </w:rPr>
        <w:t>, im schlimmsten Fall falsch</w:t>
      </w:r>
      <w:r w:rsidR="00897E0D" w:rsidRPr="00957005">
        <w:rPr>
          <w:lang w:val="de-CH"/>
        </w:rPr>
        <w:t xml:space="preserve"> (wie die Voraussetzungen des nicht-parametrischen Verfahrens gleichermassen verletzt sind)</w:t>
      </w:r>
      <w:r w:rsidR="00010ADF" w:rsidRPr="00957005">
        <w:rPr>
          <w:lang w:val="de-CH"/>
        </w:rPr>
        <w:t>.</w:t>
      </w:r>
    </w:p>
    <w:p w14:paraId="4BCFE38A" w14:textId="2682C6DC" w:rsidR="007F2A2C" w:rsidRPr="00957005" w:rsidRDefault="0016159D" w:rsidP="006D784B">
      <w:pPr>
        <w:pStyle w:val="Textkrper"/>
        <w:spacing w:before="240"/>
        <w:rPr>
          <w:lang w:val="de-CH"/>
        </w:rPr>
      </w:pPr>
      <w:r w:rsidRPr="00957005">
        <w:rPr>
          <w:lang w:val="de-CH"/>
        </w:rPr>
        <w:t>In der Folge</w:t>
      </w:r>
      <w:r w:rsidR="0017798D" w:rsidRPr="00957005">
        <w:rPr>
          <w:lang w:val="de-CH"/>
        </w:rPr>
        <w:t xml:space="preserve"> ist zu beobachten, dass vielfach vorschnell und unnötig auf „nicht-parametrische“ Verfahren ausgewichen wird</w:t>
      </w:r>
      <w:r w:rsidRPr="00957005">
        <w:rPr>
          <w:lang w:val="de-CH"/>
        </w:rPr>
        <w:t xml:space="preserve">. </w:t>
      </w:r>
      <w:r w:rsidRPr="00957005">
        <w:rPr>
          <w:b/>
          <w:lang w:val="de-CH"/>
        </w:rPr>
        <w:t>Dagegen sprechen viele Gründe dafür, in fast allen Fällen mit parametrischen Verfahren zu arbeiten</w:t>
      </w:r>
      <w:r w:rsidRPr="00957005">
        <w:rPr>
          <w:lang w:val="de-CH"/>
        </w:rPr>
        <w:t>:</w:t>
      </w:r>
    </w:p>
    <w:p w14:paraId="0C60ABBD" w14:textId="393CFE88" w:rsidR="0016159D" w:rsidRPr="00957005" w:rsidRDefault="00A60843" w:rsidP="00E01EDA">
      <w:pPr>
        <w:pStyle w:val="Textkrper"/>
        <w:keepNext/>
        <w:numPr>
          <w:ilvl w:val="0"/>
          <w:numId w:val="11"/>
        </w:numPr>
        <w:shd w:val="clear" w:color="auto" w:fill="BFBFBF" w:themeFill="background1" w:themeFillShade="BF"/>
        <w:ind w:left="284" w:hanging="284"/>
        <w:rPr>
          <w:lang w:val="de-CH"/>
        </w:rPr>
      </w:pPr>
      <w:r w:rsidRPr="00957005">
        <w:rPr>
          <w:lang w:val="de-CH"/>
        </w:rPr>
        <w:t xml:space="preserve">Parametrische Verfahren sind recht robust gegen die Verletzung der Voraussetzung, d. h. sie liefern selbst </w:t>
      </w:r>
      <w:r w:rsidR="00D45CAB" w:rsidRPr="00957005">
        <w:rPr>
          <w:lang w:val="de-CH"/>
        </w:rPr>
        <w:t>recht starken Abweichungen</w:t>
      </w:r>
      <w:r w:rsidRPr="00957005">
        <w:rPr>
          <w:lang w:val="de-CH"/>
        </w:rPr>
        <w:t xml:space="preserve"> noch (fast) korrekte </w:t>
      </w:r>
      <w:r w:rsidRPr="00957005">
        <w:rPr>
          <w:i/>
          <w:lang w:val="de-CH"/>
        </w:rPr>
        <w:t>p</w:t>
      </w:r>
      <w:r w:rsidRPr="00957005">
        <w:rPr>
          <w:lang w:val="de-CH"/>
        </w:rPr>
        <w:t>-Werte</w:t>
      </w:r>
      <w:r w:rsidR="00B4084E" w:rsidRPr="00957005">
        <w:rPr>
          <w:lang w:val="de-CH"/>
        </w:rPr>
        <w:t>:</w:t>
      </w:r>
    </w:p>
    <w:p w14:paraId="3341B56A" w14:textId="4E4D9235" w:rsidR="00013B68" w:rsidRPr="00957005" w:rsidRDefault="00F40757" w:rsidP="006D784B">
      <w:pPr>
        <w:pStyle w:val="Textkrper"/>
        <w:keepNext/>
        <w:shd w:val="clear" w:color="auto" w:fill="BFBFBF" w:themeFill="background1" w:themeFillShade="BF"/>
        <w:jc w:val="left"/>
        <w:rPr>
          <w:color w:val="0000FF"/>
          <w:lang w:val="de-CH"/>
        </w:rPr>
      </w:pPr>
      <w:r w:rsidRPr="00957005">
        <w:rPr>
          <w:color w:val="0000FF"/>
          <w:lang w:val="de-CH"/>
        </w:rPr>
        <w:tab/>
      </w:r>
      <w:r w:rsidR="00013B68" w:rsidRPr="00957005">
        <w:rPr>
          <w:color w:val="0000FF"/>
          <w:lang w:val="de-CH"/>
        </w:rPr>
        <w:t>Laut Quinn &amp; Keough (2002) haben Simulationen Folgendes gezeigt</w:t>
      </w:r>
      <w:r w:rsidR="00AD2EC3" w:rsidRPr="00957005">
        <w:rPr>
          <w:color w:val="0000FF"/>
          <w:lang w:val="de-CH"/>
        </w:rPr>
        <w:t>:</w:t>
      </w:r>
      <w:r w:rsidR="00D45CAB" w:rsidRPr="00957005">
        <w:rPr>
          <w:color w:val="0000FF"/>
          <w:lang w:val="de-CH"/>
        </w:rPr>
        <w:br/>
      </w:r>
      <w:r w:rsidR="00226EA0" w:rsidRPr="00957005">
        <w:rPr>
          <w:color w:val="0000FF"/>
          <w:lang w:val="de-CH"/>
        </w:rPr>
        <w:tab/>
      </w:r>
      <w:r w:rsidR="00D45CAB" w:rsidRPr="00957005">
        <w:rPr>
          <w:color w:val="0000FF"/>
          <w:lang w:val="de-CH"/>
        </w:rPr>
        <w:t xml:space="preserve">- </w:t>
      </w:r>
      <w:r w:rsidR="00013B68" w:rsidRPr="00957005">
        <w:rPr>
          <w:i/>
          <w:color w:val="0000FF"/>
          <w:lang w:val="de-CH"/>
        </w:rPr>
        <w:t>n</w:t>
      </w:r>
      <w:r w:rsidR="00013B68" w:rsidRPr="00957005">
        <w:rPr>
          <w:color w:val="0000FF"/>
          <w:vertAlign w:val="subscript"/>
          <w:lang w:val="de-CH"/>
        </w:rPr>
        <w:t>1</w:t>
      </w:r>
      <w:r w:rsidR="00013B68" w:rsidRPr="00957005">
        <w:rPr>
          <w:color w:val="0000FF"/>
          <w:lang w:val="de-CH"/>
        </w:rPr>
        <w:t xml:space="preserve"> = </w:t>
      </w:r>
      <w:r w:rsidR="00013B68" w:rsidRPr="00957005">
        <w:rPr>
          <w:i/>
          <w:color w:val="0000FF"/>
          <w:lang w:val="de-CH"/>
        </w:rPr>
        <w:t>n</w:t>
      </w:r>
      <w:r w:rsidR="00013B68" w:rsidRPr="00957005">
        <w:rPr>
          <w:color w:val="0000FF"/>
          <w:vertAlign w:val="subscript"/>
          <w:lang w:val="de-CH"/>
        </w:rPr>
        <w:t>2</w:t>
      </w:r>
      <w:r w:rsidR="00013B68" w:rsidRPr="00957005">
        <w:rPr>
          <w:color w:val="0000FF"/>
          <w:lang w:val="de-CH"/>
        </w:rPr>
        <w:t xml:space="preserve"> = 6: selbst bei bis zu vierfacher SD noch korrekte </w:t>
      </w:r>
      <w:r w:rsidR="00013B68" w:rsidRPr="00957005">
        <w:rPr>
          <w:i/>
          <w:color w:val="0000FF"/>
          <w:lang w:val="de-CH"/>
        </w:rPr>
        <w:t>p</w:t>
      </w:r>
      <w:r w:rsidR="00013B68" w:rsidRPr="00957005">
        <w:rPr>
          <w:color w:val="0000FF"/>
          <w:lang w:val="de-CH"/>
        </w:rPr>
        <w:t>-Werte</w:t>
      </w:r>
    </w:p>
    <w:p w14:paraId="68DBD46C" w14:textId="43E2924C" w:rsidR="00013B68" w:rsidRPr="00957005" w:rsidRDefault="00226EA0" w:rsidP="006D784B">
      <w:pPr>
        <w:pStyle w:val="Textkrper"/>
        <w:keepNext/>
        <w:shd w:val="clear" w:color="auto" w:fill="BFBFBF" w:themeFill="background1" w:themeFillShade="BF"/>
        <w:jc w:val="left"/>
        <w:rPr>
          <w:color w:val="0000FF"/>
          <w:lang w:val="de-CH"/>
        </w:rPr>
      </w:pPr>
      <w:r w:rsidRPr="00957005">
        <w:rPr>
          <w:color w:val="0000FF"/>
          <w:lang w:val="de-CH"/>
        </w:rPr>
        <w:tab/>
      </w:r>
      <w:r w:rsidR="00D45CAB" w:rsidRPr="00957005">
        <w:rPr>
          <w:color w:val="0000FF"/>
          <w:lang w:val="de-CH"/>
        </w:rPr>
        <w:t xml:space="preserve">- </w:t>
      </w:r>
      <w:r w:rsidR="00013B68" w:rsidRPr="00957005">
        <w:rPr>
          <w:i/>
          <w:color w:val="0000FF"/>
          <w:lang w:val="de-CH"/>
        </w:rPr>
        <w:t>n</w:t>
      </w:r>
      <w:r w:rsidR="00013B68" w:rsidRPr="00957005">
        <w:rPr>
          <w:color w:val="0000FF"/>
          <w:vertAlign w:val="subscript"/>
          <w:lang w:val="de-CH"/>
        </w:rPr>
        <w:t>1</w:t>
      </w:r>
      <w:r w:rsidR="00013B68" w:rsidRPr="00957005">
        <w:rPr>
          <w:color w:val="0000FF"/>
          <w:lang w:val="de-CH"/>
        </w:rPr>
        <w:t xml:space="preserve"> = 11, </w:t>
      </w:r>
      <w:r w:rsidR="00013B68" w:rsidRPr="00957005">
        <w:rPr>
          <w:i/>
          <w:color w:val="0000FF"/>
          <w:lang w:val="de-CH"/>
        </w:rPr>
        <w:t>n</w:t>
      </w:r>
      <w:r w:rsidR="00013B68" w:rsidRPr="00957005">
        <w:rPr>
          <w:color w:val="0000FF"/>
          <w:vertAlign w:val="subscript"/>
          <w:lang w:val="de-CH"/>
        </w:rPr>
        <w:t>2</w:t>
      </w:r>
      <w:r w:rsidR="00013B68" w:rsidRPr="00957005">
        <w:rPr>
          <w:color w:val="0000FF"/>
          <w:lang w:val="de-CH"/>
        </w:rPr>
        <w:t xml:space="preserve"> = 21: Wenn SD</w:t>
      </w:r>
      <w:r w:rsidR="00013B68" w:rsidRPr="00957005">
        <w:rPr>
          <w:color w:val="0000FF"/>
          <w:vertAlign w:val="subscript"/>
          <w:lang w:val="de-CH"/>
        </w:rPr>
        <w:t>1</w:t>
      </w:r>
      <w:r w:rsidR="00013B68" w:rsidRPr="00957005">
        <w:rPr>
          <w:color w:val="0000FF"/>
          <w:lang w:val="de-CH"/>
        </w:rPr>
        <w:t xml:space="preserve"> = 4 SD</w:t>
      </w:r>
      <w:r w:rsidR="00013B68" w:rsidRPr="00957005">
        <w:rPr>
          <w:color w:val="0000FF"/>
          <w:vertAlign w:val="subscript"/>
          <w:lang w:val="de-CH"/>
        </w:rPr>
        <w:t>2</w:t>
      </w:r>
      <w:r w:rsidR="00013B68" w:rsidRPr="00957005">
        <w:rPr>
          <w:color w:val="0000FF"/>
          <w:lang w:val="de-CH"/>
        </w:rPr>
        <w:t xml:space="preserve">, dann entspricht ein berechneter </w:t>
      </w:r>
      <w:r w:rsidR="00013B68" w:rsidRPr="00957005">
        <w:rPr>
          <w:i/>
          <w:color w:val="0000FF"/>
          <w:lang w:val="de-CH"/>
        </w:rPr>
        <w:t>p</w:t>
      </w:r>
      <w:r w:rsidR="00013B68" w:rsidRPr="00957005">
        <w:rPr>
          <w:color w:val="0000FF"/>
          <w:lang w:val="de-CH"/>
        </w:rPr>
        <w:t xml:space="preserve"> = 0.05</w:t>
      </w:r>
      <w:r w:rsidRPr="00957005">
        <w:rPr>
          <w:color w:val="0000FF"/>
          <w:lang w:val="de-CH"/>
        </w:rPr>
        <w:br/>
      </w:r>
      <w:r w:rsidRPr="00957005">
        <w:rPr>
          <w:color w:val="0000FF"/>
          <w:lang w:val="de-CH"/>
        </w:rPr>
        <w:tab/>
      </w:r>
      <w:r w:rsidR="00D45CAB" w:rsidRPr="00957005">
        <w:rPr>
          <w:color w:val="0000FF"/>
          <w:lang w:val="de-CH"/>
        </w:rPr>
        <w:t xml:space="preserve">  </w:t>
      </w:r>
      <w:r w:rsidR="00013B68" w:rsidRPr="00957005">
        <w:rPr>
          <w:color w:val="0000FF"/>
          <w:lang w:val="de-CH"/>
        </w:rPr>
        <w:t>in Wirklichkeit</w:t>
      </w:r>
      <w:r w:rsidR="00013B68" w:rsidRPr="00957005">
        <w:rPr>
          <w:i/>
          <w:color w:val="0000FF"/>
          <w:lang w:val="de-CH"/>
        </w:rPr>
        <w:t xml:space="preserve"> p</w:t>
      </w:r>
      <w:r w:rsidR="00013B68" w:rsidRPr="00957005">
        <w:rPr>
          <w:color w:val="0000FF"/>
          <w:lang w:val="de-CH"/>
        </w:rPr>
        <w:t xml:space="preserve"> = 0.16</w:t>
      </w:r>
    </w:p>
    <w:p w14:paraId="1150F7FC" w14:textId="7186B31A" w:rsidR="00AE4560" w:rsidRPr="00957005" w:rsidRDefault="00AE4560" w:rsidP="00AE4560">
      <w:pPr>
        <w:pStyle w:val="Textkrper"/>
        <w:keepNext/>
        <w:shd w:val="clear" w:color="auto" w:fill="BFBFBF" w:themeFill="background1" w:themeFillShade="BF"/>
        <w:ind w:left="709" w:hanging="709"/>
        <w:jc w:val="left"/>
        <w:rPr>
          <w:color w:val="0000FF"/>
          <w:lang w:val="de-CH"/>
        </w:rPr>
      </w:pPr>
      <w:r w:rsidRPr="00957005">
        <w:rPr>
          <w:color w:val="0000FF"/>
          <w:lang w:val="de-CH"/>
        </w:rPr>
        <w:tab/>
      </w:r>
      <w:r w:rsidRPr="00957005">
        <w:rPr>
          <w:color w:val="0000FF"/>
          <w:lang w:val="de-CH"/>
        </w:rPr>
        <w:t>mit n1 und n2 = Stichprobengrösse für Faktorlevels 1 und 2 und SD = Standardabweichung</w:t>
      </w:r>
    </w:p>
    <w:p w14:paraId="73A91DB7" w14:textId="77B0E31E" w:rsidR="006F4937" w:rsidRPr="00957005" w:rsidRDefault="00FC06F9" w:rsidP="00E01EDA">
      <w:pPr>
        <w:pStyle w:val="Textkrper"/>
        <w:keepNext/>
        <w:numPr>
          <w:ilvl w:val="0"/>
          <w:numId w:val="11"/>
        </w:numPr>
        <w:shd w:val="clear" w:color="auto" w:fill="BFBFBF" w:themeFill="background1" w:themeFillShade="BF"/>
        <w:ind w:left="284" w:hanging="284"/>
        <w:rPr>
          <w:lang w:val="de-CH"/>
        </w:rPr>
      </w:pPr>
      <w:r w:rsidRPr="00957005">
        <w:rPr>
          <w:lang w:val="de-CH"/>
        </w:rPr>
        <w:t>Die meisten komplexeren statistischen Verfahren existieren ohnehin nur in einer parametrischen Variante.</w:t>
      </w:r>
    </w:p>
    <w:p w14:paraId="7C26CDC4" w14:textId="0B179ADD" w:rsidR="006F4937" w:rsidRPr="00957005" w:rsidRDefault="00FC06F9" w:rsidP="00E01EDA">
      <w:pPr>
        <w:pStyle w:val="Textkrper"/>
        <w:numPr>
          <w:ilvl w:val="0"/>
          <w:numId w:val="11"/>
        </w:numPr>
        <w:shd w:val="clear" w:color="auto" w:fill="BFBFBF" w:themeFill="background1" w:themeFillShade="BF"/>
        <w:ind w:left="284" w:hanging="284"/>
        <w:rPr>
          <w:lang w:val="de-CH"/>
        </w:rPr>
      </w:pPr>
      <w:r w:rsidRPr="00957005">
        <w:rPr>
          <w:lang w:val="de-CH"/>
        </w:rPr>
        <w:t>Dank Datentransformationen und Generalisierungen linearer Modelle</w:t>
      </w:r>
      <w:r w:rsidR="00E4417F" w:rsidRPr="00957005">
        <w:rPr>
          <w:lang w:val="de-CH"/>
        </w:rPr>
        <w:t xml:space="preserve"> kann man auch mit Nicht-Normalität der Residuen und Varianzinhomogenität</w:t>
      </w:r>
      <w:r w:rsidR="00F40757" w:rsidRPr="00957005">
        <w:rPr>
          <w:lang w:val="de-CH"/>
        </w:rPr>
        <w:t xml:space="preserve"> = Heteroskedasitzität umgehen.</w:t>
      </w:r>
    </w:p>
    <w:p w14:paraId="02911ECE" w14:textId="41C864CA" w:rsidR="00CA35DE" w:rsidRPr="00957005" w:rsidRDefault="003463B4" w:rsidP="00E61655">
      <w:pPr>
        <w:pStyle w:val="berschrift3"/>
      </w:pPr>
      <w:bookmarkStart w:id="48" w:name="_Toc117278774"/>
      <w:r w:rsidRPr="00957005">
        <w:t>Wie testet man die Voraussetzungen?</w:t>
      </w:r>
      <w:r w:rsidR="00BA59C6" w:rsidRPr="00957005">
        <w:t xml:space="preserve"> (klassischer Weg)</w:t>
      </w:r>
      <w:bookmarkEnd w:id="48"/>
    </w:p>
    <w:p w14:paraId="3D19351E" w14:textId="6A3D096F" w:rsidR="00F40757" w:rsidRPr="00957005" w:rsidRDefault="00D20A9B" w:rsidP="006D784B">
      <w:pPr>
        <w:pStyle w:val="Textkrper"/>
        <w:rPr>
          <w:lang w:val="de-CH"/>
        </w:rPr>
      </w:pPr>
      <w:r w:rsidRPr="00957005">
        <w:rPr>
          <w:lang w:val="de-CH"/>
        </w:rPr>
        <w:t xml:space="preserve">Der </w:t>
      </w:r>
      <w:r w:rsidR="00AF5B2F" w:rsidRPr="00957005">
        <w:rPr>
          <w:b/>
          <w:lang w:val="de-CH"/>
        </w:rPr>
        <w:t>„</w:t>
      </w:r>
      <w:r w:rsidRPr="00957005">
        <w:rPr>
          <w:b/>
          <w:lang w:val="de-CH"/>
        </w:rPr>
        <w:t>klassische</w:t>
      </w:r>
      <w:r w:rsidR="00AF5B2F" w:rsidRPr="00957005">
        <w:rPr>
          <w:b/>
          <w:lang w:val="de-CH"/>
        </w:rPr>
        <w:t>“</w:t>
      </w:r>
      <w:r w:rsidRPr="00957005">
        <w:rPr>
          <w:b/>
          <w:lang w:val="de-CH"/>
        </w:rPr>
        <w:t xml:space="preserve"> (aber nicht zielführende</w:t>
      </w:r>
      <w:r w:rsidR="00012B2C" w:rsidRPr="00957005">
        <w:rPr>
          <w:b/>
          <w:lang w:val="de-CH"/>
        </w:rPr>
        <w:t>!!!</w:t>
      </w:r>
      <w:r w:rsidRPr="00957005">
        <w:rPr>
          <w:b/>
          <w:lang w:val="de-CH"/>
        </w:rPr>
        <w:t>)</w:t>
      </w:r>
      <w:r w:rsidRPr="00957005">
        <w:rPr>
          <w:lang w:val="de-CH"/>
        </w:rPr>
        <w:t xml:space="preserve"> Rat in vielen Statistikbüchern/-kursen ist die Anwendung statistischer Tests</w:t>
      </w:r>
      <w:r w:rsidR="00AF5B2F" w:rsidRPr="00957005">
        <w:rPr>
          <w:lang w:val="de-CH"/>
        </w:rPr>
        <w:t xml:space="preserve"> für Normalität und Varianzhomognität. Für die Normalität (beachten, dass die Residuen, nicht dir Rohdaten getestet werden müssen, also</w:t>
      </w:r>
      <w:r w:rsidR="005067B6" w:rsidRPr="00957005">
        <w:rPr>
          <w:lang w:val="de-CH"/>
        </w:rPr>
        <w:t xml:space="preserve"> im Fall einer ANOVA die Werte jeder Kategorie für sich). Es gibt u.a. den Kolmogorov-Smirnov-Test (mit Lillefors-Korrektur) und den Sharpiro-Wilks-Test:</w:t>
      </w:r>
    </w:p>
    <w:p w14:paraId="4D7C559A" w14:textId="77777777" w:rsidR="005067B6" w:rsidRPr="00957005" w:rsidRDefault="005067B6" w:rsidP="006D784B">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shapiro.test(blume$b)</w:t>
      </w:r>
    </w:p>
    <w:p w14:paraId="3405EB35" w14:textId="77777777" w:rsidR="00C30FFC" w:rsidRPr="00957005" w:rsidRDefault="00C30FFC" w:rsidP="006D784B">
      <w:pPr>
        <w:spacing w:line="240" w:lineRule="auto"/>
        <w:textAlignment w:val="baseline"/>
        <w:rPr>
          <w:rFonts w:ascii="Courier New" w:eastAsiaTheme="minorEastAsia" w:hAnsi="Courier New" w:cs="Courier New"/>
          <w:b/>
          <w:color w:val="FF0000"/>
          <w:kern w:val="24"/>
          <w:lang w:val="de-CH" w:eastAsia="en-GB"/>
        </w:rPr>
      </w:pPr>
    </w:p>
    <w:p w14:paraId="444B715E" w14:textId="0D1F4072" w:rsidR="005067B6" w:rsidRPr="00957005" w:rsidRDefault="00C30FFC" w:rsidP="006D784B">
      <w:pPr>
        <w:pStyle w:val="Textkrper"/>
        <w:rPr>
          <w:lang w:val="de-CH"/>
        </w:rPr>
      </w:pPr>
      <w:r w:rsidRPr="00957005">
        <w:rPr>
          <w:lang w:val="de-CH"/>
        </w:rPr>
        <w:lastRenderedPageBreak/>
        <w:t xml:space="preserve">Für das Testen der Varianzhomogenität gibt es u.a. den </w:t>
      </w:r>
      <w:r w:rsidRPr="00957005">
        <w:rPr>
          <w:i/>
          <w:lang w:val="de-CH"/>
        </w:rPr>
        <w:t>F</w:t>
      </w:r>
      <w:r w:rsidRPr="00957005">
        <w:rPr>
          <w:lang w:val="de-CH"/>
        </w:rPr>
        <w:t xml:space="preserve">-Test zur Varianzhomogenität und den Levene-Test (im Paket </w:t>
      </w:r>
      <w:r w:rsidRPr="00957005">
        <w:rPr>
          <w:rFonts w:ascii="Courier New" w:hAnsi="Courier New" w:cs="Courier New"/>
          <w:lang w:val="de-CH"/>
        </w:rPr>
        <w:t>car</w:t>
      </w:r>
      <w:r w:rsidRPr="00957005">
        <w:rPr>
          <w:lang w:val="de-CH"/>
        </w:rPr>
        <w:t>)</w:t>
      </w:r>
      <w:r w:rsidR="004124D9" w:rsidRPr="00957005">
        <w:rPr>
          <w:lang w:val="de-CH"/>
        </w:rPr>
        <w:t>:</w:t>
      </w:r>
    </w:p>
    <w:p w14:paraId="28699F42" w14:textId="429FE847" w:rsidR="004124D9" w:rsidRPr="00957005" w:rsidRDefault="004124D9" w:rsidP="006D784B">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var.test(blume$a,</w:t>
      </w:r>
      <w:r w:rsidR="00012B2C"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blume$b)</w:t>
      </w:r>
    </w:p>
    <w:p w14:paraId="770F781F" w14:textId="77777777" w:rsidR="004124D9" w:rsidRPr="00957005" w:rsidRDefault="004124D9" w:rsidP="006D784B">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library(car)</w:t>
      </w:r>
    </w:p>
    <w:p w14:paraId="2780329A" w14:textId="596E5B43" w:rsidR="004124D9" w:rsidRPr="00957005" w:rsidRDefault="004124D9" w:rsidP="006D784B">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leveneTest(blume$a,</w:t>
      </w:r>
      <w:r w:rsidR="00012B2C"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blume$b,center</w:t>
      </w:r>
      <w:r w:rsidR="00012B2C"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w:t>
      </w:r>
      <w:r w:rsidR="00012B2C"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mean)</w:t>
      </w:r>
    </w:p>
    <w:p w14:paraId="45A6051F" w14:textId="77777777" w:rsidR="004124D9" w:rsidRPr="00957005" w:rsidRDefault="004124D9" w:rsidP="006D784B">
      <w:pPr>
        <w:spacing w:line="240" w:lineRule="auto"/>
        <w:textAlignment w:val="baseline"/>
        <w:rPr>
          <w:rFonts w:ascii="Courier New" w:eastAsiaTheme="minorEastAsia" w:hAnsi="Courier New" w:cs="Courier New"/>
          <w:b/>
          <w:color w:val="FF0000"/>
          <w:kern w:val="24"/>
          <w:lang w:val="de-CH" w:eastAsia="en-GB"/>
        </w:rPr>
      </w:pPr>
    </w:p>
    <w:p w14:paraId="205E5FE1" w14:textId="54A8642A" w:rsidR="006D0342" w:rsidRPr="00957005" w:rsidRDefault="00BA59C6" w:rsidP="006D784B">
      <w:pPr>
        <w:pStyle w:val="Textkrper"/>
        <w:rPr>
          <w:lang w:val="de-CH"/>
        </w:rPr>
      </w:pPr>
      <w:r w:rsidRPr="00957005">
        <w:rPr>
          <w:lang w:val="de-CH"/>
        </w:rPr>
        <w:t xml:space="preserve">Wenn die </w:t>
      </w:r>
      <w:r w:rsidRPr="00957005">
        <w:rPr>
          <w:i/>
          <w:lang w:val="de-CH"/>
        </w:rPr>
        <w:t>p</w:t>
      </w:r>
      <w:r w:rsidRPr="00957005">
        <w:rPr>
          <w:lang w:val="de-CH"/>
        </w:rPr>
        <w:t>-Werte dieser Tests &lt; 0.05 sind, dann</w:t>
      </w:r>
      <w:r w:rsidR="00B4084E" w:rsidRPr="00957005">
        <w:rPr>
          <w:lang w:val="de-CH"/>
        </w:rPr>
        <w:t xml:space="preserve"> liegt eine statistisch signifikante Abweichung von der jeweiligen Voraussetzung vor. </w:t>
      </w:r>
      <w:r w:rsidR="00D24A26" w:rsidRPr="00957005">
        <w:rPr>
          <w:lang w:val="de-CH"/>
        </w:rPr>
        <w:t xml:space="preserve">Die klassische Konsequenz war, dann auf ein nicht-parametrisches Verfahren auszuweichen. Studierende und viele PraktikerInnen lieben diese scheinbar simple Schwarz-weiss-Sicht, die ein klares Prozedere </w:t>
      </w:r>
      <w:r w:rsidR="00061AC1" w:rsidRPr="00957005">
        <w:rPr>
          <w:lang w:val="de-CH"/>
        </w:rPr>
        <w:t xml:space="preserve">vorzugeben scheint. Leider bringen diese Tests für </w:t>
      </w:r>
      <w:r w:rsidR="00746E12" w:rsidRPr="00957005">
        <w:rPr>
          <w:lang w:val="de-CH"/>
        </w:rPr>
        <w:t>die Entscheidung</w:t>
      </w:r>
      <w:r w:rsidR="00061AC1" w:rsidRPr="00957005">
        <w:rPr>
          <w:lang w:val="de-CH"/>
        </w:rPr>
        <w:t xml:space="preserve"> zwischen parametrischen und nicht-parametrischen Verfahren NICHTS</w:t>
      </w:r>
      <w:r w:rsidR="006D0342" w:rsidRPr="00957005">
        <w:rPr>
          <w:lang w:val="de-CH"/>
        </w:rPr>
        <w:t xml:space="preserve">. Die Gründe sind </w:t>
      </w:r>
      <w:r w:rsidR="00576083" w:rsidRPr="00957005">
        <w:rPr>
          <w:lang w:val="de-CH"/>
        </w:rPr>
        <w:t xml:space="preserve">eigentlich </w:t>
      </w:r>
      <w:r w:rsidR="006D0342" w:rsidRPr="00957005">
        <w:rPr>
          <w:lang w:val="de-CH"/>
        </w:rPr>
        <w:t>einfach:</w:t>
      </w:r>
    </w:p>
    <w:p w14:paraId="43C595F6" w14:textId="6F012F35" w:rsidR="00576083" w:rsidRPr="00957005" w:rsidRDefault="00576083"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Die genannten Test</w:t>
      </w:r>
      <w:r w:rsidR="00123E08" w:rsidRPr="00957005">
        <w:rPr>
          <w:rFonts w:eastAsia="Times New Roman" w:cs="Arial"/>
          <w:lang w:eastAsia="en-GB"/>
        </w:rPr>
        <w:t>s</w:t>
      </w:r>
      <w:r w:rsidRPr="00957005">
        <w:rPr>
          <w:rFonts w:eastAsia="Times New Roman" w:cs="Arial"/>
          <w:lang w:eastAsia="en-GB"/>
        </w:rPr>
        <w:t xml:space="preserve"> testen allesamt die Wahrscheinlichkeit der Abweichung, nicht den Grad der Abweichung (wobei Letzteres der relevante Punkt ist).</w:t>
      </w:r>
    </w:p>
    <w:p w14:paraId="0E16DD61" w14:textId="04132F10" w:rsidR="00576083" w:rsidRPr="00957005" w:rsidRDefault="00576083"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Damit werden einerseits bei kleinen Stichproben auch problematische Abweichungen nicht erkannt, bei grossen Stichproben harmlose Abweichungen dagegen „moniert“ (man sollte sich bewusst sein, dass</w:t>
      </w:r>
      <w:r w:rsidR="00123E08" w:rsidRPr="00957005">
        <w:rPr>
          <w:rFonts w:eastAsia="Times New Roman" w:cs="Arial"/>
          <w:lang w:eastAsia="en-GB"/>
        </w:rPr>
        <w:t xml:space="preserve"> Variablen in der realen Welt niemals perfekt normalverteilt oder perfekt varianzhomogen sind)</w:t>
      </w:r>
    </w:p>
    <w:p w14:paraId="0695B016" w14:textId="6880BF55" w:rsidR="00BA59C6" w:rsidRPr="00957005" w:rsidRDefault="006D0342" w:rsidP="006D784B">
      <w:pPr>
        <w:pStyle w:val="Textkrper"/>
        <w:rPr>
          <w:lang w:val="de-CH"/>
        </w:rPr>
      </w:pPr>
      <w:r w:rsidRPr="00957005">
        <w:rPr>
          <w:lang w:val="de-CH"/>
        </w:rPr>
        <w:t>Deshalb wird</w:t>
      </w:r>
      <w:r w:rsidR="00061AC1" w:rsidRPr="00957005">
        <w:rPr>
          <w:lang w:val="de-CH"/>
        </w:rPr>
        <w:t xml:space="preserve"> in modernen Lehrbüchern ausdrücklich davon abgeraten</w:t>
      </w:r>
      <w:r w:rsidR="00576083" w:rsidRPr="00957005">
        <w:rPr>
          <w:lang w:val="de-CH"/>
        </w:rPr>
        <w:t>,</w:t>
      </w:r>
      <w:r w:rsidR="00061AC1" w:rsidRPr="00957005">
        <w:rPr>
          <w:lang w:val="de-CH"/>
        </w:rPr>
        <w:t xml:space="preserve"> </w:t>
      </w:r>
      <w:r w:rsidRPr="00957005">
        <w:rPr>
          <w:lang w:val="de-CH"/>
        </w:rPr>
        <w:t xml:space="preserve">die genannten Tests für diesen Zweck zu verwenden </w:t>
      </w:r>
      <w:r w:rsidR="00061AC1" w:rsidRPr="00957005">
        <w:rPr>
          <w:lang w:val="de-CH"/>
        </w:rPr>
        <w:t>(z.</w:t>
      </w:r>
      <w:r w:rsidR="00613FD6" w:rsidRPr="00957005">
        <w:rPr>
          <w:lang w:val="de-CH"/>
        </w:rPr>
        <w:t> </w:t>
      </w:r>
      <w:r w:rsidR="00061AC1" w:rsidRPr="00957005">
        <w:rPr>
          <w:lang w:val="de-CH"/>
        </w:rPr>
        <w:t>B. Quinn &amp; Keough 2002)</w:t>
      </w:r>
      <w:r w:rsidRPr="00957005">
        <w:rPr>
          <w:lang w:val="de-CH"/>
        </w:rPr>
        <w:t>.</w:t>
      </w:r>
    </w:p>
    <w:p w14:paraId="5F55BDAD" w14:textId="7DB0E6DD" w:rsidR="00BA59C6" w:rsidRPr="00957005" w:rsidRDefault="00BA59C6" w:rsidP="00E61655">
      <w:pPr>
        <w:pStyle w:val="berschrift3"/>
      </w:pPr>
      <w:bookmarkStart w:id="49" w:name="_Toc117278775"/>
      <w:r w:rsidRPr="00957005">
        <w:t>Wie testet man die Voraussetzungen? (empfohlener Weg)</w:t>
      </w:r>
      <w:bookmarkEnd w:id="49"/>
    </w:p>
    <w:p w14:paraId="775A862A" w14:textId="0295ACFA" w:rsidR="00BA59C6" w:rsidRPr="00957005" w:rsidRDefault="00123E08" w:rsidP="006D784B">
      <w:pPr>
        <w:pStyle w:val="Textkrper"/>
        <w:rPr>
          <w:lang w:val="de-CH"/>
        </w:rPr>
      </w:pPr>
      <w:r w:rsidRPr="00957005">
        <w:rPr>
          <w:lang w:val="de-CH"/>
        </w:rPr>
        <w:t>Da die „klassischen“ numerischen Tests nichts helfen, bleibt nur ein Weg, selbst we</w:t>
      </w:r>
      <w:r w:rsidR="005C0631" w:rsidRPr="00957005">
        <w:rPr>
          <w:lang w:val="de-CH"/>
        </w:rPr>
        <w:t>nn er zunächst unbefriedigend und subjektiv erscheinen mag. Moderne statistische Lehrbücher empfehlen heute, Normalverteilung der Residuen und Varianzhomogenität visuell zu prüfen</w:t>
      </w:r>
      <w:r w:rsidR="008512DE" w:rsidRPr="00957005">
        <w:rPr>
          <w:lang w:val="de-CH"/>
        </w:rPr>
        <w:t xml:space="preserve"> und nur bei groben Verletzungen über Gegenmassnahmen nachzudenken.</w:t>
      </w:r>
    </w:p>
    <w:p w14:paraId="43199B48" w14:textId="3373473D" w:rsidR="008512DE" w:rsidRPr="00957005" w:rsidRDefault="008512DE" w:rsidP="006D784B">
      <w:pPr>
        <w:pStyle w:val="Textkrper"/>
        <w:rPr>
          <w:lang w:val="de-CH"/>
        </w:rPr>
      </w:pPr>
      <w:r w:rsidRPr="00957005">
        <w:rPr>
          <w:lang w:val="de-CH"/>
        </w:rPr>
        <w:t xml:space="preserve">Im Fall von </w:t>
      </w:r>
      <w:r w:rsidRPr="00957005">
        <w:rPr>
          <w:i/>
          <w:lang w:val="de-CH"/>
        </w:rPr>
        <w:t>t</w:t>
      </w:r>
      <w:r w:rsidRPr="00957005">
        <w:rPr>
          <w:lang w:val="de-CH"/>
        </w:rPr>
        <w:t>-Tests bzw. ANOVAs ist die einfachste</w:t>
      </w:r>
      <w:r w:rsidR="00762B0C" w:rsidRPr="00957005">
        <w:rPr>
          <w:lang w:val="de-CH"/>
        </w:rPr>
        <w:t xml:space="preserve"> Möglichkeit, nach Faktorlevels gruppierte Boxplots zu betrachten. Alternativ gingen auch Histogramme</w:t>
      </w:r>
      <w:r w:rsidR="00613FD6" w:rsidRPr="00957005">
        <w:rPr>
          <w:lang w:val="de-CH"/>
        </w:rPr>
        <w:t xml:space="preserve">, allerdings sind diese nur bei grossen </w:t>
      </w:r>
      <w:r w:rsidR="00613FD6" w:rsidRPr="00957005">
        <w:rPr>
          <w:i/>
          <w:lang w:val="de-CH"/>
        </w:rPr>
        <w:t>n</w:t>
      </w:r>
      <w:r w:rsidR="00613FD6" w:rsidRPr="00957005">
        <w:rPr>
          <w:lang w:val="de-CH"/>
        </w:rPr>
        <w:t xml:space="preserve"> aussagekräftig:</w:t>
      </w:r>
    </w:p>
    <w:p w14:paraId="2CC5507C" w14:textId="42058E12" w:rsidR="00227CC7" w:rsidRPr="00957005" w:rsidRDefault="00227CC7" w:rsidP="006D784B">
      <w:pPr>
        <w:pStyle w:val="Textkrper"/>
        <w:spacing w:before="360" w:after="360"/>
        <w:jc w:val="center"/>
        <w:rPr>
          <w:lang w:val="de-CH"/>
        </w:rPr>
      </w:pPr>
      <w:r w:rsidRPr="00957005">
        <w:rPr>
          <w:noProof/>
          <w:lang w:val="de-CH" w:eastAsia="en-GB"/>
        </w:rPr>
        <w:drawing>
          <wp:inline distT="0" distB="0" distL="0" distR="0" wp14:anchorId="4DDA4D47" wp14:editId="0C9F09AA">
            <wp:extent cx="1800000" cy="2491702"/>
            <wp:effectExtent l="0" t="0" r="0" b="444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5244" t="11116" r="6468" b="8077"/>
                    <a:stretch/>
                  </pic:blipFill>
                  <pic:spPr bwMode="auto">
                    <a:xfrm>
                      <a:off x="0" y="0"/>
                      <a:ext cx="1800000" cy="2491702"/>
                    </a:xfrm>
                    <a:prstGeom prst="rect">
                      <a:avLst/>
                    </a:prstGeom>
                    <a:noFill/>
                    <a:ln>
                      <a:noFill/>
                    </a:ln>
                    <a:effectLst/>
                  </pic:spPr>
                </pic:pic>
              </a:graphicData>
            </a:graphic>
          </wp:inline>
        </w:drawing>
      </w:r>
      <w:r w:rsidRPr="00957005">
        <w:rPr>
          <w:noProof/>
          <w:lang w:val="de-CH" w:eastAsia="en-GB"/>
        </w:rPr>
        <w:drawing>
          <wp:inline distT="0" distB="0" distL="0" distR="0" wp14:anchorId="7B379345" wp14:editId="77F3C8D3">
            <wp:extent cx="1800000" cy="2722438"/>
            <wp:effectExtent l="0" t="0" r="0" b="190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2722438"/>
                    </a:xfrm>
                    <a:prstGeom prst="rect">
                      <a:avLst/>
                    </a:prstGeom>
                    <a:noFill/>
                    <a:ln>
                      <a:noFill/>
                    </a:ln>
                    <a:effectLst/>
                  </pic:spPr>
                </pic:pic>
              </a:graphicData>
            </a:graphic>
          </wp:inline>
        </w:drawing>
      </w:r>
      <w:r w:rsidRPr="00957005">
        <w:rPr>
          <w:noProof/>
          <w:lang w:val="de-CH" w:eastAsia="en-GB"/>
        </w:rPr>
        <w:drawing>
          <wp:inline distT="0" distB="0" distL="0" distR="0" wp14:anchorId="6A2826CC" wp14:editId="4928FAFC">
            <wp:extent cx="1800000" cy="2722439"/>
            <wp:effectExtent l="0" t="0" r="0" b="190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2722439"/>
                    </a:xfrm>
                    <a:prstGeom prst="rect">
                      <a:avLst/>
                    </a:prstGeom>
                    <a:noFill/>
                    <a:ln>
                      <a:noFill/>
                    </a:ln>
                    <a:effectLst/>
                  </pic:spPr>
                </pic:pic>
              </a:graphicData>
            </a:graphic>
          </wp:inline>
        </w:drawing>
      </w:r>
    </w:p>
    <w:p w14:paraId="75A3E56A" w14:textId="08839E23" w:rsidR="00227CC7" w:rsidRPr="00957005" w:rsidRDefault="00C061C9" w:rsidP="006D784B">
      <w:pPr>
        <w:pStyle w:val="Textkrper"/>
        <w:rPr>
          <w:lang w:val="de-CH"/>
        </w:rPr>
      </w:pPr>
      <w:r w:rsidRPr="00957005">
        <w:rPr>
          <w:lang w:val="de-CH"/>
        </w:rPr>
        <w:lastRenderedPageBreak/>
        <w:t xml:space="preserve">Für die </w:t>
      </w:r>
      <w:r w:rsidRPr="00957005">
        <w:rPr>
          <w:b/>
          <w:lang w:val="de-CH"/>
        </w:rPr>
        <w:t>Beurtei</w:t>
      </w:r>
      <w:r w:rsidR="006107FA" w:rsidRPr="00957005">
        <w:rPr>
          <w:b/>
          <w:lang w:val="de-CH"/>
        </w:rPr>
        <w:t>l</w:t>
      </w:r>
      <w:r w:rsidRPr="00957005">
        <w:rPr>
          <w:b/>
          <w:lang w:val="de-CH"/>
        </w:rPr>
        <w:t>ung der Varianzhomogenität</w:t>
      </w:r>
      <w:r w:rsidRPr="00957005">
        <w:rPr>
          <w:lang w:val="de-CH"/>
        </w:rPr>
        <w:t xml:space="preserve"> betrachtet man am besten die Höhe der Boxen im Boxplot. Wenn sie ähnlich hoch sind, ist alles OK, wenn sie sehr stark abweichen, hat man evtl. e</w:t>
      </w:r>
      <w:r w:rsidR="00DD770F" w:rsidRPr="00957005">
        <w:rPr>
          <w:lang w:val="de-CH"/>
        </w:rPr>
        <w:t>in Problem. Sehr stark meint aber, siehe oben, wirklich sehr stark, d. h. wenn die Box in einer Kategorie mehr als 4-mal so hoch ist wie in einer anderen (bei gleichen/ähnlichen Replikatzahen), und ab mehr als doppelt so hoch bei erheblich verschiedenen Replikatzahlen</w:t>
      </w:r>
      <w:r w:rsidR="006107FA" w:rsidRPr="00957005">
        <w:rPr>
          <w:lang w:val="de-CH"/>
        </w:rPr>
        <w:t>.</w:t>
      </w:r>
      <w:r w:rsidR="00C2334C" w:rsidRPr="00957005">
        <w:rPr>
          <w:lang w:val="de-CH"/>
        </w:rPr>
        <w:t xml:space="preserve"> Im vorliegenden Fall ist die Varianz in Gruppe 1 etwa 2.5-mal so hoch wie in Gruppe 2, da die Zahl der Replikate aber identisch war, wäre das noch OK.</w:t>
      </w:r>
    </w:p>
    <w:p w14:paraId="1F2D42EB" w14:textId="0A3A5317" w:rsidR="006107FA" w:rsidRPr="00957005" w:rsidRDefault="006107FA" w:rsidP="006D784B">
      <w:pPr>
        <w:pStyle w:val="Textkrper"/>
        <w:rPr>
          <w:lang w:val="de-CH"/>
        </w:rPr>
      </w:pPr>
      <w:r w:rsidRPr="00957005">
        <w:rPr>
          <w:lang w:val="de-CH"/>
        </w:rPr>
        <w:t xml:space="preserve">Zur </w:t>
      </w:r>
      <w:r w:rsidRPr="00957005">
        <w:rPr>
          <w:b/>
          <w:lang w:val="de-CH"/>
        </w:rPr>
        <w:t>Beurteilung der Normalverteilung</w:t>
      </w:r>
      <w:r w:rsidRPr="00957005">
        <w:rPr>
          <w:lang w:val="de-CH"/>
        </w:rPr>
        <w:t xml:space="preserve"> bzw. des entscheidenden Aspekts der Normalverteilung, der Symmetrie, </w:t>
      </w:r>
      <w:r w:rsidR="00AD7CFC" w:rsidRPr="00957005">
        <w:rPr>
          <w:lang w:val="de-CH"/>
        </w:rPr>
        <w:t>sind ebenfalls die Boxplots aufschlussreich. Eine starke Verletzung liegt vor, wenn der Median weit ausserhalb der Mitte der</w:t>
      </w:r>
      <w:r w:rsidR="00C2334C" w:rsidRPr="00957005">
        <w:rPr>
          <w:lang w:val="de-CH"/>
        </w:rPr>
        <w:t xml:space="preserve"> Box liegt oder </w:t>
      </w:r>
      <w:r w:rsidR="0007216E" w:rsidRPr="00957005">
        <w:rPr>
          <w:lang w:val="de-CH"/>
        </w:rPr>
        <w:t xml:space="preserve">wenn der obere </w:t>
      </w:r>
      <w:r w:rsidR="00952331" w:rsidRPr="00957005">
        <w:rPr>
          <w:lang w:val="de-CH"/>
        </w:rPr>
        <w:t>«</w:t>
      </w:r>
      <w:r w:rsidR="0007216E" w:rsidRPr="00957005">
        <w:rPr>
          <w:lang w:val="de-CH"/>
        </w:rPr>
        <w:t>whisker</w:t>
      </w:r>
      <w:r w:rsidR="00952331" w:rsidRPr="00957005">
        <w:rPr>
          <w:lang w:val="de-CH"/>
        </w:rPr>
        <w:t>»</w:t>
      </w:r>
      <w:r w:rsidR="0007216E" w:rsidRPr="00957005">
        <w:rPr>
          <w:lang w:val="de-CH"/>
        </w:rPr>
        <w:t xml:space="preserve"> viel länger als der untere ist.</w:t>
      </w:r>
    </w:p>
    <w:p w14:paraId="1F52664C" w14:textId="59ED8D1D" w:rsidR="0007216E" w:rsidRPr="00957005" w:rsidRDefault="00751B7C" w:rsidP="006D784B">
      <w:pPr>
        <w:pStyle w:val="Textkrper"/>
        <w:rPr>
          <w:lang w:val="de-CH"/>
        </w:rPr>
      </w:pPr>
      <w:r w:rsidRPr="00957005">
        <w:rPr>
          <w:lang w:val="de-CH"/>
        </w:rPr>
        <w:t xml:space="preserve">Ausserdem gibt es noch das </w:t>
      </w:r>
      <w:r w:rsidRPr="00957005">
        <w:rPr>
          <w:b/>
          <w:i/>
          <w:lang w:val="de-CH"/>
        </w:rPr>
        <w:t>Central Limit Theorem</w:t>
      </w:r>
      <w:r w:rsidRPr="00957005">
        <w:rPr>
          <w:b/>
          <w:lang w:val="de-CH"/>
        </w:rPr>
        <w:t xml:space="preserve"> (CLT)</w:t>
      </w:r>
      <w:r w:rsidRPr="00957005">
        <w:rPr>
          <w:lang w:val="de-CH"/>
        </w:rPr>
        <w:t xml:space="preserve"> in der Statistik. Dieses Theorem besagt, dass wenn eine betrachtete Variable selbst schon ein Mittelwert ist, sie zwingend einer Normalverteilung folgt. In diesem Fall ist also gar</w:t>
      </w:r>
      <w:r w:rsidR="00177E02" w:rsidRPr="00957005">
        <w:rPr>
          <w:lang w:val="de-CH"/>
        </w:rPr>
        <w:t xml:space="preserve"> kein Test nötig/sinnvoll. Wenn man sich auf das CLT berufen will, kann man z. B. Quinn &amp; Keough (2002) zitieren.</w:t>
      </w:r>
    </w:p>
    <w:p w14:paraId="63DB0513" w14:textId="4175B8EE" w:rsidR="003463B4" w:rsidRPr="00957005" w:rsidRDefault="003463B4" w:rsidP="00E61655">
      <w:pPr>
        <w:pStyle w:val="berschrift3"/>
      </w:pPr>
      <w:bookmarkStart w:id="50" w:name="_Toc117278776"/>
      <w:r w:rsidRPr="00957005">
        <w:t>Was tun, wenn die Voraussetzungen verletzt sind?</w:t>
      </w:r>
      <w:r w:rsidR="00D535E9" w:rsidRPr="00957005">
        <w:t xml:space="preserve"> (</w:t>
      </w:r>
      <w:r w:rsidR="005B3D76" w:rsidRPr="00957005">
        <w:t>nicht-parametrische Verfahren</w:t>
      </w:r>
      <w:r w:rsidR="00D535E9" w:rsidRPr="00957005">
        <w:t>)</w:t>
      </w:r>
      <w:bookmarkEnd w:id="50"/>
    </w:p>
    <w:p w14:paraId="645E8FBA" w14:textId="1CC2B23F" w:rsidR="003463B4" w:rsidRPr="00957005" w:rsidRDefault="00D535E9" w:rsidP="006D784B">
      <w:pPr>
        <w:pStyle w:val="Textkrper"/>
        <w:rPr>
          <w:lang w:val="de-CH"/>
        </w:rPr>
      </w:pPr>
      <w:r w:rsidRPr="00957005">
        <w:rPr>
          <w:lang w:val="de-CH"/>
        </w:rPr>
        <w:t>Bei Verletzung der Voraussetzungen, kann man auf nicht-parametrische Verfahren ausweichen, was OK ist, wenn man sich völlig klar darüber ist, welche Voraussetzungen diese ihrerseits haben:</w:t>
      </w:r>
    </w:p>
    <w:p w14:paraId="7F3B308E" w14:textId="0C4ADC65" w:rsidR="00D535E9" w:rsidRPr="00957005" w:rsidRDefault="00F77A35" w:rsidP="006D784B">
      <w:pPr>
        <w:pStyle w:val="Textkrper"/>
        <w:rPr>
          <w:lang w:val="de-CH"/>
        </w:rPr>
      </w:pPr>
      <w:r w:rsidRPr="00957005">
        <w:rPr>
          <w:lang w:val="de-CH"/>
        </w:rPr>
        <w:t xml:space="preserve">Das nicht-parametrische Äquivalent zum </w:t>
      </w:r>
      <w:r w:rsidRPr="00957005">
        <w:rPr>
          <w:i/>
          <w:lang w:val="de-CH"/>
        </w:rPr>
        <w:t>t</w:t>
      </w:r>
      <w:r w:rsidRPr="00957005">
        <w:rPr>
          <w:lang w:val="de-CH"/>
        </w:rPr>
        <w:t xml:space="preserve">-Test ist der </w:t>
      </w:r>
      <w:r w:rsidRPr="00957005">
        <w:rPr>
          <w:b/>
          <w:lang w:val="de-CH"/>
        </w:rPr>
        <w:t>Wilcoxon-Rangsummen-Test</w:t>
      </w:r>
      <w:r w:rsidR="00BC7DD2" w:rsidRPr="00957005">
        <w:rPr>
          <w:lang w:val="de-CH"/>
        </w:rPr>
        <w:t>. Er funktioniert, indem Werte in Ränge transformiert und summiert werden (W-statistic). Nachteile sind, dass er sehr konservativ ist (d.</w:t>
      </w:r>
      <w:r w:rsidR="00282407" w:rsidRPr="00957005">
        <w:rPr>
          <w:lang w:val="de-CH"/>
        </w:rPr>
        <w:t xml:space="preserve"> h. tendenziell zu hohe </w:t>
      </w:r>
      <w:r w:rsidR="00282407" w:rsidRPr="00957005">
        <w:rPr>
          <w:i/>
          <w:lang w:val="de-CH"/>
        </w:rPr>
        <w:t>p</w:t>
      </w:r>
      <w:r w:rsidR="00282407" w:rsidRPr="00957005">
        <w:rPr>
          <w:lang w:val="de-CH"/>
        </w:rPr>
        <w:t xml:space="preserve">-Werte schätzt) und zudem keine exakten </w:t>
      </w:r>
      <w:r w:rsidR="00282407" w:rsidRPr="00957005">
        <w:rPr>
          <w:i/>
          <w:lang w:val="de-CH"/>
        </w:rPr>
        <w:t>p</w:t>
      </w:r>
      <w:r w:rsidR="00282407" w:rsidRPr="00957005">
        <w:rPr>
          <w:lang w:val="de-CH"/>
        </w:rPr>
        <w:t>-Werte berechnen kann, wenn „Bindungen“ (</w:t>
      </w:r>
      <w:r w:rsidR="00282407" w:rsidRPr="00957005">
        <w:rPr>
          <w:i/>
          <w:lang w:val="de-CH"/>
        </w:rPr>
        <w:t>ties</w:t>
      </w:r>
      <w:r w:rsidR="00282407" w:rsidRPr="00957005">
        <w:rPr>
          <w:lang w:val="de-CH"/>
        </w:rPr>
        <w:t>) vorliegen (d. h. mehrere Beobachtungen identische Werte aufweisen)</w:t>
      </w:r>
      <w:r w:rsidR="00AE14A3" w:rsidRPr="00957005">
        <w:rPr>
          <w:lang w:val="de-CH"/>
        </w:rPr>
        <w:t>. Ausserdem sei noch einmal betont, dass der Wilcoxon-Test zwar keine Annahme über die Verteilung der Werte pro Gruppe macht, jedoch voraussetzt, dass diese in jeder Gruppe gleich ist.</w:t>
      </w:r>
    </w:p>
    <w:p w14:paraId="6BC01E88" w14:textId="79B00E99" w:rsidR="00282407" w:rsidRPr="00957005" w:rsidRDefault="00282407" w:rsidP="006D784B">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wilcox.test(blume$a,</w:t>
      </w:r>
      <w:r w:rsidR="00012B2C"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blume$b)</w:t>
      </w:r>
    </w:p>
    <w:p w14:paraId="624E17AC" w14:textId="77777777" w:rsidR="00282407" w:rsidRPr="00957005" w:rsidRDefault="00282407" w:rsidP="006D784B">
      <w:pPr>
        <w:spacing w:line="240" w:lineRule="auto"/>
        <w:textAlignment w:val="baseline"/>
        <w:rPr>
          <w:rFonts w:ascii="Times New Roman" w:eastAsia="Times New Roman" w:hAnsi="Times New Roman"/>
          <w:b/>
          <w:color w:val="FF0000"/>
          <w:lang w:val="de-CH" w:eastAsia="en-GB"/>
        </w:rPr>
      </w:pPr>
    </w:p>
    <w:p w14:paraId="55E0BD67" w14:textId="1FF4B28B" w:rsidR="00103162" w:rsidRPr="00957005" w:rsidRDefault="009D370D" w:rsidP="006D784B">
      <w:pPr>
        <w:pStyle w:val="Textkrper"/>
        <w:rPr>
          <w:lang w:val="de-CH"/>
        </w:rPr>
      </w:pPr>
      <w:r w:rsidRPr="00957005">
        <w:rPr>
          <w:lang w:val="de-CH"/>
        </w:rPr>
        <w:t xml:space="preserve">Ferner gibt es </w:t>
      </w:r>
      <w:r w:rsidRPr="00957005">
        <w:rPr>
          <w:b/>
          <w:lang w:val="de-CH"/>
        </w:rPr>
        <w:t>Randomisierungs</w:t>
      </w:r>
      <w:r w:rsidR="00952331" w:rsidRPr="00957005">
        <w:rPr>
          <w:b/>
          <w:lang w:val="de-CH"/>
        </w:rPr>
        <w:t>-</w:t>
      </w:r>
      <w:r w:rsidRPr="00957005">
        <w:rPr>
          <w:b/>
          <w:i/>
          <w:lang w:val="de-CH"/>
        </w:rPr>
        <w:t>t</w:t>
      </w:r>
      <w:r w:rsidRPr="00957005">
        <w:rPr>
          <w:b/>
          <w:lang w:val="de-CH"/>
        </w:rPr>
        <w:t>-Tests</w:t>
      </w:r>
      <w:r w:rsidRPr="00957005">
        <w:rPr>
          <w:lang w:val="de-CH"/>
        </w:rPr>
        <w:t>. Diese haben den Vorteil, dass keine Annahme über die Verteilung getroffen werden muss (die Verteilung wird aus den Daten generiert). Zugleich müssen die Beobachtungen noch nicht einmal unabhängig sein</w:t>
      </w:r>
      <w:r w:rsidR="004E56AC" w:rsidRPr="00957005">
        <w:rPr>
          <w:lang w:val="de-CH"/>
        </w:rPr>
        <w:t>. Allerdings testet man hier strenggenommen auch nicht auf Unterschiede in den Grundgesamtheiten, sondern ermittelt die Wahrscheinlichkeit, die beobachteten Unterschiede zufällig erzielt zu haben. Wer mehr über Randomisierungs-Tests wissen will, findet in Logan (2010: 148–150) weitergehende Infos.</w:t>
      </w:r>
    </w:p>
    <w:p w14:paraId="122F1A0C" w14:textId="56195ABC" w:rsidR="00B07227" w:rsidRPr="00957005" w:rsidRDefault="003119EA" w:rsidP="006D784B">
      <w:pPr>
        <w:pStyle w:val="Textkrper"/>
        <w:rPr>
          <w:b/>
          <w:lang w:val="de-CH"/>
        </w:rPr>
      </w:pPr>
      <w:r w:rsidRPr="00957005">
        <w:rPr>
          <w:b/>
          <w:lang w:val="de-CH"/>
        </w:rPr>
        <w:t>Im Fall der ANOVA gibt es zwei Situationen:</w:t>
      </w:r>
    </w:p>
    <w:p w14:paraId="6484CF80" w14:textId="59E6AAF4" w:rsidR="003119EA" w:rsidRPr="00957005" w:rsidRDefault="00183B22" w:rsidP="006D784B">
      <w:pPr>
        <w:pStyle w:val="Textkrper"/>
        <w:rPr>
          <w:lang w:val="de-CH"/>
        </w:rPr>
      </w:pPr>
      <w:r w:rsidRPr="00957005">
        <w:rPr>
          <w:lang w:val="de-CH"/>
        </w:rPr>
        <w:t xml:space="preserve">(1) </w:t>
      </w:r>
      <w:r w:rsidR="003119EA" w:rsidRPr="00957005">
        <w:rPr>
          <w:lang w:val="de-CH"/>
        </w:rPr>
        <w:t xml:space="preserve">Wir haben starke </w:t>
      </w:r>
      <w:r w:rsidR="003119EA" w:rsidRPr="00957005">
        <w:rPr>
          <w:b/>
          <w:lang w:val="de-CH"/>
        </w:rPr>
        <w:t>Abweichungen von der Normalverteilung</w:t>
      </w:r>
      <w:r w:rsidR="003119EA" w:rsidRPr="00957005">
        <w:rPr>
          <w:lang w:val="de-CH"/>
        </w:rPr>
        <w:t xml:space="preserve"> der Residuen, aber </w:t>
      </w:r>
      <w:r w:rsidR="003119EA" w:rsidRPr="00957005">
        <w:rPr>
          <w:b/>
          <w:lang w:val="de-CH"/>
        </w:rPr>
        <w:t>ähnliche Varianzen</w:t>
      </w:r>
      <w:r w:rsidR="003119EA" w:rsidRPr="00957005">
        <w:rPr>
          <w:lang w:val="de-CH"/>
        </w:rPr>
        <w:t>. Dann kann der Kruskal-Wallis-Test zum Einsatz kommen (ebenfalls ein Rangsummen-Test)</w:t>
      </w:r>
      <w:r w:rsidR="007A721F" w:rsidRPr="00957005">
        <w:rPr>
          <w:lang w:val="de-CH"/>
        </w:rPr>
        <w:t xml:space="preserve">. Der zugehörige posthoc-Test ist der Dunn-Test mit Benjamin-Hochberg-Korrektur der </w:t>
      </w:r>
      <w:r w:rsidR="007A721F" w:rsidRPr="00957005">
        <w:rPr>
          <w:i/>
          <w:lang w:val="de-CH"/>
        </w:rPr>
        <w:t>p</w:t>
      </w:r>
      <w:r w:rsidR="007A721F" w:rsidRPr="00957005">
        <w:rPr>
          <w:lang w:val="de-CH"/>
        </w:rPr>
        <w:t>-Werte (wegen multiplem Testen):</w:t>
      </w:r>
    </w:p>
    <w:p w14:paraId="7ACAAD7E" w14:textId="4580D5F9" w:rsidR="00A3703D" w:rsidRPr="00957005" w:rsidRDefault="00A3703D" w:rsidP="006D784B">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kruskal.test(data</w:t>
      </w:r>
      <w:r w:rsidR="00012B2C"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w:t>
      </w:r>
      <w:r w:rsidR="00012B2C"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blume2, size~cultivar)</w:t>
      </w:r>
    </w:p>
    <w:p w14:paraId="71710136" w14:textId="77777777" w:rsidR="00A3703D" w:rsidRPr="00957005" w:rsidRDefault="00A3703D" w:rsidP="006D784B">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library(FSA)</w:t>
      </w:r>
    </w:p>
    <w:p w14:paraId="17487559" w14:textId="1E60BF8E" w:rsidR="00A3703D" w:rsidRPr="00957005" w:rsidRDefault="00A3703D" w:rsidP="006D784B">
      <w:pPr>
        <w:spacing w:line="240" w:lineRule="auto"/>
        <w:textAlignment w:val="baseline"/>
        <w:rPr>
          <w:rFonts w:ascii="Courier New" w:eastAsiaTheme="minorEastAsia" w:hAnsi="Courier New" w:cs="Courier New"/>
          <w:b/>
          <w:color w:val="FF0000"/>
          <w:kern w:val="24"/>
          <w:lang w:val="de-CH" w:eastAsia="en-GB"/>
        </w:rPr>
      </w:pPr>
      <w:r w:rsidRPr="00957005">
        <w:rPr>
          <w:rFonts w:ascii="Courier New" w:eastAsiaTheme="minorEastAsia" w:hAnsi="Courier New" w:cs="Courier New"/>
          <w:b/>
          <w:color w:val="FF0000"/>
          <w:kern w:val="24"/>
          <w:lang w:val="de-CH" w:eastAsia="en-GB"/>
        </w:rPr>
        <w:t>dunnTest(data</w:t>
      </w:r>
      <w:r w:rsidR="00012B2C"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w:t>
      </w:r>
      <w:r w:rsidR="00012B2C"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blume2, size~cultivar,</w:t>
      </w:r>
      <w:r w:rsidRPr="00957005">
        <w:rPr>
          <w:rFonts w:ascii="Courier New" w:eastAsiaTheme="minorEastAsia" w:hAnsi="Courier New" w:cs="Courier New"/>
          <w:b/>
          <w:color w:val="FF0000"/>
          <w:kern w:val="24"/>
          <w:lang w:val="de-CH" w:eastAsia="en-GB"/>
        </w:rPr>
        <w:br/>
        <w:t>method</w:t>
      </w:r>
      <w:r w:rsidR="00DE4345"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w:t>
      </w:r>
      <w:r w:rsidR="00DE4345" w:rsidRPr="00957005">
        <w:rPr>
          <w:rFonts w:ascii="Courier New" w:eastAsiaTheme="minorEastAsia" w:hAnsi="Courier New" w:cs="Courier New"/>
          <w:b/>
          <w:color w:val="FF0000"/>
          <w:kern w:val="24"/>
          <w:lang w:val="de-CH" w:eastAsia="en-GB"/>
        </w:rPr>
        <w:t xml:space="preserve"> </w:t>
      </w:r>
      <w:r w:rsidRPr="00957005">
        <w:rPr>
          <w:rFonts w:ascii="Courier New" w:eastAsiaTheme="minorEastAsia" w:hAnsi="Courier New" w:cs="Courier New"/>
          <w:b/>
          <w:color w:val="FF0000"/>
          <w:kern w:val="24"/>
          <w:lang w:val="de-CH" w:eastAsia="en-GB"/>
        </w:rPr>
        <w:t>"bh")</w:t>
      </w:r>
    </w:p>
    <w:p w14:paraId="1E44AB2E" w14:textId="77777777" w:rsidR="00A53AF2" w:rsidRPr="00957005" w:rsidRDefault="00A53AF2" w:rsidP="006D784B">
      <w:pPr>
        <w:spacing w:line="240" w:lineRule="auto"/>
        <w:textAlignment w:val="baseline"/>
        <w:rPr>
          <w:rFonts w:ascii="Times New Roman" w:eastAsia="Times New Roman" w:hAnsi="Times New Roman"/>
          <w:b/>
          <w:color w:val="FF0000"/>
          <w:lang w:val="de-CH" w:eastAsia="en-GB"/>
        </w:rPr>
      </w:pPr>
    </w:p>
    <w:p w14:paraId="216AA298" w14:textId="0E9B887B" w:rsidR="007A721F" w:rsidRPr="00957005" w:rsidRDefault="00564C5C" w:rsidP="006D784B">
      <w:pPr>
        <w:pStyle w:val="Textkrper"/>
        <w:rPr>
          <w:lang w:val="de-CH"/>
        </w:rPr>
      </w:pPr>
      <w:r w:rsidRPr="00957005">
        <w:rPr>
          <w:lang w:val="de-CH"/>
        </w:rPr>
        <w:lastRenderedPageBreak/>
        <w:t xml:space="preserve">(2) </w:t>
      </w:r>
      <w:r w:rsidR="007A721F" w:rsidRPr="00957005">
        <w:rPr>
          <w:lang w:val="de-CH"/>
        </w:rPr>
        <w:t>Wen</w:t>
      </w:r>
      <w:r w:rsidR="00952331" w:rsidRPr="00957005">
        <w:rPr>
          <w:lang w:val="de-CH"/>
        </w:rPr>
        <w:t>n</w:t>
      </w:r>
      <w:r w:rsidR="007A721F" w:rsidRPr="00957005">
        <w:rPr>
          <w:lang w:val="de-CH"/>
        </w:rPr>
        <w:t xml:space="preserve"> dagegen die </w:t>
      </w:r>
      <w:r w:rsidR="007A721F" w:rsidRPr="00957005">
        <w:rPr>
          <w:b/>
          <w:lang w:val="de-CH"/>
        </w:rPr>
        <w:t>Varianzen sehr heterogen</w:t>
      </w:r>
      <w:r w:rsidR="007A721F" w:rsidRPr="00957005">
        <w:rPr>
          <w:lang w:val="de-CH"/>
        </w:rPr>
        <w:t xml:space="preserve"> sind, die </w:t>
      </w:r>
      <w:r w:rsidR="007A721F" w:rsidRPr="00957005">
        <w:rPr>
          <w:b/>
          <w:lang w:val="de-CH"/>
        </w:rPr>
        <w:t>Residuen aber relativ normal/symmetrisch</w:t>
      </w:r>
      <w:r w:rsidR="00A3703D" w:rsidRPr="00957005">
        <w:rPr>
          <w:lang w:val="de-CH"/>
        </w:rPr>
        <w:t>, wie in der folgenden Abbildung</w:t>
      </w:r>
      <w:r w:rsidR="007A721F" w:rsidRPr="00957005">
        <w:rPr>
          <w:lang w:val="de-CH"/>
        </w:rPr>
        <w:t xml:space="preserve">, kann der </w:t>
      </w:r>
      <w:r w:rsidR="007A721F" w:rsidRPr="00957005">
        <w:rPr>
          <w:b/>
          <w:lang w:val="de-CH"/>
        </w:rPr>
        <w:t>Welch-Test</w:t>
      </w:r>
      <w:r w:rsidR="007A721F" w:rsidRPr="00957005">
        <w:rPr>
          <w:lang w:val="de-CH"/>
        </w:rPr>
        <w:t xml:space="preserve"> eingesetzt werden:</w:t>
      </w:r>
    </w:p>
    <w:p w14:paraId="6202B1E8" w14:textId="6396DCDD" w:rsidR="007A721F" w:rsidRPr="00957005" w:rsidRDefault="00A3703D" w:rsidP="006D784B">
      <w:pPr>
        <w:pStyle w:val="Textkrper"/>
        <w:jc w:val="center"/>
        <w:rPr>
          <w:lang w:val="de-CH"/>
        </w:rPr>
      </w:pPr>
      <w:r w:rsidRPr="00957005">
        <w:rPr>
          <w:noProof/>
          <w:lang w:val="de-CH" w:eastAsia="en-GB"/>
        </w:rPr>
        <w:drawing>
          <wp:inline distT="0" distB="0" distL="0" distR="0" wp14:anchorId="2DA3E600" wp14:editId="03BB4E11">
            <wp:extent cx="2667009" cy="3488918"/>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7009" cy="348891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77C51D6" w14:textId="77777777" w:rsidR="00A3703D" w:rsidRPr="00957005" w:rsidRDefault="00A3703D" w:rsidP="006D784B">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color w:val="FF0000"/>
          <w:kern w:val="24"/>
          <w:lang w:val="de-CH" w:eastAsia="en-GB"/>
        </w:rPr>
        <w:t>oneway.test(data=blume2, size~cultivar, var.equal=F)</w:t>
      </w:r>
    </w:p>
    <w:p w14:paraId="18AE7E5C" w14:textId="54F051FF" w:rsidR="00D535E9" w:rsidRPr="00957005" w:rsidRDefault="00D535E9" w:rsidP="00E61655">
      <w:pPr>
        <w:pStyle w:val="berschrift3"/>
      </w:pPr>
      <w:bookmarkStart w:id="51" w:name="_Toc117278777"/>
      <w:r w:rsidRPr="00957005">
        <w:t>Was tun, wenn die Voraussetzungen verletzt sind? (</w:t>
      </w:r>
      <w:r w:rsidR="005B3D76" w:rsidRPr="00957005">
        <w:t>Transformationen</w:t>
      </w:r>
      <w:r w:rsidRPr="00957005">
        <w:t>)</w:t>
      </w:r>
      <w:bookmarkEnd w:id="51"/>
    </w:p>
    <w:p w14:paraId="79325EEC" w14:textId="1BF5CEEC" w:rsidR="00D535E9" w:rsidRPr="00957005" w:rsidRDefault="00194E17" w:rsidP="006D784B">
      <w:pPr>
        <w:pStyle w:val="Textkrper"/>
        <w:rPr>
          <w:lang w:val="de-CH"/>
        </w:rPr>
      </w:pPr>
      <w:r w:rsidRPr="00957005">
        <w:rPr>
          <w:lang w:val="de-CH"/>
        </w:rPr>
        <w:t>Statt auf nicht-parametrische Verfahren auszuweichen, kann man auch Transformationen anwenden. Da es um die Verteilung der Residuen geht, muss primär die abhängige Variable für Transformationen in Betracht gezogen werden, manchmal hilft aber auch die Transformation einer unabhängigen Variablen (weitergehende Infos</w:t>
      </w:r>
      <w:r w:rsidR="00862F3F" w:rsidRPr="00957005">
        <w:rPr>
          <w:lang w:val="de-CH"/>
        </w:rPr>
        <w:t xml:space="preserve"> siehe Fox &amp; Weisber</w:t>
      </w:r>
      <w:r w:rsidR="00BC0F28" w:rsidRPr="00957005">
        <w:rPr>
          <w:lang w:val="de-CH"/>
        </w:rPr>
        <w:t>g 2019: 161–169).</w:t>
      </w:r>
    </w:p>
    <w:p w14:paraId="1D45DB2B" w14:textId="394B271C" w:rsidR="00BC0F28" w:rsidRPr="00957005" w:rsidRDefault="00BC0F28" w:rsidP="006D784B">
      <w:pPr>
        <w:pStyle w:val="Textkrper"/>
        <w:rPr>
          <w:lang w:val="de-CH"/>
        </w:rPr>
      </w:pPr>
      <w:r w:rsidRPr="00957005">
        <w:rPr>
          <w:lang w:val="de-CH"/>
        </w:rPr>
        <w:t xml:space="preserve">Wenn man über die Anwendung von Transformationen nachdenkt, sind zwei Aspekte relevant: (1) </w:t>
      </w:r>
      <w:r w:rsidR="00316E98" w:rsidRPr="00957005">
        <w:rPr>
          <w:lang w:val="de-CH"/>
        </w:rPr>
        <w:t xml:space="preserve">Entgegen manchen Behauptungen sind untransformierte Daten (linear Skala) nicht </w:t>
      </w:r>
      <w:r w:rsidR="00316E98" w:rsidRPr="00957005">
        <w:rPr>
          <w:i/>
          <w:lang w:val="de-CH"/>
        </w:rPr>
        <w:t xml:space="preserve">per se </w:t>
      </w:r>
      <w:r w:rsidR="00316E98" w:rsidRPr="00957005">
        <w:rPr>
          <w:lang w:val="de-CH"/>
        </w:rPr>
        <w:t>natürlicher/richtiger. Auch die lineare Skala ist eine Konvention</w:t>
      </w:r>
      <w:r w:rsidR="001A4486" w:rsidRPr="00957005">
        <w:rPr>
          <w:lang w:val="de-CH"/>
        </w:rPr>
        <w:t>. Viele Naturgesetze (z. B. unsere Sinneswahrnehmung) funktionieren dagegen auf einer Logarithmusskala. (2) Wenn man die abhängige Variable transformiert, muss man sich aber klar darüber sein, dass man dann strenggenommen Hypothesen über die transformierten Daten, nicht über die ursprünglichen Werte testet.</w:t>
      </w:r>
      <w:r w:rsidR="00DE4345" w:rsidRPr="00957005">
        <w:rPr>
          <w:lang w:val="de-CH"/>
        </w:rPr>
        <w:t xml:space="preserve"> Achtung: Wenn man die Analysen mit tranformierten Daten durchführt, darf man </w:t>
      </w:r>
      <w:r w:rsidR="00DE4345" w:rsidRPr="00957005">
        <w:rPr>
          <w:b/>
          <w:lang w:val="de-CH"/>
        </w:rPr>
        <w:t>für die Ergebnisdarstellung die Rücktransformation mittels der jeweiligen Umkehrfunktion</w:t>
      </w:r>
      <w:r w:rsidR="00DE4345" w:rsidRPr="00957005">
        <w:rPr>
          <w:lang w:val="de-CH"/>
        </w:rPr>
        <w:t xml:space="preserve"> nicht vergessen</w:t>
      </w:r>
      <w:r w:rsidR="00B969C0" w:rsidRPr="00957005">
        <w:rPr>
          <w:lang w:val="de-CH"/>
        </w:rPr>
        <w:t>!</w:t>
      </w:r>
    </w:p>
    <w:p w14:paraId="24F6A8C0" w14:textId="6F56943A" w:rsidR="006768E7" w:rsidRPr="00957005" w:rsidRDefault="006768E7" w:rsidP="006D784B">
      <w:pPr>
        <w:pStyle w:val="Textkrper"/>
        <w:rPr>
          <w:lang w:val="de-CH"/>
        </w:rPr>
      </w:pPr>
      <w:r w:rsidRPr="00957005">
        <w:rPr>
          <w:lang w:val="de-CH"/>
        </w:rPr>
        <w:t>Gängige Transformation für die abhängige Variable sind die folgenden:</w:t>
      </w:r>
    </w:p>
    <w:p w14:paraId="19BFD4E2" w14:textId="7ED7E19D" w:rsidR="006768E7" w:rsidRPr="00957005" w:rsidRDefault="00F6327C" w:rsidP="006D784B">
      <w:pPr>
        <w:pStyle w:val="Textkrper"/>
        <w:spacing w:before="120" w:after="0"/>
        <w:rPr>
          <w:b/>
          <w:lang w:val="de-CH"/>
        </w:rPr>
      </w:pPr>
      <w:r w:rsidRPr="00957005">
        <w:rPr>
          <w:b/>
          <w:lang w:val="de-CH"/>
        </w:rPr>
        <w:t>Logarithmus-Transformation:</w:t>
      </w:r>
    </w:p>
    <w:p w14:paraId="628BC38C" w14:textId="48187733" w:rsidR="001C564B" w:rsidRPr="00957005" w:rsidRDefault="00970F50"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G</w:t>
      </w:r>
      <w:r w:rsidR="003E1295" w:rsidRPr="00957005">
        <w:rPr>
          <w:rFonts w:eastAsia="Times New Roman" w:cs="Arial"/>
          <w:lang w:eastAsia="en-GB"/>
        </w:rPr>
        <w:t>ut bei rechtsschiefen Daten/wenn die Varianz mit dem Mittelwert zunimmt</w:t>
      </w:r>
      <w:r w:rsidR="004A09C4" w:rsidRPr="00957005">
        <w:rPr>
          <w:rFonts w:eastAsia="Times New Roman" w:cs="Arial"/>
          <w:lang w:eastAsia="en-GB"/>
        </w:rPr>
        <w:t>.</w:t>
      </w:r>
    </w:p>
    <w:p w14:paraId="4E2E3E04" w14:textId="6DA1BADD" w:rsidR="003E1295" w:rsidRPr="00957005" w:rsidRDefault="00970F50"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w:t>
      </w:r>
      <w:r w:rsidR="003E1295" w:rsidRPr="00957005">
        <w:rPr>
          <w:rFonts w:eastAsia="Times New Roman" w:cs="Arial"/>
          <w:lang w:eastAsia="en-GB"/>
        </w:rPr>
        <w:t>ie „natürlichste“ Transformation</w:t>
      </w:r>
      <w:r w:rsidR="004A09C4" w:rsidRPr="00957005">
        <w:rPr>
          <w:rFonts w:eastAsia="Times New Roman" w:cs="Arial"/>
          <w:lang w:eastAsia="en-GB"/>
        </w:rPr>
        <w:t>.</w:t>
      </w:r>
    </w:p>
    <w:p w14:paraId="08646BB7" w14:textId="708A9A3B" w:rsidR="003E1295" w:rsidRPr="00957005" w:rsidRDefault="00970F50"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N</w:t>
      </w:r>
      <w:r w:rsidR="003E1295" w:rsidRPr="00957005">
        <w:rPr>
          <w:rFonts w:eastAsia="Times New Roman" w:cs="Arial"/>
          <w:lang w:eastAsia="en-GB"/>
        </w:rPr>
        <w:t>atürlicher Logarithmus (</w:t>
      </w:r>
      <w:r w:rsidR="003E1295" w:rsidRPr="00957005">
        <w:rPr>
          <w:rFonts w:ascii="Courier New" w:eastAsia="Times New Roman" w:hAnsi="Courier New" w:cs="Courier New"/>
          <w:lang w:eastAsia="en-GB"/>
        </w:rPr>
        <w:t>log</w:t>
      </w:r>
      <w:r w:rsidR="003E1295" w:rsidRPr="00957005">
        <w:rPr>
          <w:rFonts w:eastAsia="Times New Roman" w:cs="Arial"/>
          <w:lang w:eastAsia="en-GB"/>
        </w:rPr>
        <w:t>) oder Zehnerlogarithmus (</w:t>
      </w:r>
      <w:r w:rsidR="003E1295" w:rsidRPr="00957005">
        <w:rPr>
          <w:rFonts w:ascii="Courier New" w:eastAsia="Times New Roman" w:hAnsi="Courier New" w:cs="Courier New"/>
          <w:lang w:eastAsia="en-GB"/>
        </w:rPr>
        <w:t>log10</w:t>
      </w:r>
      <w:r w:rsidR="003E1295" w:rsidRPr="00957005">
        <w:rPr>
          <w:rFonts w:eastAsia="Times New Roman" w:cs="Arial"/>
          <w:lang w:eastAsia="en-GB"/>
        </w:rPr>
        <w:t>) möglich</w:t>
      </w:r>
      <w:r w:rsidR="004A09C4" w:rsidRPr="00957005">
        <w:rPr>
          <w:rFonts w:eastAsia="Times New Roman" w:cs="Arial"/>
          <w:lang w:eastAsia="en-GB"/>
        </w:rPr>
        <w:t>.</w:t>
      </w:r>
    </w:p>
    <w:p w14:paraId="7AFCE1B6" w14:textId="104BC37F" w:rsidR="000D2B29" w:rsidRPr="00957005" w:rsidRDefault="000D2B29"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Werte müssen &gt; 0 sein</w:t>
      </w:r>
      <w:r w:rsidR="004A09C4" w:rsidRPr="00957005">
        <w:rPr>
          <w:rFonts w:eastAsia="Times New Roman" w:cs="Arial"/>
          <w:lang w:eastAsia="en-GB"/>
        </w:rPr>
        <w:t>.</w:t>
      </w:r>
    </w:p>
    <w:p w14:paraId="06E4492C" w14:textId="6E0EBA99" w:rsidR="00F6327C" w:rsidRPr="00957005" w:rsidRDefault="00F6327C" w:rsidP="005D4F6B">
      <w:pPr>
        <w:pStyle w:val="Textkrper"/>
        <w:keepNext/>
        <w:spacing w:before="120" w:after="0"/>
        <w:rPr>
          <w:b/>
          <w:lang w:val="de-CH"/>
        </w:rPr>
      </w:pPr>
      <w:r w:rsidRPr="00957005">
        <w:rPr>
          <w:b/>
          <w:lang w:val="de-CH"/>
        </w:rPr>
        <w:lastRenderedPageBreak/>
        <w:t>log (</w:t>
      </w:r>
      <w:r w:rsidRPr="00957005">
        <w:rPr>
          <w:b/>
          <w:i/>
          <w:lang w:val="de-CH"/>
        </w:rPr>
        <w:t>x</w:t>
      </w:r>
      <w:r w:rsidRPr="00957005">
        <w:rPr>
          <w:b/>
          <w:lang w:val="de-CH"/>
        </w:rPr>
        <w:t xml:space="preserve"> + Konstante)</w:t>
      </w:r>
      <w:r w:rsidR="00B425A9" w:rsidRPr="00957005">
        <w:rPr>
          <w:b/>
          <w:lang w:val="de-CH"/>
        </w:rPr>
        <w:t>-Transformation</w:t>
      </w:r>
      <w:r w:rsidRPr="00957005">
        <w:rPr>
          <w:b/>
          <w:lang w:val="de-CH"/>
        </w:rPr>
        <w:t>:</w:t>
      </w:r>
    </w:p>
    <w:p w14:paraId="4B87FAD9" w14:textId="3863EC72" w:rsidR="000D2B29" w:rsidRPr="00957005" w:rsidRDefault="00E41A9E"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F</w:t>
      </w:r>
      <w:r w:rsidR="000D2B29" w:rsidRPr="00957005">
        <w:rPr>
          <w:rFonts w:eastAsia="Times New Roman" w:cs="Arial"/>
          <w:lang w:eastAsia="en-GB"/>
        </w:rPr>
        <w:t>indet man häufig in der Literatur, wenn abhängige Variablen transformiert werden sollen, die auch Nullwerte enthalten</w:t>
      </w:r>
    </w:p>
    <w:p w14:paraId="1423EE7C" w14:textId="28191F41" w:rsidR="000D2B29" w:rsidRPr="00957005" w:rsidRDefault="00E41A9E"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E</w:t>
      </w:r>
      <w:r w:rsidR="000D2B29" w:rsidRPr="00957005">
        <w:rPr>
          <w:rFonts w:eastAsia="Times New Roman" w:cs="Arial"/>
          <w:lang w:eastAsia="en-GB"/>
        </w:rPr>
        <w:t xml:space="preserve">s werden unterschiedliche </w:t>
      </w:r>
      <w:r w:rsidR="00C143AF" w:rsidRPr="00957005">
        <w:rPr>
          <w:rFonts w:eastAsia="Times New Roman" w:cs="Arial"/>
          <w:lang w:eastAsia="en-GB"/>
        </w:rPr>
        <w:t>Konstanten</w:t>
      </w:r>
      <w:r w:rsidR="000D2B29" w:rsidRPr="00957005">
        <w:rPr>
          <w:rFonts w:eastAsia="Times New Roman" w:cs="Arial"/>
          <w:lang w:eastAsia="en-GB"/>
        </w:rPr>
        <w:t xml:space="preserve"> (</w:t>
      </w:r>
      <w:r w:rsidR="000D2B29" w:rsidRPr="00957005">
        <w:rPr>
          <w:rFonts w:eastAsia="Times New Roman" w:cs="Arial"/>
          <w:i/>
          <w:lang w:eastAsia="en-GB"/>
        </w:rPr>
        <w:t>x</w:t>
      </w:r>
      <w:r w:rsidR="000D2B29" w:rsidRPr="00957005">
        <w:rPr>
          <w:rFonts w:eastAsia="Times New Roman" w:cs="Arial"/>
          <w:lang w:eastAsia="en-GB"/>
        </w:rPr>
        <w:t xml:space="preserve">) addiert, mal 1, mal 0.01. </w:t>
      </w:r>
      <w:r w:rsidRPr="00957005">
        <w:rPr>
          <w:rFonts w:eastAsia="Times New Roman" w:cs="Arial"/>
          <w:lang w:eastAsia="en-GB"/>
        </w:rPr>
        <w:t>Es ist aber völlig willkürlich, ob man 1000000 oder 0.00000001 oder 3.24567 addiert, hat aber starken Einfluss auf die Ergebnisse</w:t>
      </w:r>
    </w:p>
    <w:p w14:paraId="761CFF00" w14:textId="7CF46D77" w:rsidR="00E41A9E" w:rsidRPr="00957005" w:rsidRDefault="004A09C4"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Auch lassen sich die Ergebnisse nach so einer komplexen Transformation schlecht interpretieren (da man dann ja eine Hypothese über die transformierten Daten testet, s. o.)</w:t>
      </w:r>
    </w:p>
    <w:p w14:paraId="45978E91" w14:textId="6A24EF02" w:rsidR="004A09C4" w:rsidRPr="00957005" w:rsidRDefault="004A09C4"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In Übereinstimmung mit Wilson (</w:t>
      </w:r>
      <w:r w:rsidR="00AF0509" w:rsidRPr="00957005">
        <w:rPr>
          <w:rFonts w:eastAsia="Times New Roman" w:cs="Arial"/>
          <w:lang w:eastAsia="en-GB"/>
        </w:rPr>
        <w:t>2007</w:t>
      </w:r>
      <w:r w:rsidRPr="00957005">
        <w:rPr>
          <w:rFonts w:eastAsia="Times New Roman" w:cs="Arial"/>
          <w:lang w:eastAsia="en-GB"/>
        </w:rPr>
        <w:t>) rate ich daher dringend von derlei Transformationen ab!</w:t>
      </w:r>
    </w:p>
    <w:p w14:paraId="3AF752ED" w14:textId="06479EA0" w:rsidR="00F6327C" w:rsidRPr="00957005" w:rsidRDefault="00F6327C" w:rsidP="006D784B">
      <w:pPr>
        <w:pStyle w:val="Textkrper"/>
        <w:spacing w:before="120" w:after="0"/>
        <w:rPr>
          <w:b/>
          <w:lang w:val="de-CH"/>
        </w:rPr>
      </w:pPr>
      <w:r w:rsidRPr="00957005">
        <w:rPr>
          <w:b/>
          <w:lang w:val="de-CH"/>
        </w:rPr>
        <w:t>Wurzel</w:t>
      </w:r>
      <w:r w:rsidR="001C564B" w:rsidRPr="00957005">
        <w:rPr>
          <w:b/>
          <w:lang w:val="de-CH"/>
        </w:rPr>
        <w:t>transformation:</w:t>
      </w:r>
    </w:p>
    <w:p w14:paraId="08043F0C" w14:textId="29057621" w:rsidR="001C564B" w:rsidRPr="00957005" w:rsidRDefault="00815AAC"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Hat einen ähnlichen Effekt wie die Logarithmus-Transformation, lässt sich im Gegensatz zu dieser auch beim Vorliegen von Nullwerten anwenden</w:t>
      </w:r>
      <w:r w:rsidR="001038CC" w:rsidRPr="00957005">
        <w:rPr>
          <w:rFonts w:eastAsia="Times New Roman" w:cs="Arial"/>
          <w:lang w:eastAsia="en-GB"/>
        </w:rPr>
        <w:t xml:space="preserve"> (Werte müssen nur positiv sein)</w:t>
      </w:r>
      <w:r w:rsidRPr="00957005">
        <w:rPr>
          <w:rFonts w:eastAsia="Times New Roman" w:cs="Arial"/>
          <w:lang w:eastAsia="en-GB"/>
        </w:rPr>
        <w:t>.</w:t>
      </w:r>
    </w:p>
    <w:p w14:paraId="4CF8D78C" w14:textId="5A5BFC7C" w:rsidR="00815AAC" w:rsidRPr="00957005" w:rsidRDefault="00815AAC"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Die „Stärke“ der Transformation kann man durch die Art der Wurzel kontinuierlich einstellen: Quadratwurzel, Kubikwurzel, 4. Wurzel,…</w:t>
      </w:r>
    </w:p>
    <w:p w14:paraId="461981E2" w14:textId="082A2CA3" w:rsidR="00B425A9" w:rsidRPr="00957005" w:rsidRDefault="00B425A9" w:rsidP="006D784B">
      <w:pPr>
        <w:pStyle w:val="Textkrper"/>
        <w:spacing w:before="120" w:after="0"/>
        <w:rPr>
          <w:b/>
          <w:lang w:val="de-CH"/>
        </w:rPr>
      </w:pPr>
      <w:r w:rsidRPr="00957005">
        <w:rPr>
          <w:b/>
          <w:lang w:val="de-CH"/>
        </w:rPr>
        <w:t>„</w:t>
      </w:r>
      <w:r w:rsidR="009A25D0" w:rsidRPr="00957005">
        <w:rPr>
          <w:b/>
          <w:lang w:val="de-CH"/>
        </w:rPr>
        <w:t>a</w:t>
      </w:r>
      <w:r w:rsidRPr="00957005">
        <w:rPr>
          <w:b/>
          <w:lang w:val="de-CH"/>
        </w:rPr>
        <w:t>rcsin</w:t>
      </w:r>
      <w:r w:rsidR="009A25D0" w:rsidRPr="00957005">
        <w:rPr>
          <w:b/>
          <w:lang w:val="de-CH"/>
        </w:rPr>
        <w:t>e</w:t>
      </w:r>
      <w:r w:rsidRPr="00957005">
        <w:rPr>
          <w:b/>
          <w:lang w:val="de-CH"/>
        </w:rPr>
        <w:t>“-Transformation</w:t>
      </w:r>
      <w:r w:rsidR="001C564B" w:rsidRPr="00957005">
        <w:rPr>
          <w:b/>
          <w:lang w:val="de-CH"/>
        </w:rPr>
        <w:t>:</w:t>
      </w:r>
    </w:p>
    <w:p w14:paraId="701FD731" w14:textId="77777777" w:rsidR="008E1CF7" w:rsidRPr="00957005" w:rsidRDefault="008E1CF7" w:rsidP="006D784B">
      <w:pPr>
        <w:spacing w:line="240" w:lineRule="auto"/>
        <w:textAlignment w:val="baseline"/>
        <w:rPr>
          <w:rFonts w:ascii="Courier New" w:eastAsiaTheme="minorEastAsia" w:hAnsi="Courier New" w:cs="Courier New"/>
          <w:color w:val="FF0000"/>
          <w:kern w:val="24"/>
          <w:lang w:val="de-CH" w:eastAsia="en-GB"/>
        </w:rPr>
      </w:pPr>
      <w:r w:rsidRPr="00957005">
        <w:rPr>
          <w:rFonts w:ascii="Courier New" w:eastAsiaTheme="minorEastAsia" w:hAnsi="Courier New" w:cs="Courier New"/>
          <w:color w:val="FF0000"/>
          <w:kern w:val="24"/>
          <w:lang w:val="de-CH" w:eastAsia="en-GB"/>
        </w:rPr>
        <w:t>asin(sqrt(x))*180/pi</w:t>
      </w:r>
    </w:p>
    <w:p w14:paraId="66F5B713" w14:textId="77777777" w:rsidR="008E1CF7" w:rsidRPr="00957005" w:rsidRDefault="008E1CF7" w:rsidP="006D784B">
      <w:pPr>
        <w:spacing w:line="240" w:lineRule="auto"/>
        <w:textAlignment w:val="baseline"/>
        <w:rPr>
          <w:rFonts w:ascii="Times New Roman" w:eastAsia="Times New Roman" w:hAnsi="Times New Roman"/>
          <w:color w:val="FF0000"/>
          <w:lang w:val="de-CH" w:eastAsia="en-GB"/>
        </w:rPr>
      </w:pPr>
    </w:p>
    <w:p w14:paraId="25F3677C" w14:textId="113BAB0E" w:rsidR="001C564B" w:rsidRPr="00957005" w:rsidRDefault="001038CC"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Wurde traditionell für Prozentwerte (Proportionen) und andere abhängige Variablen empfohlen, die zwischen 0 und 1 bzw. 0 und 100% begrenzt sind (z. B. </w:t>
      </w:r>
      <w:r w:rsidR="008E1CF7" w:rsidRPr="00957005">
        <w:rPr>
          <w:rFonts w:eastAsia="Times New Roman" w:cs="Arial"/>
          <w:lang w:eastAsia="en-GB"/>
        </w:rPr>
        <w:t>Quinn &amp; Keough 2002).</w:t>
      </w:r>
    </w:p>
    <w:p w14:paraId="7B7D4E8F" w14:textId="4B86C91F" w:rsidR="008E1CF7" w:rsidRPr="00957005" w:rsidRDefault="008E1CF7" w:rsidP="00D2408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Nach neueren Untersuchungen (Warton &amp; Hui 2011) wird eher davon abgeraten.</w:t>
      </w:r>
    </w:p>
    <w:p w14:paraId="049D213E" w14:textId="7496EAE3" w:rsidR="001C564B" w:rsidRPr="00957005" w:rsidRDefault="001C564B" w:rsidP="006D784B">
      <w:pPr>
        <w:pStyle w:val="Textkrper"/>
        <w:spacing w:before="120" w:after="0"/>
        <w:rPr>
          <w:b/>
          <w:lang w:val="de-CH"/>
        </w:rPr>
      </w:pPr>
      <w:r w:rsidRPr="00957005">
        <w:rPr>
          <w:b/>
          <w:lang w:val="de-CH"/>
        </w:rPr>
        <w:t>Rangtransformation:</w:t>
      </w:r>
    </w:p>
    <w:p w14:paraId="05D5B566" w14:textId="6FEB0317" w:rsidR="001C564B" w:rsidRPr="00957005" w:rsidRDefault="008E1CF7" w:rsidP="00D42B80">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Im Prinzip das, was „nicht-parametrische“ Verfahren machen</w:t>
      </w:r>
      <w:r w:rsidR="00D22F01" w:rsidRPr="00957005">
        <w:rPr>
          <w:rFonts w:eastAsia="Times New Roman" w:cs="Arial"/>
          <w:lang w:eastAsia="en-GB"/>
        </w:rPr>
        <w:t>.</w:t>
      </w:r>
    </w:p>
    <w:p w14:paraId="28FE6503" w14:textId="47E67A34" w:rsidR="008E1CF7" w:rsidRPr="00957005" w:rsidRDefault="00D22F01" w:rsidP="00D42B80">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Grösster Informationsverlust von allen genannten Verfahren (noch grösser wäre der Informationsverlust nur bei Überführung der metrischen abhängigen Variablen in Kategorien oder gar in eine Binärvariable).</w:t>
      </w:r>
    </w:p>
    <w:p w14:paraId="1B10F515" w14:textId="3C013CD8" w:rsidR="001C564B" w:rsidRPr="00957005" w:rsidRDefault="00C22C78" w:rsidP="006D784B">
      <w:pPr>
        <w:pStyle w:val="Textkrper"/>
        <w:spacing w:before="120"/>
        <w:rPr>
          <w:lang w:val="de-CH"/>
        </w:rPr>
      </w:pPr>
      <w:r w:rsidRPr="00957005">
        <w:rPr>
          <w:lang w:val="de-CH"/>
        </w:rPr>
        <w:t xml:space="preserve">Die folgenden Abbildungen </w:t>
      </w:r>
      <w:r w:rsidR="00752174" w:rsidRPr="00957005">
        <w:rPr>
          <w:lang w:val="de-CH"/>
        </w:rPr>
        <w:t>visualisieren exemplarisch</w:t>
      </w:r>
      <w:r w:rsidRPr="00957005">
        <w:rPr>
          <w:lang w:val="de-CH"/>
        </w:rPr>
        <w:t xml:space="preserve"> die Effekte unterschiedlicher Transformationen auf di</w:t>
      </w:r>
      <w:r w:rsidR="00E25257" w:rsidRPr="00957005">
        <w:rPr>
          <w:lang w:val="de-CH"/>
        </w:rPr>
        <w:t xml:space="preserve">e Werteverteilung (ganz links sind </w:t>
      </w:r>
      <w:r w:rsidR="00131B11" w:rsidRPr="00957005">
        <w:rPr>
          <w:lang w:val="de-CH"/>
        </w:rPr>
        <w:t>jeweils die untransformierten Daten, die Transformation rechts hat jeweils eine deutlich bessere Annäherung an die Normalverteilung erzielt).</w:t>
      </w:r>
    </w:p>
    <w:p w14:paraId="1CA8C51E" w14:textId="559DD561" w:rsidR="00E25257" w:rsidRPr="00957005" w:rsidRDefault="00E25257" w:rsidP="006D784B">
      <w:pPr>
        <w:pStyle w:val="Textkrper"/>
        <w:spacing w:before="360" w:after="360"/>
        <w:jc w:val="center"/>
        <w:rPr>
          <w:lang w:val="de-CH"/>
        </w:rPr>
      </w:pPr>
      <w:r w:rsidRPr="00957005">
        <w:rPr>
          <w:noProof/>
          <w:lang w:val="de-CH" w:eastAsia="en-GB"/>
        </w:rPr>
        <w:lastRenderedPageBreak/>
        <w:drawing>
          <wp:inline distT="0" distB="0" distL="0" distR="0" wp14:anchorId="0E1A57F7" wp14:editId="23AD5295">
            <wp:extent cx="5086350" cy="2362200"/>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6350" cy="2362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957005">
        <w:rPr>
          <w:noProof/>
          <w:lang w:val="de-CH" w:eastAsia="en-GB"/>
        </w:rPr>
        <w:drawing>
          <wp:inline distT="0" distB="0" distL="0" distR="0" wp14:anchorId="02EEF683" wp14:editId="2473A907">
            <wp:extent cx="4451350" cy="2495844"/>
            <wp:effectExtent l="0" t="0" r="635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0" cy="24958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957005">
        <w:rPr>
          <w:noProof/>
          <w:lang w:val="de-CH" w:eastAsia="en-GB"/>
        </w:rPr>
        <w:drawing>
          <wp:inline distT="0" distB="0" distL="0" distR="0" wp14:anchorId="230FE0A1" wp14:editId="05F1034E">
            <wp:extent cx="3600000" cy="2019328"/>
            <wp:effectExtent l="0" t="0" r="635" b="0"/>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2019328"/>
                    </a:xfrm>
                    <a:prstGeom prst="rect">
                      <a:avLst/>
                    </a:prstGeom>
                    <a:noFill/>
                    <a:ln>
                      <a:noFill/>
                    </a:ln>
                    <a:effectLst/>
                  </pic:spPr>
                </pic:pic>
              </a:graphicData>
            </a:graphic>
          </wp:inline>
        </w:drawing>
      </w:r>
      <w:r w:rsidRPr="00957005">
        <w:rPr>
          <w:lang w:val="de-CH"/>
        </w:rPr>
        <w:br/>
      </w:r>
      <w:r w:rsidRPr="00957005">
        <w:rPr>
          <w:sz w:val="19"/>
          <w:szCs w:val="19"/>
          <w:lang w:val="de-CH"/>
        </w:rPr>
        <w:t>(aus Quinn &amp; Keough 2002)</w:t>
      </w:r>
    </w:p>
    <w:p w14:paraId="30F53198" w14:textId="332B5257" w:rsidR="004E5858" w:rsidRPr="00957005" w:rsidRDefault="004E5858" w:rsidP="006D784B">
      <w:pPr>
        <w:pStyle w:val="Textkrper"/>
        <w:spacing w:before="120"/>
        <w:rPr>
          <w:lang w:val="de-CH"/>
        </w:rPr>
      </w:pPr>
      <w:r w:rsidRPr="00957005">
        <w:rPr>
          <w:lang w:val="de-CH"/>
        </w:rPr>
        <w:t>Meist muss man nur die abhängige Variable transformieren. Es gibt aber Spezialfälle, wo man erst nach Transformation der abhängigen und der unabhängigen Variable eine</w:t>
      </w:r>
      <w:r w:rsidR="004F6BCC" w:rsidRPr="00957005">
        <w:rPr>
          <w:lang w:val="de-CH"/>
        </w:rPr>
        <w:t xml:space="preserve"> adäquate Residuenverteilung erzielt. Dies ist insbesondere dann der Fall, wenn wir eine in Wirklichkeit nicht-lineare Beziehung mit einem linearen Modell abbilden. </w:t>
      </w:r>
      <w:r w:rsidR="00941A7F" w:rsidRPr="00957005">
        <w:rPr>
          <w:lang w:val="de-CH"/>
        </w:rPr>
        <w:t>Wenn etwa im Falle einer einfachen linearen Regression (s. u.) in Wirklichkeit ein Potenzgesetz (</w:t>
      </w:r>
      <w:r w:rsidR="00941A7F" w:rsidRPr="00957005">
        <w:rPr>
          <w:i/>
          <w:lang w:val="de-CH"/>
        </w:rPr>
        <w:t>y</w:t>
      </w:r>
      <w:r w:rsidR="00941A7F" w:rsidRPr="00957005">
        <w:rPr>
          <w:lang w:val="de-CH"/>
        </w:rPr>
        <w:t xml:space="preserve"> = </w:t>
      </w:r>
      <w:r w:rsidR="00941A7F" w:rsidRPr="00957005">
        <w:rPr>
          <w:i/>
          <w:lang w:val="de-CH"/>
        </w:rPr>
        <w:t>a x</w:t>
      </w:r>
      <w:r w:rsidR="00941A7F" w:rsidRPr="00957005">
        <w:rPr>
          <w:i/>
          <w:vertAlign w:val="superscript"/>
          <w:lang w:val="de-CH"/>
        </w:rPr>
        <w:t>b</w:t>
      </w:r>
      <w:r w:rsidR="00941A7F" w:rsidRPr="00957005">
        <w:rPr>
          <w:lang w:val="de-CH"/>
        </w:rPr>
        <w:t>) vorliegt, erzielt man näherungsweise Varianzhomogenität und</w:t>
      </w:r>
      <w:r w:rsidR="00F817B5" w:rsidRPr="00957005">
        <w:rPr>
          <w:lang w:val="de-CH"/>
        </w:rPr>
        <w:t xml:space="preserve"> Normalverteilung der Residuen nur, wenn man a und b logarithmustransformiert</w:t>
      </w:r>
      <w:r w:rsidRPr="00957005">
        <w:rPr>
          <w:lang w:val="de-CH"/>
        </w:rPr>
        <w:t>.</w:t>
      </w:r>
    </w:p>
    <w:p w14:paraId="5DB47B17" w14:textId="2BBE2EAE" w:rsidR="002563EB" w:rsidRPr="00957005" w:rsidRDefault="00FB4041" w:rsidP="001F6A5C">
      <w:pPr>
        <w:pStyle w:val="berschrift2"/>
      </w:pPr>
      <w:bookmarkStart w:id="52" w:name="_Toc117278778"/>
      <w:r w:rsidRPr="00957005">
        <w:lastRenderedPageBreak/>
        <w:t>Mehrfaktorielle ANOVA</w:t>
      </w:r>
      <w:bookmarkEnd w:id="52"/>
    </w:p>
    <w:p w14:paraId="7301F0DE" w14:textId="18C833E8" w:rsidR="002563EB" w:rsidRPr="00957005" w:rsidRDefault="00EB4000" w:rsidP="006D784B">
      <w:pPr>
        <w:pStyle w:val="Textkrper"/>
        <w:rPr>
          <w:lang w:val="de-CH"/>
        </w:rPr>
      </w:pPr>
      <w:r w:rsidRPr="00957005">
        <w:rPr>
          <w:lang w:val="de-CH"/>
        </w:rPr>
        <w:t>Bislang haben wir uns eine ANOVA mit nur einem Prädiktor, d. h. einer kategorialen Variablen mit zwei bis vielen Ausprägungen, angeschaut. Das Prinzip lässt sich aber auch auf zwei und mehr kategoriale Prädiktoren ausweiten</w:t>
      </w:r>
      <w:r w:rsidR="007218F3" w:rsidRPr="00957005">
        <w:rPr>
          <w:lang w:val="de-CH"/>
        </w:rPr>
        <w:t xml:space="preserve">. Man spricht dann von einer </w:t>
      </w:r>
      <w:r w:rsidR="007218F3" w:rsidRPr="00957005">
        <w:rPr>
          <w:b/>
          <w:lang w:val="de-CH"/>
        </w:rPr>
        <w:t>mehrfaktoriellen ANOVA</w:t>
      </w:r>
      <w:r w:rsidR="007218F3" w:rsidRPr="00957005">
        <w:rPr>
          <w:lang w:val="de-CH"/>
        </w:rPr>
        <w:t>. Im Optimalfall sollten alle Kombinationen Faktorlevels aller Prädiktorvariablen auftreten</w:t>
      </w:r>
      <w:r w:rsidR="001A58BC" w:rsidRPr="00957005">
        <w:rPr>
          <w:lang w:val="de-CH"/>
        </w:rPr>
        <w:t xml:space="preserve"> (dann spricht man von einem </w:t>
      </w:r>
      <w:r w:rsidR="001A58BC" w:rsidRPr="00957005">
        <w:rPr>
          <w:b/>
          <w:lang w:val="de-CH"/>
        </w:rPr>
        <w:t>vollfaktoriellen Design</w:t>
      </w:r>
      <w:r w:rsidR="001A58BC" w:rsidRPr="00957005">
        <w:rPr>
          <w:lang w:val="de-CH"/>
        </w:rPr>
        <w:t>)</w:t>
      </w:r>
      <w:r w:rsidR="007218F3" w:rsidRPr="00957005">
        <w:rPr>
          <w:lang w:val="de-CH"/>
        </w:rPr>
        <w:t>, am besten sogar in gleicher/ähnlicher Häufigkeit</w:t>
      </w:r>
      <w:r w:rsidR="001A58BC" w:rsidRPr="00957005">
        <w:rPr>
          <w:lang w:val="de-CH"/>
        </w:rPr>
        <w:t>.</w:t>
      </w:r>
    </w:p>
    <w:p w14:paraId="537C1190" w14:textId="11B37082" w:rsidR="001A58BC" w:rsidRPr="00957005" w:rsidRDefault="001A58BC" w:rsidP="006D784B">
      <w:pPr>
        <w:pStyle w:val="Textkrper"/>
        <w:rPr>
          <w:lang w:val="de-CH"/>
        </w:rPr>
      </w:pPr>
      <w:r w:rsidRPr="00957005">
        <w:rPr>
          <w:lang w:val="de-CH"/>
        </w:rPr>
        <w:t>Betrachten wir exemplarisch die Situation mit zwei Prädiktoren</w:t>
      </w:r>
      <w:r w:rsidR="00AF489B" w:rsidRPr="00957005">
        <w:rPr>
          <w:lang w:val="de-CH"/>
        </w:rPr>
        <w:t xml:space="preserve"> (zweifaktorielle Varianzanalyse, </w:t>
      </w:r>
      <w:r w:rsidR="00AF489B" w:rsidRPr="00957005">
        <w:rPr>
          <w:i/>
          <w:lang w:val="de-CH"/>
        </w:rPr>
        <w:t>two-way ANOVA</w:t>
      </w:r>
      <w:r w:rsidR="00AF489B" w:rsidRPr="00957005">
        <w:rPr>
          <w:lang w:val="de-CH"/>
        </w:rPr>
        <w:t>). Hierzu haben wir in unserem Blumenbeispiel neben den drei Sorten noch ein weiteres „Treatment“ hinzugefügt, nämlich, ob die Pflanzen im Gewächshaus (house = yes) oder im Freiland (</w:t>
      </w:r>
      <w:r w:rsidR="00AF489B" w:rsidRPr="00957005">
        <w:rPr>
          <w:rFonts w:ascii="Courier New" w:hAnsi="Courier New" w:cs="Courier New"/>
          <w:lang w:val="de-CH"/>
        </w:rPr>
        <w:t>house = no</w:t>
      </w:r>
      <w:r w:rsidR="00AF489B" w:rsidRPr="00957005">
        <w:rPr>
          <w:lang w:val="de-CH"/>
        </w:rPr>
        <w:t>) aufgezogen wurden. Der Boxplot in der explorativen Datenanalyse sieht wie folgt aus:</w:t>
      </w:r>
    </w:p>
    <w:p w14:paraId="20E3EDFB" w14:textId="0D52021B" w:rsidR="00A537E2" w:rsidRPr="00957005" w:rsidRDefault="00A537E2" w:rsidP="006D784B">
      <w:pPr>
        <w:pStyle w:val="Textkrper"/>
        <w:spacing w:before="360" w:after="360"/>
        <w:jc w:val="center"/>
        <w:rPr>
          <w:lang w:val="de-CH"/>
        </w:rPr>
      </w:pPr>
      <w:r w:rsidRPr="00957005">
        <w:rPr>
          <w:noProof/>
          <w:lang w:val="de-CH" w:eastAsia="en-GB"/>
        </w:rPr>
        <w:drawing>
          <wp:inline distT="0" distB="0" distL="0" distR="0" wp14:anchorId="3480AEB1" wp14:editId="47BA9CCF">
            <wp:extent cx="2589218" cy="2733206"/>
            <wp:effectExtent l="0" t="0" r="1905"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6778" t="10374" r="6233" b="8060"/>
                    <a:stretch/>
                  </pic:blipFill>
                  <pic:spPr bwMode="auto">
                    <a:xfrm>
                      <a:off x="0" y="0"/>
                      <a:ext cx="2589218" cy="273320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74A5A4E2" w14:textId="35BBF95A" w:rsidR="00AF489B" w:rsidRPr="00957005" w:rsidRDefault="00A24A9D" w:rsidP="006D784B">
      <w:pPr>
        <w:pStyle w:val="Textkrper"/>
        <w:rPr>
          <w:lang w:val="de-CH"/>
        </w:rPr>
      </w:pPr>
      <w:r w:rsidRPr="00957005">
        <w:rPr>
          <w:lang w:val="de-CH"/>
        </w:rPr>
        <w:t xml:space="preserve">Wir haben nun zwei Möglichkeiten, die zweifaktorielle Varianzanalyse durchzuführen, </w:t>
      </w:r>
      <w:r w:rsidRPr="00957005">
        <w:rPr>
          <w:b/>
          <w:lang w:val="de-CH"/>
        </w:rPr>
        <w:t>mit oder ohne Berücksichtigung von Interaktionen</w:t>
      </w:r>
      <w:r w:rsidR="00C320A9" w:rsidRPr="00957005">
        <w:rPr>
          <w:lang w:val="de-CH"/>
        </w:rPr>
        <w:t>:</w:t>
      </w:r>
    </w:p>
    <w:p w14:paraId="2CC5B6D8" w14:textId="3610E7DE" w:rsidR="00C320A9" w:rsidRPr="00957005" w:rsidRDefault="00C320A9"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summary(aov(size~cultivar+house))</w:t>
      </w:r>
    </w:p>
    <w:p w14:paraId="419C0764" w14:textId="77777777" w:rsidR="00C320A9" w:rsidRPr="00957005" w:rsidRDefault="00C320A9" w:rsidP="006D784B">
      <w:pPr>
        <w:spacing w:line="240" w:lineRule="auto"/>
        <w:textAlignment w:val="baseline"/>
        <w:rPr>
          <w:rFonts w:ascii="Times New Roman" w:eastAsia="Times New Roman" w:hAnsi="Times New Roman"/>
          <w:color w:val="FF0000"/>
          <w:lang w:val="de-CH" w:eastAsia="en-GB"/>
        </w:rPr>
      </w:pPr>
    </w:p>
    <w:p w14:paraId="3804435A" w14:textId="77777777" w:rsidR="00C320A9" w:rsidRPr="00957005" w:rsidRDefault="00C320A9"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Df Sum Sq Mean Sq F value   Pr(&gt;F)    </w:t>
      </w:r>
    </w:p>
    <w:p w14:paraId="1698A718" w14:textId="77777777" w:rsidR="00C320A9" w:rsidRPr="00957005" w:rsidRDefault="00C320A9"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cultivar     2  417.1   208.5   5.005     0.01 *  </w:t>
      </w:r>
    </w:p>
    <w:p w14:paraId="794EFD8F" w14:textId="77777777" w:rsidR="00C320A9" w:rsidRPr="00957005" w:rsidRDefault="00C320A9"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house        1  992.3   992.3  23.815 9.19e-06 ***</w:t>
      </w:r>
    </w:p>
    <w:p w14:paraId="66625FD7" w14:textId="77777777" w:rsidR="00C320A9" w:rsidRPr="00957005" w:rsidRDefault="00C320A9"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Residuals   56 2333.2    41.7                      </w:t>
      </w:r>
    </w:p>
    <w:p w14:paraId="01E8B415" w14:textId="77777777" w:rsidR="00C320A9" w:rsidRPr="00957005" w:rsidRDefault="00C320A9" w:rsidP="006D784B">
      <w:pPr>
        <w:spacing w:line="240" w:lineRule="auto"/>
        <w:textAlignment w:val="baseline"/>
        <w:rPr>
          <w:rFonts w:ascii="Courier New" w:eastAsiaTheme="minorEastAsia" w:hAnsi="Courier New" w:cs="Courier New"/>
          <w:b/>
          <w:bCs/>
          <w:color w:val="FF0000"/>
          <w:kern w:val="24"/>
          <w:lang w:val="de-CH" w:eastAsia="en-GB"/>
        </w:rPr>
      </w:pPr>
    </w:p>
    <w:p w14:paraId="6703B5E9" w14:textId="19D455B5" w:rsidR="00C320A9" w:rsidRPr="00957005" w:rsidRDefault="00C320A9"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summary(aov(size~cultivar*house))</w:t>
      </w:r>
    </w:p>
    <w:p w14:paraId="57514D5D" w14:textId="77777777" w:rsidR="00C320A9" w:rsidRPr="00957005" w:rsidRDefault="00C320A9" w:rsidP="006D784B">
      <w:pPr>
        <w:spacing w:line="240" w:lineRule="auto"/>
        <w:textAlignment w:val="baseline"/>
        <w:rPr>
          <w:rFonts w:ascii="Times New Roman" w:eastAsia="Times New Roman" w:hAnsi="Times New Roman"/>
          <w:color w:val="FF0000"/>
          <w:lang w:val="de-CH" w:eastAsia="en-GB"/>
        </w:rPr>
      </w:pPr>
    </w:p>
    <w:p w14:paraId="1466A0AF" w14:textId="77777777" w:rsidR="00C320A9" w:rsidRPr="00957005" w:rsidRDefault="00C320A9"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Df Sum Sq Mean Sq F value   Pr(&gt;F)    </w:t>
      </w:r>
    </w:p>
    <w:p w14:paraId="402F28C6" w14:textId="77777777" w:rsidR="00C320A9" w:rsidRPr="00957005" w:rsidRDefault="00C320A9"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cultivar        2  417.1   208.5   5.364   0.0075 ** </w:t>
      </w:r>
    </w:p>
    <w:p w14:paraId="6C3C0D8B" w14:textId="77777777" w:rsidR="00C320A9" w:rsidRPr="00957005" w:rsidRDefault="00C320A9"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house           1  992.3   992.3  25.520 5.33e-06 ***</w:t>
      </w:r>
    </w:p>
    <w:p w14:paraId="56E070A0" w14:textId="77777777" w:rsidR="00C320A9" w:rsidRPr="00957005" w:rsidRDefault="00C320A9"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cultivar:house  2  233.6   116.8   3.004   0.0579 .  </w:t>
      </w:r>
    </w:p>
    <w:p w14:paraId="7B4D8FF3" w14:textId="77777777" w:rsidR="00C320A9" w:rsidRPr="00957005" w:rsidRDefault="00C320A9" w:rsidP="006D784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Residuals      54 2099.6    38.9 </w:t>
      </w:r>
    </w:p>
    <w:p w14:paraId="6511CA6B" w14:textId="77777777" w:rsidR="00C320A9" w:rsidRPr="00957005" w:rsidRDefault="00C320A9" w:rsidP="006D784B">
      <w:pPr>
        <w:spacing w:line="240" w:lineRule="auto"/>
        <w:textAlignment w:val="baseline"/>
        <w:rPr>
          <w:rFonts w:ascii="Times New Roman" w:eastAsia="Times New Roman" w:hAnsi="Times New Roman"/>
          <w:color w:val="FF0000"/>
          <w:lang w:val="de-CH" w:eastAsia="en-GB"/>
        </w:rPr>
      </w:pPr>
    </w:p>
    <w:p w14:paraId="2A87C5CC" w14:textId="45C5E633" w:rsidR="00C320A9" w:rsidRPr="00957005" w:rsidRDefault="000C09CD" w:rsidP="006D784B">
      <w:pPr>
        <w:pStyle w:val="Textkrper"/>
        <w:rPr>
          <w:lang w:val="de-CH"/>
        </w:rPr>
      </w:pPr>
      <w:r w:rsidRPr="00957005">
        <w:rPr>
          <w:lang w:val="de-CH"/>
        </w:rPr>
        <w:t xml:space="preserve">Ohne Interaktion (oben) verknüpfen wir die beiden Prädiktoren einfach mit „+“; wenn wir die Interaktion auch analysieren wollen (unten), dann verwenden wir „*“ zur Verknüpfung. Ein </w:t>
      </w:r>
      <w:r w:rsidRPr="00957005">
        <w:rPr>
          <w:lang w:val="de-CH"/>
        </w:rPr>
        <w:lastRenderedPageBreak/>
        <w:t>Interaktion läge dann vor, wenn sich</w:t>
      </w:r>
      <w:r w:rsidR="008702E1" w:rsidRPr="00957005">
        <w:rPr>
          <w:lang w:val="de-CH"/>
        </w:rPr>
        <w:t xml:space="preserve"> die Auswirkung von Gewächshaus vs. Freiland zwischen den Sorten unterschiede, etwa in einem Fall positiv, im anderen neutral oder negativ. Wir sehen, dass die untere ANOVA mit dem Interaktionsterm im Output eine dritte Zeile </w:t>
      </w:r>
      <w:r w:rsidR="008702E1" w:rsidRPr="00957005">
        <w:rPr>
          <w:rFonts w:ascii="Courier New" w:hAnsi="Courier New" w:cs="Courier New"/>
          <w:lang w:val="de-CH"/>
        </w:rPr>
        <w:t>cultivar:house</w:t>
      </w:r>
      <w:r w:rsidR="008702E1" w:rsidRPr="00957005">
        <w:rPr>
          <w:lang w:val="de-CH"/>
        </w:rPr>
        <w:t xml:space="preserve"> enhält, welcher die Signifikanz der Interaktion angibt (in unserem Fall also marginal signifikant).</w:t>
      </w:r>
    </w:p>
    <w:p w14:paraId="59F5DAC1" w14:textId="5BCF2B0C" w:rsidR="005E3AA4" w:rsidRPr="00957005" w:rsidRDefault="005E3AA4" w:rsidP="006D784B">
      <w:pPr>
        <w:pStyle w:val="Textkrper"/>
        <w:rPr>
          <w:lang w:val="de-CH"/>
        </w:rPr>
      </w:pPr>
      <w:r w:rsidRPr="00957005">
        <w:rPr>
          <w:lang w:val="de-CH"/>
        </w:rPr>
        <w:t>Liegt eine signifikante Interaktion vor, dann nimmt man zur Ergebnisdarstellung am besten eine Grafik, einen sogenannten Interaktionsplot, da sich die Interaktion schon bei zweifaktoriellen ANOVAs schwer in Worte fassen lässt und noch schwerer bei dreifaktoriellen ANOVAs mit potenziell einer Dreifachinteraktion und drei Zweifachinteraktionen:</w:t>
      </w:r>
    </w:p>
    <w:p w14:paraId="605EDA2B" w14:textId="77777777" w:rsidR="00F3058C" w:rsidRPr="00957005" w:rsidRDefault="00F3058C" w:rsidP="006D784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interaction.plot(cultivar,house,size)</w:t>
      </w:r>
    </w:p>
    <w:p w14:paraId="2C134AAF" w14:textId="0A41B459" w:rsidR="00F3058C" w:rsidRPr="00957005" w:rsidRDefault="00F3058C" w:rsidP="006D784B">
      <w:pPr>
        <w:pStyle w:val="Textkrper"/>
        <w:spacing w:before="360" w:after="360"/>
        <w:jc w:val="center"/>
        <w:rPr>
          <w:lang w:val="de-CH"/>
        </w:rPr>
      </w:pPr>
      <w:r w:rsidRPr="00957005">
        <w:rPr>
          <w:noProof/>
          <w:lang w:val="de-CH" w:eastAsia="en-GB"/>
        </w:rPr>
        <w:drawing>
          <wp:inline distT="0" distB="0" distL="0" distR="0" wp14:anchorId="15B07BD3" wp14:editId="787957CC">
            <wp:extent cx="2905125" cy="2733014"/>
            <wp:effectExtent l="0" t="0" r="0"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12871" b="3565"/>
                    <a:stretch/>
                  </pic:blipFill>
                  <pic:spPr bwMode="auto">
                    <a:xfrm>
                      <a:off x="0" y="0"/>
                      <a:ext cx="2907227" cy="273499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8D4CF28" w14:textId="731143E2" w:rsidR="00C6408D" w:rsidRPr="00957005" w:rsidRDefault="00C6408D" w:rsidP="00C6408D">
      <w:pPr>
        <w:pStyle w:val="Textkrper"/>
        <w:rPr>
          <w:lang w:val="de-CH"/>
        </w:rPr>
      </w:pPr>
      <w:r w:rsidRPr="00957005">
        <w:rPr>
          <w:lang w:val="de-CH"/>
        </w:rPr>
        <w:t xml:space="preserve">Die Interaktion war nicht signifikant, was sich darin zeigt, dass </w:t>
      </w:r>
      <w:r w:rsidRPr="00957005">
        <w:rPr>
          <w:lang w:val="de-CH"/>
        </w:rPr>
        <w:t>die Linienzüge für yes und no einigermassen parallel sind, d. h. im Gewächshaus alle drei Kultivare grösser waren. Allerdings haben sich die drei Kultivare nicht völlig konsistent verhalten: der positive Einfluss von Gewächshaus war bei Sorte c viel grösser als bei den anderen beiden (was zu einem</w:t>
      </w:r>
      <w:r w:rsidR="00A25A19" w:rsidRPr="00957005">
        <w:rPr>
          <w:lang w:val="de-CH"/>
        </w:rPr>
        <w:t xml:space="preserve"> </w:t>
      </w:r>
      <w:r w:rsidR="00A25A19" w:rsidRPr="00957005">
        <w:rPr>
          <w:i/>
          <w:iCs/>
          <w:lang w:val="de-CH"/>
        </w:rPr>
        <w:t>p</w:t>
      </w:r>
      <w:r w:rsidR="00A25A19" w:rsidRPr="00957005">
        <w:rPr>
          <w:lang w:val="de-CH"/>
        </w:rPr>
        <w:t>-Wert der Interaktion nahe an der Signifikanzschwelle geführt hat).</w:t>
      </w:r>
    </w:p>
    <w:p w14:paraId="6384F51F" w14:textId="5CB8B52C" w:rsidR="00C6408D" w:rsidRPr="00957005" w:rsidRDefault="00C6408D" w:rsidP="00C6408D">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#Visualisierung 2-fach-Interaktion etwas elaborierter</w:t>
      </w:r>
      <w:r w:rsidRPr="00957005">
        <w:rPr>
          <w:rFonts w:ascii="Courier New" w:eastAsiaTheme="minorEastAsia" w:hAnsi="Courier New" w:cs="Courier New"/>
          <w:b/>
          <w:bCs/>
          <w:color w:val="FF0000"/>
          <w:kern w:val="24"/>
          <w:lang w:val="de-CH" w:eastAsia="en-GB"/>
        </w:rPr>
        <w:t xml:space="preserve"> mit ggplot</w:t>
      </w:r>
    </w:p>
    <w:p w14:paraId="7EBC8172" w14:textId="77777777" w:rsidR="00C6408D" w:rsidRPr="00957005" w:rsidRDefault="00C6408D" w:rsidP="00C6408D">
      <w:pPr>
        <w:spacing w:line="240" w:lineRule="auto"/>
        <w:textAlignment w:val="baseline"/>
        <w:rPr>
          <w:rFonts w:ascii="Courier New" w:eastAsiaTheme="minorEastAsia" w:hAnsi="Courier New" w:cs="Courier New"/>
          <w:b/>
          <w:bCs/>
          <w:color w:val="FF0000"/>
          <w:kern w:val="24"/>
          <w:lang w:val="de-CH" w:eastAsia="en-GB"/>
        </w:rPr>
      </w:pPr>
    </w:p>
    <w:p w14:paraId="58C1C552" w14:textId="77777777" w:rsidR="00C6408D" w:rsidRPr="00957005" w:rsidRDefault="00C6408D" w:rsidP="00C6408D">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library(sjPlot)</w:t>
      </w:r>
    </w:p>
    <w:p w14:paraId="67527E90" w14:textId="77777777" w:rsidR="00C6408D" w:rsidRPr="00957005" w:rsidRDefault="00C6408D" w:rsidP="00C6408D">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library(ggplot2)</w:t>
      </w:r>
    </w:p>
    <w:p w14:paraId="62CE5964" w14:textId="77777777" w:rsidR="00C6408D" w:rsidRPr="00957005" w:rsidRDefault="00C6408D" w:rsidP="00C6408D">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theme_set(theme_classic())</w:t>
      </w:r>
    </w:p>
    <w:p w14:paraId="21482D91" w14:textId="77777777" w:rsidR="00C6408D" w:rsidRPr="00957005" w:rsidRDefault="00C6408D" w:rsidP="00C6408D">
      <w:pPr>
        <w:spacing w:line="240" w:lineRule="auto"/>
        <w:textAlignment w:val="baseline"/>
        <w:rPr>
          <w:rFonts w:ascii="Courier New" w:eastAsiaTheme="minorEastAsia" w:hAnsi="Courier New" w:cs="Courier New"/>
          <w:b/>
          <w:bCs/>
          <w:color w:val="FF0000"/>
          <w:kern w:val="24"/>
          <w:lang w:val="de-CH" w:eastAsia="en-GB"/>
        </w:rPr>
      </w:pPr>
    </w:p>
    <w:p w14:paraId="6908DE27" w14:textId="77777777" w:rsidR="00C6408D" w:rsidRPr="00957005" w:rsidRDefault="00C6408D" w:rsidP="00C6408D">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aov &lt;- aov(size ~ cultivar * house, data = blume3)</w:t>
      </w:r>
    </w:p>
    <w:p w14:paraId="2FF9B4CC" w14:textId="143F6D24" w:rsidR="00C6408D" w:rsidRPr="00957005" w:rsidRDefault="00C6408D" w:rsidP="00C6408D">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plot_model(aov, type = "pred", terms = c("cultivar", "house") )</w:t>
      </w:r>
    </w:p>
    <w:p w14:paraId="0F153B7E" w14:textId="65283EA5" w:rsidR="00C6408D" w:rsidRPr="00957005" w:rsidRDefault="00C6408D" w:rsidP="00C6408D">
      <w:pPr>
        <w:pStyle w:val="Textkrper"/>
        <w:spacing w:before="360" w:after="360"/>
        <w:jc w:val="center"/>
        <w:rPr>
          <w:lang w:val="de-CH"/>
        </w:rPr>
      </w:pPr>
      <w:r w:rsidRPr="00957005">
        <w:rPr>
          <w:noProof/>
          <w:lang w:val="de-CH"/>
        </w:rPr>
        <w:lastRenderedPageBreak/>
        <w:drawing>
          <wp:inline distT="0" distB="0" distL="0" distR="0" wp14:anchorId="53F8264B" wp14:editId="71E1E9BA">
            <wp:extent cx="3147333" cy="247671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7333" cy="2476715"/>
                    </a:xfrm>
                    <a:prstGeom prst="rect">
                      <a:avLst/>
                    </a:prstGeom>
                  </pic:spPr>
                </pic:pic>
              </a:graphicData>
            </a:graphic>
          </wp:inline>
        </w:drawing>
      </w:r>
    </w:p>
    <w:p w14:paraId="78662E08" w14:textId="0D3A78AB" w:rsidR="00A25A19" w:rsidRPr="00957005" w:rsidRDefault="00A25A19" w:rsidP="00A25A19">
      <w:pPr>
        <w:pStyle w:val="Textkrper"/>
        <w:rPr>
          <w:lang w:val="de-CH"/>
        </w:rPr>
      </w:pPr>
      <w:r w:rsidRPr="00957005">
        <w:rPr>
          <w:lang w:val="de-CH"/>
        </w:rPr>
        <w:t xml:space="preserve">Mit </w:t>
      </w:r>
      <w:r w:rsidRPr="00957005">
        <w:rPr>
          <w:rFonts w:ascii="Courier New" w:hAnsi="Courier New" w:cs="Courier New"/>
          <w:lang w:val="de-CH"/>
        </w:rPr>
        <w:t>sjPlot</w:t>
      </w:r>
      <w:r w:rsidRPr="00957005">
        <w:rPr>
          <w:lang w:val="de-CH"/>
        </w:rPr>
        <w:t xml:space="preserve"> kann man auch gut 3-fach-Interaktionen visualisieren, wie das folgende Beispiel zur Auswirkung von Managment und Hirschbeweidung (fenced = keine Hirsche) über zwei Versuchsjahre auf den Pflanzenartenreichtum zeigt:</w:t>
      </w:r>
    </w:p>
    <w:p w14:paraId="426E3CCF" w14:textId="1733DEA3" w:rsidR="00A25A19" w:rsidRPr="00957005" w:rsidRDefault="00A25A19" w:rsidP="00A25A19">
      <w:pPr>
        <w:pStyle w:val="Textkrper"/>
        <w:spacing w:before="360" w:after="360"/>
        <w:jc w:val="center"/>
        <w:rPr>
          <w:lang w:val="de-CH"/>
        </w:rPr>
      </w:pPr>
      <w:r w:rsidRPr="00957005">
        <w:rPr>
          <w:noProof/>
          <w:lang w:val="de-CH"/>
        </w:rPr>
        <w:drawing>
          <wp:inline distT="0" distB="0" distL="0" distR="0" wp14:anchorId="657CD747" wp14:editId="015BADB1">
            <wp:extent cx="3147333" cy="2476715"/>
            <wp:effectExtent l="0" t="0" r="0" b="0"/>
            <wp:docPr id="11264" name="Grafik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47333" cy="2476715"/>
                    </a:xfrm>
                    <a:prstGeom prst="rect">
                      <a:avLst/>
                    </a:prstGeom>
                  </pic:spPr>
                </pic:pic>
              </a:graphicData>
            </a:graphic>
          </wp:inline>
        </w:drawing>
      </w:r>
    </w:p>
    <w:p w14:paraId="0B66B6E1" w14:textId="77777777" w:rsidR="00A25A19" w:rsidRPr="00957005" w:rsidRDefault="00A25A19" w:rsidP="00A25A19">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aov.deer &lt;- aov(Species.richness ~ Year * Treatment * Plot.type, data = Riesch)</w:t>
      </w:r>
    </w:p>
    <w:p w14:paraId="3BF0D4A1" w14:textId="7E828756" w:rsidR="00A25A19" w:rsidRPr="00957005" w:rsidRDefault="00A25A19" w:rsidP="00A25A19">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plot_model(aov.deer, type = "pred", terms = c("Year", "Treatment", "Plot.type"))</w:t>
      </w:r>
    </w:p>
    <w:p w14:paraId="59379E56" w14:textId="24E994AF" w:rsidR="00FB4041" w:rsidRPr="00957005" w:rsidRDefault="00FB4041" w:rsidP="001F6A5C">
      <w:pPr>
        <w:pStyle w:val="berschrift2"/>
      </w:pPr>
      <w:bookmarkStart w:id="53" w:name="_Toc117278779"/>
      <w:r w:rsidRPr="00957005">
        <w:t>Korrelationen</w:t>
      </w:r>
      <w:bookmarkEnd w:id="53"/>
    </w:p>
    <w:p w14:paraId="45C23404" w14:textId="4F5F0313" w:rsidR="00FB4041" w:rsidRPr="00957005" w:rsidRDefault="00FB3EFC" w:rsidP="006D784B">
      <w:pPr>
        <w:pStyle w:val="Textkrper"/>
        <w:rPr>
          <w:lang w:val="de-CH"/>
        </w:rPr>
      </w:pPr>
      <w:r w:rsidRPr="00957005">
        <w:rPr>
          <w:b/>
          <w:lang w:val="de-CH"/>
        </w:rPr>
        <w:t>Pearson-K</w:t>
      </w:r>
      <w:r w:rsidR="00F3058C" w:rsidRPr="00957005">
        <w:rPr>
          <w:b/>
          <w:lang w:val="de-CH"/>
        </w:rPr>
        <w:t>orrelationen</w:t>
      </w:r>
      <w:r w:rsidR="00F3058C" w:rsidRPr="00957005">
        <w:rPr>
          <w:lang w:val="de-CH"/>
        </w:rPr>
        <w:t xml:space="preserve"> analysieren den </w:t>
      </w:r>
      <w:r w:rsidR="00F3058C" w:rsidRPr="00957005">
        <w:rPr>
          <w:b/>
          <w:lang w:val="de-CH"/>
        </w:rPr>
        <w:t>Zusammenhang</w:t>
      </w:r>
      <w:r w:rsidR="007769FD" w:rsidRPr="00957005">
        <w:rPr>
          <w:b/>
          <w:lang w:val="de-CH"/>
        </w:rPr>
        <w:t xml:space="preserve"> zwischen zwei metrischen Variablen</w:t>
      </w:r>
      <w:r w:rsidR="007769FD" w:rsidRPr="00957005">
        <w:rPr>
          <w:lang w:val="de-CH"/>
        </w:rPr>
        <w:t xml:space="preserve"> und beantworten dabei die folgenden Fragen:</w:t>
      </w:r>
    </w:p>
    <w:p w14:paraId="70E6FE25" w14:textId="5DD2AD74" w:rsidR="00FE1C9B" w:rsidRPr="00957005" w:rsidRDefault="00FE1C9B" w:rsidP="00AF0509">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Gibt es einen </w:t>
      </w:r>
      <w:r w:rsidRPr="00957005">
        <w:rPr>
          <w:rFonts w:eastAsia="Times New Roman" w:cs="Arial"/>
          <w:b/>
          <w:lang w:eastAsia="en-GB"/>
        </w:rPr>
        <w:t>linearen</w:t>
      </w:r>
      <w:r w:rsidRPr="00957005">
        <w:rPr>
          <w:rFonts w:eastAsia="Times New Roman" w:cs="Arial"/>
          <w:lang w:eastAsia="en-GB"/>
        </w:rPr>
        <w:t xml:space="preserve"> Zusammenhang?</w:t>
      </w:r>
    </w:p>
    <w:p w14:paraId="68B0B312" w14:textId="390FD2FC" w:rsidR="00FE1C9B" w:rsidRPr="00957005" w:rsidRDefault="00FE1C9B" w:rsidP="00AF0509">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In welche Richtung läuft er?</w:t>
      </w:r>
    </w:p>
    <w:p w14:paraId="765514E7" w14:textId="2F1DEB22" w:rsidR="00FE1C9B" w:rsidRPr="00957005" w:rsidRDefault="00FE1C9B" w:rsidP="00AF0509">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Wie stark ist er?</w:t>
      </w:r>
    </w:p>
    <w:p w14:paraId="674D14F0" w14:textId="6EDC1733" w:rsidR="007769FD" w:rsidRPr="00957005" w:rsidRDefault="00D317C4" w:rsidP="006D784B">
      <w:pPr>
        <w:pStyle w:val="Textkrper"/>
        <w:spacing w:before="120"/>
        <w:rPr>
          <w:lang w:val="de-CH"/>
        </w:rPr>
      </w:pPr>
      <w:r w:rsidRPr="00957005">
        <w:rPr>
          <w:lang w:val="de-CH"/>
        </w:rPr>
        <w:lastRenderedPageBreak/>
        <w:t>Wichtig dabei ist, dass Korrelationen keine Kausalität voraussetzen oder annehmen. Es gibt also keine abhängige und unabhängige Variable, keine Unterscheidung in Prädiktor</w:t>
      </w:r>
      <w:r w:rsidR="00C53C28" w:rsidRPr="00957005">
        <w:rPr>
          <w:lang w:val="de-CH"/>
        </w:rPr>
        <w:t>-</w:t>
      </w:r>
      <w:r w:rsidRPr="00957005">
        <w:rPr>
          <w:lang w:val="de-CH"/>
        </w:rPr>
        <w:t xml:space="preserve"> und</w:t>
      </w:r>
      <w:r w:rsidR="005673B0" w:rsidRPr="00957005">
        <w:rPr>
          <w:lang w:val="de-CH"/>
        </w:rPr>
        <w:t xml:space="preserve"> Antwortvariable. Logischerweise liefern Korrelationen dann auch identische Ergebnisse, wenn </w:t>
      </w:r>
      <w:r w:rsidR="005673B0" w:rsidRPr="00957005">
        <w:rPr>
          <w:i/>
          <w:lang w:val="de-CH"/>
        </w:rPr>
        <w:t>x</w:t>
      </w:r>
      <w:r w:rsidR="006E0077" w:rsidRPr="00957005">
        <w:rPr>
          <w:lang w:val="de-CH"/>
        </w:rPr>
        <w:t xml:space="preserve">- </w:t>
      </w:r>
      <w:r w:rsidR="005673B0" w:rsidRPr="00957005">
        <w:rPr>
          <w:lang w:val="de-CH"/>
        </w:rPr>
        <w:t xml:space="preserve">und </w:t>
      </w:r>
      <w:r w:rsidR="005673B0" w:rsidRPr="00957005">
        <w:rPr>
          <w:i/>
          <w:lang w:val="de-CH"/>
        </w:rPr>
        <w:t>y</w:t>
      </w:r>
      <w:r w:rsidR="006E0077" w:rsidRPr="00957005">
        <w:rPr>
          <w:i/>
          <w:lang w:val="de-CH"/>
        </w:rPr>
        <w:t>-</w:t>
      </w:r>
      <w:r w:rsidR="006E0077" w:rsidRPr="00957005">
        <w:rPr>
          <w:iCs/>
          <w:lang w:val="de-CH"/>
        </w:rPr>
        <w:t>Achse</w:t>
      </w:r>
      <w:r w:rsidR="005673B0" w:rsidRPr="00957005">
        <w:rPr>
          <w:lang w:val="de-CH"/>
        </w:rPr>
        <w:t xml:space="preserve"> vertauscht werden.</w:t>
      </w:r>
    </w:p>
    <w:p w14:paraId="3A4DD48E" w14:textId="6DB955AF" w:rsidR="005673B0" w:rsidRPr="00957005" w:rsidRDefault="005673B0" w:rsidP="006D784B">
      <w:pPr>
        <w:pStyle w:val="Textkrper"/>
        <w:spacing w:before="120"/>
        <w:rPr>
          <w:lang w:val="de-CH"/>
        </w:rPr>
      </w:pPr>
      <w:r w:rsidRPr="00957005">
        <w:rPr>
          <w:lang w:val="de-CH"/>
        </w:rPr>
        <w:t>Die folgenden fünf Abbildungen zeig</w:t>
      </w:r>
      <w:r w:rsidR="00784074" w:rsidRPr="00957005">
        <w:rPr>
          <w:lang w:val="de-CH"/>
        </w:rPr>
        <w:t xml:space="preserve">en verschiedene Situationen. Bei (a) liegt eine positive Korrelation vor, bei (b) eine negative und bei (c)–(e) keine Korrelation. </w:t>
      </w:r>
      <w:r w:rsidR="00DA1577" w:rsidRPr="00957005">
        <w:rPr>
          <w:lang w:val="de-CH"/>
        </w:rPr>
        <w:t xml:space="preserve">Bei (e) erkennt man zwar visuell eine Beziehung (ein </w:t>
      </w:r>
      <w:r w:rsidR="008F50C9" w:rsidRPr="00957005">
        <w:rPr>
          <w:lang w:val="de-CH"/>
        </w:rPr>
        <w:t>«</w:t>
      </w:r>
      <w:r w:rsidR="00DA1577" w:rsidRPr="00957005">
        <w:rPr>
          <w:lang w:val="de-CH"/>
        </w:rPr>
        <w:t>Peak</w:t>
      </w:r>
      <w:r w:rsidR="008F50C9" w:rsidRPr="00957005">
        <w:rPr>
          <w:lang w:val="de-CH"/>
        </w:rPr>
        <w:t>»</w:t>
      </w:r>
      <w:r w:rsidR="00DA1577" w:rsidRPr="00957005">
        <w:rPr>
          <w:lang w:val="de-CH"/>
        </w:rPr>
        <w:t xml:space="preserve"> in der Mittel, also eine unimodale Beziehung), aber das ist eben kein linearer Zusammenhang.</w:t>
      </w:r>
    </w:p>
    <w:p w14:paraId="289AAF12" w14:textId="7F7DBDFE" w:rsidR="00DA1577" w:rsidRPr="00957005" w:rsidRDefault="00DA1577" w:rsidP="006D784B">
      <w:pPr>
        <w:pStyle w:val="Textkrper"/>
        <w:spacing w:before="360" w:after="360"/>
        <w:jc w:val="center"/>
        <w:rPr>
          <w:lang w:val="de-CH"/>
        </w:rPr>
      </w:pPr>
      <w:r w:rsidRPr="00957005">
        <w:rPr>
          <w:noProof/>
          <w:lang w:val="de-CH" w:eastAsia="en-GB"/>
        </w:rPr>
        <w:drawing>
          <wp:inline distT="0" distB="0" distL="0" distR="0" wp14:anchorId="15EEC1CC" wp14:editId="038D60A4">
            <wp:extent cx="4825333" cy="2837368"/>
            <wp:effectExtent l="0" t="0" r="0" b="12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5333" cy="283736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957005">
        <w:rPr>
          <w:lang w:val="de-CH"/>
        </w:rPr>
        <w:br/>
      </w:r>
      <w:r w:rsidRPr="00957005">
        <w:rPr>
          <w:sz w:val="19"/>
          <w:szCs w:val="19"/>
          <w:lang w:val="de-CH"/>
        </w:rPr>
        <w:t>(aus Quinn &amp; Keough 2002)</w:t>
      </w:r>
    </w:p>
    <w:p w14:paraId="5D0CFC19" w14:textId="7A190438" w:rsidR="001B250C" w:rsidRPr="00957005" w:rsidRDefault="00A13A55" w:rsidP="006D784B">
      <w:pPr>
        <w:pStyle w:val="Textkrper"/>
        <w:rPr>
          <w:lang w:val="de-CH"/>
        </w:rPr>
      </w:pPr>
      <w:r w:rsidRPr="00957005">
        <w:rPr>
          <w:lang w:val="de-CH"/>
        </w:rPr>
        <w:t>Bei der Pearson-Korrelation betrachtet man</w:t>
      </w:r>
      <w:r w:rsidR="001B250C" w:rsidRPr="00957005">
        <w:rPr>
          <w:lang w:val="de-CH"/>
        </w:rPr>
        <w:t xml:space="preserve"> die beiden Parameter </w:t>
      </w:r>
      <w:r w:rsidR="006E0077" w:rsidRPr="00957005">
        <w:rPr>
          <w:lang w:val="de-CH"/>
        </w:rPr>
        <w:t xml:space="preserve">Kovarianz </w:t>
      </w:r>
      <w:r w:rsidR="001B250C" w:rsidRPr="00957005">
        <w:rPr>
          <w:lang w:val="de-CH"/>
        </w:rPr>
        <w:t>(reicht von −∞ bis +∞) und die Korrelation, welche die Covarianz auf den Bereich von –1 bis +1 standardisiert. Pearsons Korrelationskoeffizi</w:t>
      </w:r>
      <w:r w:rsidR="00FA3371" w:rsidRPr="00957005">
        <w:rPr>
          <w:lang w:val="de-CH"/>
        </w:rPr>
        <w:t>ent r ist der Schätzer für die Korrelation basierend auf der Stichprobe:</w:t>
      </w:r>
    </w:p>
    <w:p w14:paraId="71CCB011" w14:textId="6D873DDA" w:rsidR="00FA3371" w:rsidRPr="00957005" w:rsidRDefault="00FA3371" w:rsidP="006D784B">
      <w:pPr>
        <w:pStyle w:val="Textkrper"/>
        <w:spacing w:before="360" w:after="360"/>
        <w:jc w:val="center"/>
        <w:rPr>
          <w:lang w:val="de-CH"/>
        </w:rPr>
      </w:pPr>
      <w:r w:rsidRPr="00957005">
        <w:rPr>
          <w:noProof/>
          <w:lang w:val="de-CH" w:eastAsia="en-GB"/>
        </w:rPr>
        <w:drawing>
          <wp:inline distT="0" distB="0" distL="0" distR="0" wp14:anchorId="7DD21139" wp14:editId="6EE60957">
            <wp:extent cx="4086225" cy="1739517"/>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6225" cy="1739517"/>
                    </a:xfrm>
                    <a:prstGeom prst="rect">
                      <a:avLst/>
                    </a:prstGeom>
                    <a:noFill/>
                    <a:ln>
                      <a:noFill/>
                    </a:ln>
                    <a:effectLst/>
                  </pic:spPr>
                </pic:pic>
              </a:graphicData>
            </a:graphic>
          </wp:inline>
        </w:drawing>
      </w:r>
      <w:r w:rsidRPr="00957005">
        <w:rPr>
          <w:lang w:val="de-CH"/>
        </w:rPr>
        <w:br/>
      </w:r>
      <w:r w:rsidR="003727EA" w:rsidRPr="00957005">
        <w:rPr>
          <w:sz w:val="19"/>
          <w:szCs w:val="19"/>
          <w:lang w:val="de-CH"/>
        </w:rPr>
        <w:br/>
      </w:r>
      <w:r w:rsidRPr="00957005">
        <w:rPr>
          <w:sz w:val="19"/>
          <w:szCs w:val="19"/>
          <w:lang w:val="de-CH"/>
        </w:rPr>
        <w:t>(aus Quinn &amp; Keough 2002)</w:t>
      </w:r>
    </w:p>
    <w:p w14:paraId="182CB6E3" w14:textId="40F7EC75" w:rsidR="00DF04D2" w:rsidRPr="00957005" w:rsidRDefault="003727EA" w:rsidP="006D784B">
      <w:pPr>
        <w:pStyle w:val="Textkrper"/>
        <w:rPr>
          <w:lang w:val="de-CH"/>
        </w:rPr>
      </w:pPr>
      <w:r w:rsidRPr="00957005">
        <w:rPr>
          <w:lang w:val="de-CH"/>
        </w:rPr>
        <w:t>Die implizite Nullhypothese (H</w:t>
      </w:r>
      <w:r w:rsidRPr="00957005">
        <w:rPr>
          <w:vertAlign w:val="subscript"/>
          <w:lang w:val="de-CH"/>
        </w:rPr>
        <w:t>0</w:t>
      </w:r>
      <w:r w:rsidRPr="00957005">
        <w:rPr>
          <w:lang w:val="de-CH"/>
        </w:rPr>
        <w:t xml:space="preserve">) ist nun </w:t>
      </w:r>
      <w:r w:rsidRPr="00957005">
        <w:rPr>
          <w:rFonts w:cs="Arial"/>
          <w:lang w:val="de-CH"/>
        </w:rPr>
        <w:t>ρ</w:t>
      </w:r>
      <w:r w:rsidRPr="00957005">
        <w:rPr>
          <w:lang w:val="de-CH"/>
        </w:rPr>
        <w:t xml:space="preserve"> = 0</w:t>
      </w:r>
      <w:r w:rsidR="00DF04D2" w:rsidRPr="00957005">
        <w:rPr>
          <w:lang w:val="de-CH"/>
        </w:rPr>
        <w:t xml:space="preserve">. Die Teststatistik ist das uns schon bekannte </w:t>
      </w:r>
      <w:r w:rsidR="00DF04D2" w:rsidRPr="00957005">
        <w:rPr>
          <w:i/>
          <w:lang w:val="de-CH"/>
        </w:rPr>
        <w:t>t</w:t>
      </w:r>
      <w:r w:rsidR="00DF04D2" w:rsidRPr="00957005">
        <w:rPr>
          <w:lang w:val="de-CH"/>
        </w:rPr>
        <w:t xml:space="preserve"> mit </w:t>
      </w:r>
      <m:oMath>
        <m:r>
          <w:rPr>
            <w:rFonts w:ascii="Cambria Math" w:hAnsi="Cambria Math"/>
            <w:lang w:val="de-CH"/>
          </w:rPr>
          <m:t>t</m:t>
        </m:r>
        <m:r>
          <m:rPr>
            <m:sty m:val="p"/>
          </m:rPr>
          <w:rPr>
            <w:rFonts w:ascii="Cambria Math" w:hAnsi="Cambria Math"/>
            <w:lang w:val="de-CH"/>
          </w:rPr>
          <m:t>= </m:t>
        </m:r>
        <m:f>
          <m:fPr>
            <m:ctrlPr>
              <w:rPr>
                <w:rFonts w:ascii="Cambria Math" w:hAnsi="Cambria Math"/>
                <w:i/>
                <w:lang w:val="de-CH"/>
              </w:rPr>
            </m:ctrlPr>
          </m:fPr>
          <m:num>
            <m:r>
              <w:rPr>
                <w:rFonts w:ascii="Cambria Math" w:hAnsi="Cambria Math"/>
                <w:lang w:val="de-CH"/>
              </w:rPr>
              <m:t>r</m:t>
            </m:r>
          </m:num>
          <m:den>
            <m:sSub>
              <m:sSubPr>
                <m:ctrlPr>
                  <w:rPr>
                    <w:rFonts w:ascii="Cambria Math" w:hAnsi="Cambria Math"/>
                    <w:i/>
                    <w:lang w:val="de-CH"/>
                  </w:rPr>
                </m:ctrlPr>
              </m:sSubPr>
              <m:e>
                <m:r>
                  <w:rPr>
                    <w:rFonts w:ascii="Cambria Math" w:hAnsi="Cambria Math"/>
                    <w:lang w:val="de-CH"/>
                  </w:rPr>
                  <m:t>s</m:t>
                </m:r>
              </m:e>
              <m:sub>
                <m:r>
                  <w:rPr>
                    <w:rFonts w:ascii="Cambria Math" w:hAnsi="Cambria Math"/>
                    <w:lang w:val="de-CH"/>
                  </w:rPr>
                  <m:t>r</m:t>
                </m:r>
              </m:sub>
            </m:sSub>
          </m:den>
        </m:f>
      </m:oMath>
      <w:r w:rsidR="00DF04D2" w:rsidRPr="00957005">
        <w:rPr>
          <w:lang w:val="de-CH"/>
        </w:rPr>
        <w:t xml:space="preserve"> , wobei </w:t>
      </w:r>
      <w:r w:rsidR="00DF04D2" w:rsidRPr="00957005">
        <w:rPr>
          <w:i/>
          <w:lang w:val="de-CH"/>
        </w:rPr>
        <w:t>s</w:t>
      </w:r>
      <w:r w:rsidR="00DF04D2" w:rsidRPr="00957005">
        <w:rPr>
          <w:i/>
          <w:vertAlign w:val="subscript"/>
          <w:lang w:val="de-CH"/>
        </w:rPr>
        <w:t>r</w:t>
      </w:r>
      <w:r w:rsidR="00DF04D2" w:rsidRPr="00957005">
        <w:rPr>
          <w:i/>
          <w:lang w:val="de-CH"/>
        </w:rPr>
        <w:t xml:space="preserve"> </w:t>
      </w:r>
      <w:r w:rsidR="0011000D" w:rsidRPr="00957005">
        <w:rPr>
          <w:lang w:val="de-CH"/>
        </w:rPr>
        <w:t>für den</w:t>
      </w:r>
      <w:r w:rsidR="00DF04D2" w:rsidRPr="00957005">
        <w:rPr>
          <w:lang w:val="de-CH"/>
        </w:rPr>
        <w:t xml:space="preserve"> Standardfehler von </w:t>
      </w:r>
      <w:r w:rsidR="00DF04D2" w:rsidRPr="00957005">
        <w:rPr>
          <w:i/>
          <w:lang w:val="de-CH"/>
        </w:rPr>
        <w:t>r</w:t>
      </w:r>
      <w:r w:rsidR="00DF04D2" w:rsidRPr="00957005">
        <w:rPr>
          <w:lang w:val="de-CH"/>
        </w:rPr>
        <w:t xml:space="preserve"> </w:t>
      </w:r>
      <w:r w:rsidR="0011000D" w:rsidRPr="00957005">
        <w:rPr>
          <w:lang w:val="de-CH"/>
        </w:rPr>
        <w:t>steht</w:t>
      </w:r>
      <w:r w:rsidR="00DF04D2" w:rsidRPr="00957005">
        <w:rPr>
          <w:lang w:val="de-CH"/>
        </w:rPr>
        <w:t xml:space="preserve"> und bei </w:t>
      </w:r>
      <w:r w:rsidR="00DF04D2" w:rsidRPr="00957005">
        <w:rPr>
          <w:i/>
          <w:lang w:val="de-CH"/>
        </w:rPr>
        <w:t>n</w:t>
      </w:r>
      <w:r w:rsidR="00DF04D2" w:rsidRPr="00957005">
        <w:rPr>
          <w:lang w:val="de-CH"/>
        </w:rPr>
        <w:t xml:space="preserve"> – 2 Freiheitsgraden gestet wird.</w:t>
      </w:r>
    </w:p>
    <w:p w14:paraId="680F6663" w14:textId="6AB0E3FF" w:rsidR="00FB3EFC" w:rsidRPr="00957005" w:rsidRDefault="00FB3EFC" w:rsidP="006D784B">
      <w:pPr>
        <w:pStyle w:val="Textkrper"/>
        <w:rPr>
          <w:lang w:val="de-CH"/>
        </w:rPr>
      </w:pPr>
      <w:r w:rsidRPr="00957005">
        <w:rPr>
          <w:lang w:val="de-CH"/>
        </w:rPr>
        <w:lastRenderedPageBreak/>
        <w:t xml:space="preserve">Die Pearson-Korrelation ist die „parametrische“ Variante </w:t>
      </w:r>
      <w:r w:rsidR="00F201C6" w:rsidRPr="00957005">
        <w:rPr>
          <w:lang w:val="de-CH"/>
        </w:rPr>
        <w:t>der Korrelationen. Ihre Anwendung hat zwei Voraussetzungen (in Klammern ist angegeben, wie man ihr Vorliegen visuell überprüfen kann):</w:t>
      </w:r>
    </w:p>
    <w:p w14:paraId="18BE9650" w14:textId="14314F5F" w:rsidR="00F201C6" w:rsidRPr="00957005" w:rsidRDefault="009E3B85" w:rsidP="00525AEF">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Linearität (Überprüfung mit einem </w:t>
      </w:r>
      <w:r w:rsidRPr="00957005">
        <w:rPr>
          <w:rFonts w:eastAsia="Times New Roman" w:cs="Arial"/>
          <w:i/>
          <w:lang w:eastAsia="en-GB"/>
        </w:rPr>
        <w:t>xy</w:t>
      </w:r>
      <w:r w:rsidRPr="00957005">
        <w:rPr>
          <w:rFonts w:eastAsia="Times New Roman" w:cs="Arial"/>
          <w:lang w:eastAsia="en-GB"/>
        </w:rPr>
        <w:t>-Scatterplot)</w:t>
      </w:r>
    </w:p>
    <w:p w14:paraId="2C6CB558" w14:textId="1528C52F" w:rsidR="00F201C6" w:rsidRPr="00957005" w:rsidRDefault="009E3B85" w:rsidP="00525AEF">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Bivariate Normalverteilung (Überprüfung mit Boxplots beider Variablen)</w:t>
      </w:r>
    </w:p>
    <w:p w14:paraId="27906CF6" w14:textId="278F28F3" w:rsidR="00F201C6" w:rsidRPr="00957005" w:rsidRDefault="009E3B85" w:rsidP="006D784B">
      <w:pPr>
        <w:pStyle w:val="Textkrper"/>
        <w:spacing w:before="120"/>
        <w:rPr>
          <w:lang w:val="de-CH"/>
        </w:rPr>
      </w:pPr>
      <w:r w:rsidRPr="00957005">
        <w:rPr>
          <w:lang w:val="de-CH"/>
        </w:rPr>
        <w:t>Wenn diese Voraussetzungen ungenügend erfüllt sind, kann man auf nicht-parametrische Äquivalente ausweichen. Diese</w:t>
      </w:r>
      <w:r w:rsidR="002D7874" w:rsidRPr="00957005">
        <w:rPr>
          <w:lang w:val="de-CH"/>
        </w:rPr>
        <w:t xml:space="preserve"> testen auf monotone, nicht auf lineare Beziehungen</w:t>
      </w:r>
      <w:r w:rsidR="00A25A19" w:rsidRPr="00957005">
        <w:rPr>
          <w:lang w:val="de-CH"/>
        </w:rPr>
        <w:t>, liefern allerdings keine exakten Ergebnisse bei Bindungen (d.h. wenn der gleiche Wert mehrfach vorkommt)</w:t>
      </w:r>
      <w:r w:rsidR="002D7874" w:rsidRPr="00957005">
        <w:rPr>
          <w:lang w:val="de-CH"/>
        </w:rPr>
        <w:t>:</w:t>
      </w:r>
    </w:p>
    <w:p w14:paraId="6CBB83BC" w14:textId="36D48119" w:rsidR="002D7874" w:rsidRPr="00957005" w:rsidRDefault="002D7874" w:rsidP="00525AEF">
      <w:pPr>
        <w:pStyle w:val="Listenabsatz"/>
        <w:numPr>
          <w:ilvl w:val="0"/>
          <w:numId w:val="7"/>
        </w:numPr>
        <w:spacing w:before="120" w:after="120" w:line="276" w:lineRule="auto"/>
        <w:ind w:left="714" w:hanging="357"/>
        <w:contextualSpacing w:val="0"/>
        <w:jc w:val="left"/>
        <w:textAlignment w:val="baseline"/>
        <w:rPr>
          <w:rFonts w:eastAsia="Times New Roman" w:cs="Arial"/>
          <w:lang w:eastAsia="en-GB"/>
        </w:rPr>
      </w:pPr>
      <w:r w:rsidRPr="00957005">
        <w:rPr>
          <w:rFonts w:eastAsia="Times New Roman" w:cs="Arial"/>
          <w:lang w:eastAsia="en-GB"/>
        </w:rPr>
        <w:t>Für 7</w:t>
      </w:r>
      <w:r w:rsidR="00037488" w:rsidRPr="00957005">
        <w:rPr>
          <w:rFonts w:eastAsia="Times New Roman" w:cs="Arial"/>
          <w:lang w:eastAsia="en-GB"/>
        </w:rPr>
        <w:t xml:space="preserve"> ≤</w:t>
      </w:r>
      <w:r w:rsidRPr="00957005">
        <w:rPr>
          <w:rFonts w:eastAsia="Times New Roman" w:cs="Arial"/>
          <w:lang w:eastAsia="en-GB"/>
        </w:rPr>
        <w:t xml:space="preserve"> </w:t>
      </w:r>
      <w:r w:rsidR="00037488" w:rsidRPr="00957005">
        <w:rPr>
          <w:rFonts w:eastAsia="Times New Roman" w:cs="Arial"/>
          <w:i/>
          <w:lang w:eastAsia="en-GB"/>
        </w:rPr>
        <w:t>n</w:t>
      </w:r>
      <w:r w:rsidR="00037488" w:rsidRPr="00957005">
        <w:rPr>
          <w:rFonts w:eastAsia="Times New Roman" w:cs="Arial"/>
          <w:lang w:eastAsia="en-GB"/>
        </w:rPr>
        <w:t xml:space="preserve"> ≤ 30: </w:t>
      </w:r>
      <w:r w:rsidR="00037488" w:rsidRPr="00957005">
        <w:rPr>
          <w:rFonts w:eastAsia="Times New Roman" w:cs="Arial"/>
          <w:b/>
          <w:lang w:eastAsia="en-GB"/>
        </w:rPr>
        <w:t>Spearman-Rang-Korrrelation (</w:t>
      </w:r>
      <w:r w:rsidR="00037488" w:rsidRPr="00957005">
        <w:rPr>
          <w:rFonts w:eastAsia="Times New Roman" w:cs="Arial"/>
          <w:b/>
          <w:i/>
          <w:lang w:eastAsia="en-GB"/>
        </w:rPr>
        <w:t>r</w:t>
      </w:r>
      <w:r w:rsidR="00037488" w:rsidRPr="00957005">
        <w:rPr>
          <w:rFonts w:eastAsia="Times New Roman" w:cs="Arial"/>
          <w:b/>
          <w:i/>
          <w:vertAlign w:val="subscript"/>
          <w:lang w:eastAsia="en-GB"/>
        </w:rPr>
        <w:t>s</w:t>
      </w:r>
      <w:r w:rsidR="00037488" w:rsidRPr="00957005">
        <w:rPr>
          <w:rFonts w:eastAsia="Times New Roman" w:cs="Arial"/>
          <w:b/>
          <w:lang w:eastAsia="en-GB"/>
        </w:rPr>
        <w:t>)</w:t>
      </w:r>
      <w:r w:rsidR="00037488" w:rsidRPr="00957005">
        <w:rPr>
          <w:rFonts w:eastAsia="Times New Roman" w:cs="Arial"/>
          <w:lang w:eastAsia="en-GB"/>
        </w:rPr>
        <w:br/>
        <w:t xml:space="preserve">(im Prinzip Pearsons </w:t>
      </w:r>
      <w:r w:rsidR="00037488" w:rsidRPr="00957005">
        <w:rPr>
          <w:rFonts w:eastAsia="Times New Roman" w:cs="Arial"/>
          <w:i/>
          <w:lang w:eastAsia="en-GB"/>
        </w:rPr>
        <w:t>r</w:t>
      </w:r>
      <w:r w:rsidR="00037488" w:rsidRPr="00957005">
        <w:rPr>
          <w:rFonts w:eastAsia="Times New Roman" w:cs="Arial"/>
          <w:lang w:eastAsia="en-GB"/>
        </w:rPr>
        <w:t xml:space="preserve"> für rangtransformierte Daten)</w:t>
      </w:r>
    </w:p>
    <w:p w14:paraId="70B9B543" w14:textId="11695B8D" w:rsidR="002D7874" w:rsidRPr="00957005" w:rsidRDefault="002D7874" w:rsidP="00525AEF">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Für </w:t>
      </w:r>
      <w:r w:rsidRPr="00957005">
        <w:rPr>
          <w:rFonts w:eastAsia="Times New Roman" w:cs="Arial"/>
          <w:i/>
          <w:lang w:eastAsia="en-GB"/>
        </w:rPr>
        <w:t>n</w:t>
      </w:r>
      <w:r w:rsidRPr="00957005">
        <w:rPr>
          <w:rFonts w:eastAsia="Times New Roman" w:cs="Arial"/>
          <w:lang w:eastAsia="en-GB"/>
        </w:rPr>
        <w:t xml:space="preserve"> &gt; 30: </w:t>
      </w:r>
      <w:r w:rsidRPr="00957005">
        <w:rPr>
          <w:rFonts w:eastAsia="Times New Roman" w:cs="Arial"/>
          <w:b/>
          <w:lang w:eastAsia="en-GB"/>
        </w:rPr>
        <w:t>Kendall’s tao (</w:t>
      </w:r>
      <w:r w:rsidR="00037488" w:rsidRPr="00957005">
        <w:rPr>
          <w:rFonts w:eastAsia="Times New Roman" w:cs="Arial"/>
          <w:b/>
          <w:lang w:eastAsia="en-GB"/>
        </w:rPr>
        <w:t>τ</w:t>
      </w:r>
      <w:r w:rsidRPr="00957005">
        <w:rPr>
          <w:rFonts w:eastAsia="Times New Roman" w:cs="Arial"/>
          <w:b/>
          <w:lang w:eastAsia="en-GB"/>
        </w:rPr>
        <w:t>)</w:t>
      </w:r>
    </w:p>
    <w:p w14:paraId="5F6CE8E8" w14:textId="4074AC89" w:rsidR="00037488" w:rsidRPr="00957005" w:rsidRDefault="00037488" w:rsidP="006D784B">
      <w:pPr>
        <w:pStyle w:val="Textkrper"/>
        <w:spacing w:before="120"/>
        <w:rPr>
          <w:lang w:val="de-CH"/>
        </w:rPr>
      </w:pPr>
      <w:r w:rsidRPr="00957005">
        <w:rPr>
          <w:lang w:val="de-CH"/>
        </w:rPr>
        <w:t>Hier noch der R Code für alle drei Möglichkeiten:</w:t>
      </w:r>
    </w:p>
    <w:p w14:paraId="4126E21C" w14:textId="77777777" w:rsidR="004D6215" w:rsidRPr="00957005" w:rsidRDefault="004D6215" w:rsidP="004D6215">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cor.test(df$Species.richness, df$N.deposition, method = "pearson")</w:t>
      </w:r>
    </w:p>
    <w:p w14:paraId="7492D9CD" w14:textId="77777777" w:rsidR="004D6215" w:rsidRPr="00957005" w:rsidRDefault="004D6215" w:rsidP="004D6215">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cor.test(df$Species.richness, df$N.deposition, method = "spearman")</w:t>
      </w:r>
    </w:p>
    <w:p w14:paraId="6AF2F92D" w14:textId="77777777" w:rsidR="004D6215" w:rsidRPr="00957005" w:rsidRDefault="004D6215" w:rsidP="004D6215">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cor.test(df$Species.richness, df$N.deposition, method = "kendall")</w:t>
      </w:r>
    </w:p>
    <w:p w14:paraId="56842834" w14:textId="4FC2458C" w:rsidR="00FB4041" w:rsidRPr="00957005" w:rsidRDefault="004D6215" w:rsidP="004D6215">
      <w:pPr>
        <w:pStyle w:val="berschrift2"/>
      </w:pPr>
      <w:r w:rsidRPr="00957005">
        <w:rPr>
          <w:rFonts w:ascii="Courier New" w:eastAsiaTheme="minorEastAsia" w:hAnsi="Courier New" w:cs="Courier New"/>
          <w:bCs w:val="0"/>
          <w:i w:val="0"/>
          <w:iCs w:val="0"/>
          <w:color w:val="FF0000"/>
          <w:kern w:val="24"/>
          <w:sz w:val="22"/>
          <w:lang w:eastAsia="en-GB"/>
        </w:rPr>
        <w:t xml:space="preserve"> </w:t>
      </w:r>
      <w:bookmarkStart w:id="54" w:name="_Toc117278780"/>
      <w:r w:rsidR="00FB4041" w:rsidRPr="00957005">
        <w:t>Einfache lineare Regressionen</w:t>
      </w:r>
      <w:bookmarkEnd w:id="54"/>
    </w:p>
    <w:p w14:paraId="7709E79D" w14:textId="0FD7A9F5" w:rsidR="00AA03AA" w:rsidRPr="00957005" w:rsidRDefault="00AA03AA" w:rsidP="00E61655">
      <w:pPr>
        <w:pStyle w:val="berschrift3"/>
      </w:pPr>
      <w:bookmarkStart w:id="55" w:name="_Toc117278781"/>
      <w:r w:rsidRPr="00957005">
        <w:t>Idee</w:t>
      </w:r>
      <w:bookmarkEnd w:id="55"/>
    </w:p>
    <w:p w14:paraId="270731C0" w14:textId="665A991B" w:rsidR="00FB4041" w:rsidRPr="00957005" w:rsidRDefault="00DC2990" w:rsidP="006D784B">
      <w:pPr>
        <w:pStyle w:val="Textkrper"/>
        <w:rPr>
          <w:lang w:val="de-CH"/>
        </w:rPr>
      </w:pPr>
      <w:r w:rsidRPr="00957005">
        <w:rPr>
          <w:lang w:val="de-CH"/>
        </w:rPr>
        <w:t xml:space="preserve">Einfache lineare Regressionen sind konzeptionell und mathematisch ähnlich zu Pearson-Korrelationen. </w:t>
      </w:r>
      <w:r w:rsidR="008345C8" w:rsidRPr="00957005">
        <w:rPr>
          <w:lang w:val="de-CH"/>
        </w:rPr>
        <w:t xml:space="preserve">Oft werden </w:t>
      </w:r>
      <w:r w:rsidR="00140EA0" w:rsidRPr="00957005">
        <w:rPr>
          <w:lang w:val="de-CH"/>
        </w:rPr>
        <w:t>beide Verfahren</w:t>
      </w:r>
      <w:r w:rsidR="008345C8" w:rsidRPr="00957005">
        <w:rPr>
          <w:lang w:val="de-CH"/>
        </w:rPr>
        <w:t xml:space="preserve"> daher fälsch auch begrifflich durcheinandergeworfen. </w:t>
      </w:r>
      <w:r w:rsidRPr="00957005">
        <w:rPr>
          <w:lang w:val="de-CH"/>
        </w:rPr>
        <w:t xml:space="preserve">Der </w:t>
      </w:r>
      <w:r w:rsidRPr="00957005">
        <w:rPr>
          <w:b/>
          <w:lang w:val="de-CH"/>
        </w:rPr>
        <w:t>entscheidende Unterschied</w:t>
      </w:r>
      <w:r w:rsidRPr="00957005">
        <w:rPr>
          <w:lang w:val="de-CH"/>
        </w:rPr>
        <w:t xml:space="preserve"> ist, dass wir für eine Regression eine </w:t>
      </w:r>
      <w:r w:rsidRPr="00957005">
        <w:rPr>
          <w:b/>
          <w:lang w:val="de-CH"/>
        </w:rPr>
        <w:t xml:space="preserve">theoretisch vermutete Kausalität </w:t>
      </w:r>
      <w:r w:rsidRPr="00957005">
        <w:rPr>
          <w:lang w:val="de-CH"/>
        </w:rPr>
        <w:t>haben müssen</w:t>
      </w:r>
      <w:r w:rsidR="008345C8" w:rsidRPr="00957005">
        <w:rPr>
          <w:lang w:val="de-CH"/>
        </w:rPr>
        <w:t>. Damit</w:t>
      </w:r>
      <w:r w:rsidR="00CE63A5" w:rsidRPr="00957005">
        <w:rPr>
          <w:lang w:val="de-CH"/>
        </w:rPr>
        <w:t xml:space="preserve"> haben wir</w:t>
      </w:r>
      <w:r w:rsidR="00140EA0" w:rsidRPr="00957005">
        <w:rPr>
          <w:lang w:val="de-CH"/>
        </w:rPr>
        <w:t>, anders als bei einer Korrelation,</w:t>
      </w:r>
      <w:r w:rsidR="00CE63A5" w:rsidRPr="00957005">
        <w:rPr>
          <w:lang w:val="de-CH"/>
        </w:rPr>
        <w:t xml:space="preserve"> eine fundamentalte Unterscheidung in:</w:t>
      </w:r>
    </w:p>
    <w:p w14:paraId="406965C9" w14:textId="346A6FD7" w:rsidR="00CE63A5" w:rsidRPr="00957005" w:rsidRDefault="00CE63A5" w:rsidP="00525AEF">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i/>
          <w:lang w:eastAsia="en-GB"/>
        </w:rPr>
        <w:t>X</w:t>
      </w:r>
      <w:r w:rsidRPr="00957005">
        <w:rPr>
          <w:rFonts w:eastAsia="Times New Roman" w:cs="Arial"/>
          <w:b/>
          <w:lang w:eastAsia="en-GB"/>
        </w:rPr>
        <w:t xml:space="preserve">: unabhängige Variable </w:t>
      </w:r>
      <w:r w:rsidRPr="00957005">
        <w:rPr>
          <w:rFonts w:eastAsia="Times New Roman" w:cs="Arial"/>
          <w:lang w:eastAsia="en-GB"/>
        </w:rPr>
        <w:t>(</w:t>
      </w:r>
      <w:r w:rsidRPr="00957005">
        <w:rPr>
          <w:rFonts w:eastAsia="Times New Roman" w:cs="Arial"/>
          <w:i/>
          <w:lang w:eastAsia="en-GB"/>
        </w:rPr>
        <w:t>independent variable</w:t>
      </w:r>
      <w:r w:rsidRPr="00957005">
        <w:rPr>
          <w:rFonts w:eastAsia="Times New Roman" w:cs="Arial"/>
          <w:lang w:eastAsia="en-GB"/>
        </w:rPr>
        <w:t>), Prädiktorvariable (</w:t>
      </w:r>
      <w:r w:rsidRPr="00957005">
        <w:rPr>
          <w:rFonts w:eastAsia="Times New Roman" w:cs="Arial"/>
          <w:i/>
          <w:lang w:eastAsia="en-GB"/>
        </w:rPr>
        <w:t>predictor</w:t>
      </w:r>
      <w:r w:rsidRPr="00957005">
        <w:rPr>
          <w:rFonts w:eastAsia="Times New Roman" w:cs="Arial"/>
          <w:lang w:eastAsia="en-GB"/>
        </w:rPr>
        <w:t>)</w:t>
      </w:r>
    </w:p>
    <w:p w14:paraId="2672B33A" w14:textId="3B993FEA" w:rsidR="00CE63A5" w:rsidRPr="00957005" w:rsidRDefault="00CE63A5" w:rsidP="00525AEF">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i/>
          <w:lang w:eastAsia="en-GB"/>
        </w:rPr>
        <w:t>Y</w:t>
      </w:r>
      <w:r w:rsidRPr="00957005">
        <w:rPr>
          <w:rFonts w:eastAsia="Times New Roman" w:cs="Arial"/>
          <w:b/>
          <w:lang w:eastAsia="en-GB"/>
        </w:rPr>
        <w:t xml:space="preserve">: abhängige Variable </w:t>
      </w:r>
      <w:r w:rsidRPr="00957005">
        <w:rPr>
          <w:rFonts w:eastAsia="Times New Roman" w:cs="Arial"/>
          <w:lang w:eastAsia="en-GB"/>
        </w:rPr>
        <w:t>(</w:t>
      </w:r>
      <w:r w:rsidRPr="00957005">
        <w:rPr>
          <w:rFonts w:eastAsia="Times New Roman" w:cs="Arial"/>
          <w:i/>
          <w:lang w:eastAsia="en-GB"/>
        </w:rPr>
        <w:t>dependent variable</w:t>
      </w:r>
      <w:r w:rsidRPr="00957005">
        <w:rPr>
          <w:rFonts w:eastAsia="Times New Roman" w:cs="Arial"/>
          <w:lang w:eastAsia="en-GB"/>
        </w:rPr>
        <w:t>), Antwortvariable (</w:t>
      </w:r>
      <w:r w:rsidRPr="00957005">
        <w:rPr>
          <w:rFonts w:eastAsia="Times New Roman" w:cs="Arial"/>
          <w:i/>
          <w:lang w:eastAsia="en-GB"/>
        </w:rPr>
        <w:t>response</w:t>
      </w:r>
      <w:r w:rsidRPr="00957005">
        <w:rPr>
          <w:rFonts w:eastAsia="Times New Roman" w:cs="Arial"/>
          <w:lang w:eastAsia="en-GB"/>
        </w:rPr>
        <w:t>)</w:t>
      </w:r>
    </w:p>
    <w:p w14:paraId="19527E6E" w14:textId="6239D7E3" w:rsidR="00CE63A5" w:rsidRPr="00957005" w:rsidRDefault="00CE63A5" w:rsidP="006D784B">
      <w:pPr>
        <w:pStyle w:val="Textkrper"/>
        <w:spacing w:before="120"/>
        <w:rPr>
          <w:lang w:val="de-CH"/>
        </w:rPr>
      </w:pPr>
      <w:r w:rsidRPr="00957005">
        <w:rPr>
          <w:lang w:val="de-CH"/>
        </w:rPr>
        <w:t>Bei Visualisierungen ist zu beachten, dass die unabhängige Variable immer auf der</w:t>
      </w:r>
      <w:r w:rsidR="000203E1" w:rsidRPr="00957005">
        <w:rPr>
          <w:lang w:val="de-CH"/>
        </w:rPr>
        <w:t xml:space="preserve"> </w:t>
      </w:r>
      <w:r w:rsidR="000203E1" w:rsidRPr="00957005">
        <w:rPr>
          <w:i/>
          <w:lang w:val="de-CH"/>
        </w:rPr>
        <w:t>x</w:t>
      </w:r>
      <w:r w:rsidR="000203E1" w:rsidRPr="00957005">
        <w:rPr>
          <w:lang w:val="de-CH"/>
        </w:rPr>
        <w:t xml:space="preserve">-Achse dargestellt wird, die abhängige dagegen auf der nach oben gerichteten </w:t>
      </w:r>
      <w:r w:rsidR="000203E1" w:rsidRPr="00957005">
        <w:rPr>
          <w:i/>
          <w:lang w:val="de-CH"/>
        </w:rPr>
        <w:t>y</w:t>
      </w:r>
      <w:r w:rsidR="000203E1" w:rsidRPr="00957005">
        <w:rPr>
          <w:lang w:val="de-CH"/>
        </w:rPr>
        <w:t>-Achse.</w:t>
      </w:r>
    </w:p>
    <w:p w14:paraId="09822E60" w14:textId="5DF8A690" w:rsidR="000203E1" w:rsidRPr="00957005" w:rsidRDefault="000203E1" w:rsidP="006D784B">
      <w:pPr>
        <w:pStyle w:val="Textkrper"/>
        <w:spacing w:before="120"/>
        <w:rPr>
          <w:lang w:val="de-CH"/>
        </w:rPr>
      </w:pPr>
      <w:r w:rsidRPr="00957005">
        <w:rPr>
          <w:lang w:val="de-CH"/>
        </w:rPr>
        <w:t xml:space="preserve">Mathematisch wird eine lineare Regression analysiert, indem die bestangepasste Gerade durch die Punktwolke des </w:t>
      </w:r>
      <w:r w:rsidRPr="00957005">
        <w:rPr>
          <w:i/>
          <w:lang w:val="de-CH"/>
        </w:rPr>
        <w:t>xy</w:t>
      </w:r>
      <w:r w:rsidRPr="00957005">
        <w:rPr>
          <w:lang w:val="de-CH"/>
        </w:rPr>
        <w:t>-Scatterplots gelegt wird.</w:t>
      </w:r>
      <w:r w:rsidR="00BE629F" w:rsidRPr="00957005">
        <w:rPr>
          <w:lang w:val="de-CH"/>
        </w:rPr>
        <w:t xml:space="preserve"> Dabei sieht das lineare Modell folgendermassen aus:</w:t>
      </w:r>
    </w:p>
    <w:p w14:paraId="635A4933" w14:textId="3EA9711D" w:rsidR="005B45CB" w:rsidRPr="00957005" w:rsidRDefault="005B45CB" w:rsidP="00525AEF">
      <w:pPr>
        <w:pStyle w:val="Listenabsatz"/>
        <w:numPr>
          <w:ilvl w:val="0"/>
          <w:numId w:val="7"/>
        </w:numPr>
        <w:tabs>
          <w:tab w:val="left" w:pos="3402"/>
        </w:tabs>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 xml:space="preserve">Geradengleichung: </w:t>
      </w:r>
      <w:r w:rsidR="009D42A7" w:rsidRPr="00957005">
        <w:rPr>
          <w:rFonts w:eastAsia="Times New Roman" w:cs="Arial"/>
          <w:b/>
          <w:i/>
          <w:lang w:eastAsia="en-GB"/>
        </w:rPr>
        <w:tab/>
      </w:r>
      <w:r w:rsidRPr="00957005">
        <w:rPr>
          <w:rFonts w:cs="Arial"/>
          <w:bCs/>
          <w:i/>
          <w:iCs/>
          <w:color w:val="000000" w:themeColor="text1"/>
          <w:kern w:val="24"/>
        </w:rPr>
        <w:t>y</w:t>
      </w:r>
      <w:r w:rsidRPr="00957005">
        <w:rPr>
          <w:rFonts w:cs="Arial"/>
          <w:bCs/>
          <w:color w:val="000000" w:themeColor="text1"/>
          <w:kern w:val="24"/>
        </w:rPr>
        <w:t xml:space="preserve"> = </w:t>
      </w:r>
      <w:r w:rsidRPr="00957005">
        <w:rPr>
          <w:rFonts w:cs="Arial"/>
          <w:bCs/>
          <w:i/>
          <w:iCs/>
          <w:color w:val="000000" w:themeColor="text1"/>
          <w:kern w:val="24"/>
        </w:rPr>
        <w:t>b</w:t>
      </w:r>
      <w:r w:rsidRPr="00957005">
        <w:rPr>
          <w:rFonts w:cs="Arial"/>
          <w:bCs/>
          <w:color w:val="000000" w:themeColor="text1"/>
          <w:kern w:val="24"/>
          <w:position w:val="-6"/>
          <w:vertAlign w:val="subscript"/>
        </w:rPr>
        <w:t>0</w:t>
      </w:r>
      <w:r w:rsidRPr="00957005">
        <w:rPr>
          <w:rFonts w:cs="Arial"/>
          <w:bCs/>
          <w:color w:val="000000" w:themeColor="text1"/>
          <w:kern w:val="24"/>
        </w:rPr>
        <w:t xml:space="preserve"> + </w:t>
      </w:r>
      <w:r w:rsidRPr="00957005">
        <w:rPr>
          <w:rFonts w:cs="Arial"/>
          <w:bCs/>
          <w:i/>
          <w:iCs/>
          <w:color w:val="000000" w:themeColor="text1"/>
          <w:kern w:val="24"/>
        </w:rPr>
        <w:t>b</w:t>
      </w:r>
      <w:r w:rsidRPr="00957005">
        <w:rPr>
          <w:rFonts w:cs="Arial"/>
          <w:bCs/>
          <w:color w:val="000000" w:themeColor="text1"/>
          <w:kern w:val="24"/>
          <w:position w:val="-6"/>
          <w:vertAlign w:val="subscript"/>
        </w:rPr>
        <w:t xml:space="preserve">1 </w:t>
      </w:r>
      <w:r w:rsidRPr="00957005">
        <w:rPr>
          <w:rFonts w:cs="Arial"/>
          <w:bCs/>
          <w:i/>
          <w:color w:val="000000" w:themeColor="text1"/>
          <w:kern w:val="24"/>
        </w:rPr>
        <w:t>x</w:t>
      </w:r>
    </w:p>
    <w:p w14:paraId="0C072945" w14:textId="2CC3DD0B" w:rsidR="005B45CB" w:rsidRPr="00957005" w:rsidRDefault="005B45CB" w:rsidP="00525AEF">
      <w:pPr>
        <w:pStyle w:val="Listenabsatz"/>
        <w:numPr>
          <w:ilvl w:val="0"/>
          <w:numId w:val="7"/>
        </w:numPr>
        <w:tabs>
          <w:tab w:val="left" w:pos="3402"/>
        </w:tabs>
        <w:spacing w:before="120" w:after="120" w:line="276" w:lineRule="auto"/>
        <w:ind w:left="714" w:hanging="357"/>
        <w:contextualSpacing w:val="0"/>
        <w:textAlignment w:val="baseline"/>
        <w:rPr>
          <w:rFonts w:eastAsia="Times New Roman" w:cs="Arial"/>
          <w:lang w:eastAsia="en-GB"/>
        </w:rPr>
      </w:pPr>
      <w:r w:rsidRPr="00957005">
        <w:rPr>
          <w:rFonts w:eastAsiaTheme="minorEastAsia" w:cs="Arial"/>
          <w:b/>
          <w:bCs/>
          <w:kern w:val="24"/>
        </w:rPr>
        <w:t xml:space="preserve">Statistisches Modell: </w:t>
      </w:r>
      <w:r w:rsidRPr="00957005">
        <w:rPr>
          <w:rFonts w:eastAsiaTheme="minorEastAsia" w:cs="Arial"/>
          <w:b/>
          <w:bCs/>
          <w:kern w:val="24"/>
        </w:rPr>
        <w:tab/>
      </w:r>
      <w:r w:rsidRPr="00957005">
        <w:rPr>
          <w:rFonts w:eastAsiaTheme="minorEastAsia" w:cs="Arial"/>
          <w:bCs/>
          <w:i/>
          <w:iCs/>
          <w:kern w:val="24"/>
        </w:rPr>
        <w:t>y</w:t>
      </w:r>
      <w:r w:rsidRPr="00957005">
        <w:rPr>
          <w:rFonts w:eastAsiaTheme="minorEastAsia" w:cs="Arial"/>
          <w:bCs/>
          <w:i/>
          <w:iCs/>
          <w:kern w:val="24"/>
          <w:position w:val="-6"/>
          <w:vertAlign w:val="subscript"/>
        </w:rPr>
        <w:t>i</w:t>
      </w:r>
      <w:r w:rsidRPr="00957005">
        <w:rPr>
          <w:rFonts w:eastAsiaTheme="minorEastAsia" w:cs="Arial"/>
          <w:bCs/>
          <w:kern w:val="24"/>
        </w:rPr>
        <w:t xml:space="preserve"> = β</w:t>
      </w:r>
      <w:r w:rsidRPr="00957005">
        <w:rPr>
          <w:rFonts w:eastAsiaTheme="minorEastAsia" w:cs="Arial"/>
          <w:bCs/>
          <w:kern w:val="24"/>
          <w:position w:val="-6"/>
          <w:vertAlign w:val="subscript"/>
        </w:rPr>
        <w:t>0</w:t>
      </w:r>
      <w:r w:rsidRPr="00957005">
        <w:rPr>
          <w:rFonts w:eastAsiaTheme="minorEastAsia" w:cs="Arial"/>
          <w:bCs/>
          <w:kern w:val="24"/>
        </w:rPr>
        <w:t xml:space="preserve"> + β</w:t>
      </w:r>
      <w:r w:rsidRPr="00957005">
        <w:rPr>
          <w:rFonts w:eastAsiaTheme="minorEastAsia" w:cs="Arial"/>
          <w:bCs/>
          <w:kern w:val="24"/>
          <w:position w:val="-6"/>
          <w:vertAlign w:val="subscript"/>
        </w:rPr>
        <w:t xml:space="preserve">1 </w:t>
      </w:r>
      <w:r w:rsidRPr="00957005">
        <w:rPr>
          <w:rFonts w:eastAsiaTheme="minorEastAsia" w:cs="Arial"/>
          <w:bCs/>
          <w:i/>
          <w:kern w:val="24"/>
        </w:rPr>
        <w:t>x</w:t>
      </w:r>
      <w:r w:rsidRPr="00957005">
        <w:rPr>
          <w:rFonts w:eastAsiaTheme="minorEastAsia" w:cs="Arial"/>
          <w:bCs/>
          <w:kern w:val="24"/>
          <w:position w:val="-6"/>
          <w:vertAlign w:val="subscript"/>
        </w:rPr>
        <w:t>i</w:t>
      </w:r>
      <w:r w:rsidRPr="00957005">
        <w:rPr>
          <w:rFonts w:eastAsiaTheme="minorEastAsia" w:cs="Arial"/>
          <w:bCs/>
          <w:kern w:val="24"/>
        </w:rPr>
        <w:t xml:space="preserve"> + ε</w:t>
      </w:r>
      <w:r w:rsidRPr="00957005">
        <w:rPr>
          <w:rFonts w:eastAsiaTheme="minorEastAsia" w:cs="Arial"/>
          <w:bCs/>
          <w:kern w:val="24"/>
          <w:position w:val="-6"/>
          <w:vertAlign w:val="subscript"/>
        </w:rPr>
        <w:t>i</w:t>
      </w:r>
      <w:r w:rsidR="00437377" w:rsidRPr="00957005">
        <w:rPr>
          <w:rFonts w:eastAsiaTheme="minorEastAsia" w:cs="Arial"/>
          <w:bCs/>
          <w:kern w:val="24"/>
        </w:rPr>
        <w:t>, wobei ε</w:t>
      </w:r>
      <w:r w:rsidR="00437377" w:rsidRPr="00957005">
        <w:rPr>
          <w:rFonts w:eastAsiaTheme="minorEastAsia" w:cs="Arial"/>
          <w:bCs/>
          <w:kern w:val="24"/>
          <w:position w:val="-6"/>
          <w:vertAlign w:val="subscript"/>
        </w:rPr>
        <w:t>i</w:t>
      </w:r>
      <w:r w:rsidR="008A64DA" w:rsidRPr="00957005">
        <w:rPr>
          <w:rFonts w:eastAsiaTheme="minorEastAsia" w:cs="Arial"/>
          <w:bCs/>
          <w:kern w:val="24"/>
        </w:rPr>
        <w:t xml:space="preserve"> das Residuum des </w:t>
      </w:r>
      <w:r w:rsidR="008A64DA" w:rsidRPr="00957005">
        <w:rPr>
          <w:rFonts w:eastAsiaTheme="minorEastAsia" w:cs="Arial"/>
          <w:bCs/>
          <w:i/>
          <w:kern w:val="24"/>
        </w:rPr>
        <w:t>i</w:t>
      </w:r>
      <w:r w:rsidR="002513CA" w:rsidRPr="00957005">
        <w:rPr>
          <w:rFonts w:eastAsiaTheme="minorEastAsia" w:cs="Arial"/>
          <w:bCs/>
          <w:kern w:val="24"/>
        </w:rPr>
        <w:t>-ten</w:t>
      </w:r>
      <w:r w:rsidR="008A64DA" w:rsidRPr="00957005">
        <w:rPr>
          <w:rFonts w:eastAsiaTheme="minorEastAsia" w:cs="Arial"/>
          <w:bCs/>
          <w:kern w:val="24"/>
        </w:rPr>
        <w:t xml:space="preserve"> Daten</w:t>
      </w:r>
      <w:r w:rsidR="005F67FA" w:rsidRPr="00957005">
        <w:rPr>
          <w:rFonts w:eastAsiaTheme="minorEastAsia" w:cs="Arial"/>
          <w:bCs/>
          <w:kern w:val="24"/>
        </w:rPr>
        <w:softHyphen/>
      </w:r>
      <w:r w:rsidR="008A64DA" w:rsidRPr="00957005">
        <w:rPr>
          <w:rFonts w:eastAsiaTheme="minorEastAsia" w:cs="Arial"/>
          <w:bCs/>
          <w:kern w:val="24"/>
        </w:rPr>
        <w:t>punktes ist, d. h. seine vertikale Abweichung vom vorhergesagten Wert</w:t>
      </w:r>
    </w:p>
    <w:p w14:paraId="4E9122E9" w14:textId="7103BCD8" w:rsidR="005F67FA" w:rsidRPr="00957005" w:rsidRDefault="005F67FA" w:rsidP="006D784B">
      <w:pPr>
        <w:pStyle w:val="Textkrper"/>
        <w:rPr>
          <w:lang w:val="de-CH"/>
        </w:rPr>
      </w:pPr>
      <w:r w:rsidRPr="00957005">
        <w:rPr>
          <w:lang w:val="de-CH"/>
        </w:rPr>
        <w:t>Mit einer einfachen linearen Regression testet man die folgenden beiden Nullhypothesen:</w:t>
      </w:r>
    </w:p>
    <w:p w14:paraId="2F266C73" w14:textId="7E89B8AB" w:rsidR="001E4B55" w:rsidRPr="00957005" w:rsidRDefault="001E4B55" w:rsidP="00525AEF">
      <w:pPr>
        <w:pStyle w:val="Listenabsatz"/>
        <w:numPr>
          <w:ilvl w:val="0"/>
          <w:numId w:val="7"/>
        </w:numPr>
        <w:tabs>
          <w:tab w:val="left" w:pos="3402"/>
        </w:tabs>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H</w:t>
      </w:r>
      <w:r w:rsidRPr="00957005">
        <w:rPr>
          <w:rFonts w:eastAsia="Times New Roman" w:cs="Arial"/>
          <w:vertAlign w:val="subscript"/>
          <w:lang w:eastAsia="en-GB"/>
        </w:rPr>
        <w:t>0</w:t>
      </w:r>
      <w:r w:rsidR="005F67FA" w:rsidRPr="00957005">
        <w:rPr>
          <w:rFonts w:eastAsia="Times New Roman" w:cs="Arial"/>
          <w:lang w:eastAsia="en-GB"/>
        </w:rPr>
        <w:t xml:space="preserve">: </w:t>
      </w:r>
      <w:r w:rsidRPr="00957005">
        <w:rPr>
          <w:rFonts w:eastAsia="Times New Roman" w:cs="Arial"/>
          <w:b/>
          <w:lang w:eastAsia="en-GB"/>
        </w:rPr>
        <w:t>β</w:t>
      </w:r>
      <w:r w:rsidRPr="00957005">
        <w:rPr>
          <w:rFonts w:eastAsia="Times New Roman" w:cs="Arial"/>
          <w:b/>
          <w:vertAlign w:val="subscript"/>
          <w:lang w:eastAsia="en-GB"/>
        </w:rPr>
        <w:t>0</w:t>
      </w:r>
      <w:r w:rsidRPr="00957005">
        <w:rPr>
          <w:rFonts w:eastAsia="Times New Roman" w:cs="Arial"/>
          <w:b/>
          <w:lang w:eastAsia="en-GB"/>
        </w:rPr>
        <w:t xml:space="preserve"> = 0 (Achsenabschnitt [</w:t>
      </w:r>
      <w:r w:rsidRPr="00957005">
        <w:rPr>
          <w:rFonts w:eastAsia="Times New Roman" w:cs="Arial"/>
          <w:b/>
          <w:i/>
          <w:lang w:eastAsia="en-GB"/>
        </w:rPr>
        <w:t>intercept</w:t>
      </w:r>
      <w:r w:rsidRPr="00957005">
        <w:rPr>
          <w:rFonts w:eastAsia="Times New Roman" w:cs="Arial"/>
          <w:b/>
          <w:lang w:eastAsia="en-GB"/>
        </w:rPr>
        <w:t>] der Grundgesamtheit ist Null)</w:t>
      </w:r>
      <w:r w:rsidR="004446FC" w:rsidRPr="00957005">
        <w:rPr>
          <w:rFonts w:eastAsia="Times New Roman" w:cs="Arial"/>
          <w:lang w:eastAsia="en-GB"/>
        </w:rPr>
        <w:t xml:space="preserve"> (diese erste Nullhypothese ist, ähnlich wie bei Varianzanalysen, in den meisten Fällen wissenschaftlich nicht relevant)</w:t>
      </w:r>
    </w:p>
    <w:p w14:paraId="5598020A" w14:textId="77777777" w:rsidR="004446FC" w:rsidRPr="00957005" w:rsidRDefault="004446FC" w:rsidP="00525AEF">
      <w:pPr>
        <w:pStyle w:val="Listenabsatz"/>
        <w:numPr>
          <w:ilvl w:val="0"/>
          <w:numId w:val="7"/>
        </w:numPr>
        <w:tabs>
          <w:tab w:val="left" w:pos="3402"/>
        </w:tabs>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H</w:t>
      </w:r>
      <w:r w:rsidRPr="00957005">
        <w:rPr>
          <w:rFonts w:eastAsia="Times New Roman" w:cs="Arial"/>
          <w:vertAlign w:val="subscript"/>
          <w:lang w:eastAsia="en-GB"/>
        </w:rPr>
        <w:t>0</w:t>
      </w:r>
      <w:r w:rsidRPr="00957005">
        <w:rPr>
          <w:rFonts w:eastAsia="Times New Roman" w:cs="Arial"/>
          <w:lang w:eastAsia="en-GB"/>
        </w:rPr>
        <w:t xml:space="preserve">: </w:t>
      </w:r>
      <w:r w:rsidR="001E4B55" w:rsidRPr="00957005">
        <w:rPr>
          <w:rFonts w:eastAsia="Times New Roman" w:cs="Arial"/>
          <w:b/>
          <w:lang w:eastAsia="en-GB"/>
        </w:rPr>
        <w:t>β</w:t>
      </w:r>
      <w:r w:rsidR="001E4B55" w:rsidRPr="00957005">
        <w:rPr>
          <w:rFonts w:eastAsia="Times New Roman" w:cs="Arial"/>
          <w:b/>
          <w:vertAlign w:val="subscript"/>
          <w:lang w:eastAsia="en-GB"/>
        </w:rPr>
        <w:t>1</w:t>
      </w:r>
      <w:r w:rsidR="001E4B55" w:rsidRPr="00957005">
        <w:rPr>
          <w:rFonts w:eastAsia="Times New Roman" w:cs="Arial"/>
          <w:b/>
          <w:lang w:eastAsia="en-GB"/>
        </w:rPr>
        <w:t xml:space="preserve"> = 0 (Steigung [</w:t>
      </w:r>
      <w:r w:rsidR="001E4B55" w:rsidRPr="00957005">
        <w:rPr>
          <w:rFonts w:eastAsia="Times New Roman" w:cs="Arial"/>
          <w:b/>
          <w:i/>
          <w:lang w:eastAsia="en-GB"/>
        </w:rPr>
        <w:t>slope</w:t>
      </w:r>
      <w:r w:rsidR="001E4B55" w:rsidRPr="00957005">
        <w:rPr>
          <w:rFonts w:eastAsia="Times New Roman" w:cs="Arial"/>
          <w:b/>
          <w:lang w:eastAsia="en-GB"/>
        </w:rPr>
        <w:t>] der Grundgesamtheit ist Null)</w:t>
      </w:r>
    </w:p>
    <w:p w14:paraId="04BACFE0" w14:textId="6F571252" w:rsidR="00CE63A5" w:rsidRPr="00957005" w:rsidRDefault="004A663C" w:rsidP="006D784B">
      <w:pPr>
        <w:pStyle w:val="Textkrper"/>
        <w:rPr>
          <w:lang w:val="de-CH"/>
        </w:rPr>
      </w:pPr>
      <w:r w:rsidRPr="00957005">
        <w:rPr>
          <w:lang w:val="de-CH"/>
        </w:rPr>
        <w:lastRenderedPageBreak/>
        <w:t xml:space="preserve">Die folgende Abbildung veranschaulicht die verschiedenen </w:t>
      </w:r>
      <w:r w:rsidR="004935F2" w:rsidRPr="00957005">
        <w:rPr>
          <w:lang w:val="de-CH"/>
        </w:rPr>
        <w:t>Möglichkeiten:</w:t>
      </w:r>
    </w:p>
    <w:p w14:paraId="700D0FE3" w14:textId="37575557" w:rsidR="004935F2" w:rsidRPr="00957005" w:rsidRDefault="004935F2" w:rsidP="006D784B">
      <w:pPr>
        <w:pStyle w:val="Textkrper"/>
        <w:spacing w:before="360" w:after="360"/>
        <w:jc w:val="center"/>
        <w:rPr>
          <w:lang w:val="de-CH"/>
        </w:rPr>
      </w:pPr>
      <w:r w:rsidRPr="00957005">
        <w:rPr>
          <w:noProof/>
          <w:lang w:val="de-CH" w:eastAsia="en-GB"/>
        </w:rPr>
        <w:drawing>
          <wp:inline distT="0" distB="0" distL="0" distR="0" wp14:anchorId="15EDBDE4" wp14:editId="320D60AB">
            <wp:extent cx="5759922" cy="1838325"/>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3164" cy="1839360"/>
                    </a:xfrm>
                    <a:prstGeom prst="rect">
                      <a:avLst/>
                    </a:prstGeom>
                    <a:noFill/>
                    <a:ln>
                      <a:noFill/>
                    </a:ln>
                    <a:effectLst/>
                  </pic:spPr>
                </pic:pic>
              </a:graphicData>
            </a:graphic>
          </wp:inline>
        </w:drawing>
      </w:r>
      <w:r w:rsidRPr="00957005">
        <w:rPr>
          <w:sz w:val="19"/>
          <w:szCs w:val="19"/>
          <w:lang w:val="de-CH"/>
        </w:rPr>
        <w:br/>
        <w:t xml:space="preserve">(aus </w:t>
      </w:r>
      <w:r w:rsidR="0040379E" w:rsidRPr="00957005">
        <w:rPr>
          <w:sz w:val="19"/>
          <w:szCs w:val="19"/>
          <w:lang w:val="de-CH"/>
        </w:rPr>
        <w:t>Logan 2010</w:t>
      </w:r>
      <w:r w:rsidRPr="00957005">
        <w:rPr>
          <w:sz w:val="19"/>
          <w:szCs w:val="19"/>
          <w:lang w:val="de-CH"/>
        </w:rPr>
        <w:t>)</w:t>
      </w:r>
    </w:p>
    <w:p w14:paraId="117743E5" w14:textId="73156DD0" w:rsidR="00AA03AA" w:rsidRPr="00957005" w:rsidRDefault="00AA03AA" w:rsidP="00E61655">
      <w:pPr>
        <w:pStyle w:val="berschrift3"/>
      </w:pPr>
      <w:bookmarkStart w:id="56" w:name="_Toc117278782"/>
      <w:r w:rsidRPr="00957005">
        <w:t>Statistische Umsetzung</w:t>
      </w:r>
      <w:bookmarkEnd w:id="56"/>
    </w:p>
    <w:p w14:paraId="7F54F4F6" w14:textId="245BDAB4" w:rsidR="005F67FA" w:rsidRPr="00957005" w:rsidRDefault="00812C85" w:rsidP="006D784B">
      <w:pPr>
        <w:pStyle w:val="Textkrper"/>
        <w:rPr>
          <w:lang w:val="de-CH"/>
        </w:rPr>
      </w:pPr>
      <w:r w:rsidRPr="00957005">
        <w:rPr>
          <w:lang w:val="de-CH"/>
        </w:rPr>
        <w:t>Es mag vielleicht zunächst überraschen, aber ähnlich wie beim Vergleich von Mittelwerten zwischen kategorischen Ausprägungen kategorischer Variablen, liegt auch der</w:t>
      </w:r>
      <w:r w:rsidR="00E43C02" w:rsidRPr="00957005">
        <w:rPr>
          <w:lang w:val="de-CH"/>
        </w:rPr>
        <w:t xml:space="preserve"> linearen Regression eine </w:t>
      </w:r>
      <w:r w:rsidR="00E43C02" w:rsidRPr="00957005">
        <w:rPr>
          <w:b/>
          <w:lang w:val="de-CH"/>
        </w:rPr>
        <w:t>Varianzanalyse</w:t>
      </w:r>
      <w:r w:rsidR="00E43C02" w:rsidRPr="00957005">
        <w:rPr>
          <w:lang w:val="de-CH"/>
        </w:rPr>
        <w:t xml:space="preserve"> zugrunde:</w:t>
      </w:r>
    </w:p>
    <w:p w14:paraId="371097B9" w14:textId="3A195EA2" w:rsidR="00E43C02" w:rsidRPr="00957005" w:rsidRDefault="00E43C02" w:rsidP="006D784B">
      <w:pPr>
        <w:pStyle w:val="Textkrper"/>
        <w:spacing w:before="360" w:after="360"/>
        <w:jc w:val="center"/>
        <w:rPr>
          <w:lang w:val="de-CH"/>
        </w:rPr>
      </w:pPr>
      <w:r w:rsidRPr="00957005">
        <w:rPr>
          <w:noProof/>
          <w:lang w:val="de-CH" w:eastAsia="en-GB"/>
        </w:rPr>
        <w:drawing>
          <wp:inline distT="0" distB="0" distL="0" distR="0" wp14:anchorId="7C8CECBA" wp14:editId="11A9A7B7">
            <wp:extent cx="5942330" cy="2252854"/>
            <wp:effectExtent l="0" t="0" r="127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2330" cy="2252854"/>
                    </a:xfrm>
                    <a:prstGeom prst="rect">
                      <a:avLst/>
                    </a:prstGeom>
                    <a:noFill/>
                    <a:ln>
                      <a:noFill/>
                    </a:ln>
                    <a:effectLst/>
                  </pic:spPr>
                </pic:pic>
              </a:graphicData>
            </a:graphic>
          </wp:inline>
        </w:drawing>
      </w:r>
      <w:r w:rsidRPr="00957005">
        <w:rPr>
          <w:noProof/>
          <w:lang w:val="de-CH" w:eastAsia="en-GB"/>
        </w:rPr>
        <w:drawing>
          <wp:inline distT="0" distB="0" distL="0" distR="0" wp14:anchorId="12FA7103" wp14:editId="2CCE4254">
            <wp:extent cx="2953012" cy="2145486"/>
            <wp:effectExtent l="0" t="0" r="0" b="762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3012" cy="214548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610C89" w:rsidRPr="00957005">
        <w:rPr>
          <w:sz w:val="19"/>
          <w:szCs w:val="19"/>
          <w:lang w:val="de-CH"/>
        </w:rPr>
        <w:br/>
      </w:r>
      <w:r w:rsidRPr="00957005">
        <w:rPr>
          <w:sz w:val="19"/>
          <w:szCs w:val="19"/>
          <w:lang w:val="de-CH"/>
        </w:rPr>
        <w:br/>
        <w:t>(aus Quinn &amp; Keough 2002)</w:t>
      </w:r>
    </w:p>
    <w:p w14:paraId="37119F4F" w14:textId="00DCF715" w:rsidR="00610C89" w:rsidRPr="00957005" w:rsidRDefault="00610C89" w:rsidP="006D784B">
      <w:pPr>
        <w:pStyle w:val="Textkrper"/>
        <w:rPr>
          <w:lang w:val="de-CH"/>
        </w:rPr>
      </w:pPr>
      <w:r w:rsidRPr="00957005">
        <w:rPr>
          <w:lang w:val="de-CH"/>
        </w:rPr>
        <w:lastRenderedPageBreak/>
        <w:t>Wiederum ist die Test</w:t>
      </w:r>
      <w:r w:rsidR="008F50C9" w:rsidRPr="00957005">
        <w:rPr>
          <w:lang w:val="de-CH"/>
        </w:rPr>
        <w:t>s</w:t>
      </w:r>
      <w:r w:rsidRPr="00957005">
        <w:rPr>
          <w:lang w:val="de-CH"/>
        </w:rPr>
        <w:t xml:space="preserve">tatistik ein </w:t>
      </w:r>
      <w:r w:rsidRPr="00957005">
        <w:rPr>
          <w:i/>
          <w:lang w:val="de-CH"/>
        </w:rPr>
        <w:t>F</w:t>
      </w:r>
      <w:r w:rsidRPr="00957005">
        <w:rPr>
          <w:lang w:val="de-CH"/>
        </w:rPr>
        <w:t>-ratio</w:t>
      </w:r>
      <w:r w:rsidR="00AA6904" w:rsidRPr="00957005">
        <w:rPr>
          <w:lang w:val="de-CH"/>
        </w:rPr>
        <w:t xml:space="preserve">, nämlich </w:t>
      </w:r>
      <w:r w:rsidR="00AA6904" w:rsidRPr="00957005">
        <w:rPr>
          <w:i/>
          <w:lang w:val="de-CH"/>
        </w:rPr>
        <w:t>F</w:t>
      </w:r>
      <w:r w:rsidR="00AA6904" w:rsidRPr="00957005">
        <w:rPr>
          <w:lang w:val="de-CH"/>
        </w:rPr>
        <w:t xml:space="preserve"> = MS</w:t>
      </w:r>
      <w:r w:rsidR="00AA6904" w:rsidRPr="00957005">
        <w:rPr>
          <w:vertAlign w:val="subscript"/>
          <w:lang w:val="de-CH"/>
        </w:rPr>
        <w:t>Regression</w:t>
      </w:r>
      <w:r w:rsidR="00AA6904" w:rsidRPr="00957005">
        <w:rPr>
          <w:lang w:val="de-CH"/>
        </w:rPr>
        <w:t xml:space="preserve"> / MS</w:t>
      </w:r>
      <w:r w:rsidR="00AA6904" w:rsidRPr="00957005">
        <w:rPr>
          <w:vertAlign w:val="subscript"/>
          <w:lang w:val="de-CH"/>
        </w:rPr>
        <w:t>Residual</w:t>
      </w:r>
      <w:r w:rsidR="00AA6904" w:rsidRPr="00957005">
        <w:rPr>
          <w:lang w:val="de-CH"/>
        </w:rPr>
        <w:t xml:space="preserve">, wobei MS für die </w:t>
      </w:r>
      <w:r w:rsidR="00F91F6F" w:rsidRPr="00957005">
        <w:rPr>
          <w:lang w:val="de-CH"/>
        </w:rPr>
        <w:t>m</w:t>
      </w:r>
      <w:r w:rsidR="00AA6904" w:rsidRPr="00957005">
        <w:rPr>
          <w:lang w:val="de-CH"/>
        </w:rPr>
        <w:t xml:space="preserve">ittleren </w:t>
      </w:r>
      <w:r w:rsidR="00F91F6F" w:rsidRPr="00957005">
        <w:rPr>
          <w:lang w:val="de-CH"/>
        </w:rPr>
        <w:t>Quadratsummen</w:t>
      </w:r>
      <w:r w:rsidR="00AA6904" w:rsidRPr="00957005">
        <w:rPr>
          <w:lang w:val="de-CH"/>
        </w:rPr>
        <w:t xml:space="preserve"> steht, also die </w:t>
      </w:r>
      <w:r w:rsidR="00F91F6F" w:rsidRPr="00957005">
        <w:rPr>
          <w:lang w:val="de-CH"/>
        </w:rPr>
        <w:t xml:space="preserve">Quadratsummen (SS) geteilt durch die Freiheitsgrade (df). Wie oben unter der Varianzanalyse schon erwähnt, folgt </w:t>
      </w:r>
      <w:r w:rsidR="00F91F6F" w:rsidRPr="00957005">
        <w:rPr>
          <w:i/>
          <w:lang w:val="de-CH"/>
        </w:rPr>
        <w:t>F</w:t>
      </w:r>
      <w:r w:rsidR="00F91F6F" w:rsidRPr="00957005">
        <w:rPr>
          <w:lang w:val="de-CH"/>
        </w:rPr>
        <w:t xml:space="preserve"> einer </w:t>
      </w:r>
      <w:r w:rsidR="00F91F6F" w:rsidRPr="00957005">
        <w:rPr>
          <w:i/>
          <w:lang w:val="de-CH"/>
        </w:rPr>
        <w:t>t</w:t>
      </w:r>
      <w:r w:rsidR="00F91F6F" w:rsidRPr="00957005">
        <w:rPr>
          <w:lang w:val="de-CH"/>
        </w:rPr>
        <w:t>²-Verteilung.</w:t>
      </w:r>
    </w:p>
    <w:p w14:paraId="52E35128" w14:textId="77CEF3B9" w:rsidR="0054576F" w:rsidRPr="00957005" w:rsidRDefault="0054576F" w:rsidP="00E61655">
      <w:pPr>
        <w:pStyle w:val="berschrift3"/>
      </w:pPr>
      <w:bookmarkStart w:id="57" w:name="_Toc117278783"/>
      <w:r w:rsidRPr="00957005">
        <w:t>Implementierung in R</w:t>
      </w:r>
      <w:bookmarkEnd w:id="57"/>
    </w:p>
    <w:p w14:paraId="75AD4751" w14:textId="5E7ECD5A" w:rsidR="0054576F" w:rsidRPr="00957005" w:rsidRDefault="0054576F" w:rsidP="006D784B">
      <w:pPr>
        <w:pStyle w:val="Textkrper"/>
        <w:rPr>
          <w:lang w:val="de-CH"/>
        </w:rPr>
      </w:pPr>
      <w:r w:rsidRPr="00957005">
        <w:rPr>
          <w:lang w:val="de-CH"/>
        </w:rPr>
        <w:t xml:space="preserve">Das Kommando zum Berechnen einfacher linearer Regressionen lautet </w:t>
      </w:r>
      <w:r w:rsidRPr="00957005">
        <w:rPr>
          <w:rFonts w:ascii="Courier New" w:hAnsi="Courier New" w:cs="Courier New"/>
          <w:lang w:val="de-CH"/>
        </w:rPr>
        <w:t>lm</w:t>
      </w:r>
      <w:r w:rsidRPr="00957005">
        <w:rPr>
          <w:lang w:val="de-CH"/>
        </w:rPr>
        <w:t xml:space="preserve">. Wie bei </w:t>
      </w:r>
      <w:r w:rsidR="00F46AB4" w:rsidRPr="00957005">
        <w:rPr>
          <w:lang w:val="de-CH"/>
        </w:rPr>
        <w:t>einem Mittelwertvergleich mittels Varianzanalyse gibt es dann zwei verschiedene Ansichten des Ergebnis-Outputs, die jeweils verschiedene Teilaspekte zeigen</w:t>
      </w:r>
      <w:r w:rsidR="004D6215" w:rsidRPr="00957005">
        <w:rPr>
          <w:lang w:val="de-CH"/>
        </w:rPr>
        <w:t xml:space="preserve"> (Hier am Beispiel der Beziehung von Pflanzenartenreichtum zur Stickstoffdeposition)</w:t>
      </w:r>
      <w:r w:rsidR="00D201DF" w:rsidRPr="00957005">
        <w:rPr>
          <w:lang w:val="de-CH"/>
        </w:rPr>
        <w:t>:</w:t>
      </w:r>
    </w:p>
    <w:p w14:paraId="1AD46A8F" w14:textId="4E0CB12E" w:rsidR="004D6215" w:rsidRPr="00957005" w:rsidRDefault="004D6215"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lm &lt;- lm(Species.richness~N.deposition, data = df)</w:t>
      </w:r>
    </w:p>
    <w:p w14:paraId="22805CDA" w14:textId="77777777" w:rsidR="004D6215" w:rsidRPr="00957005" w:rsidRDefault="004D6215" w:rsidP="006D784B">
      <w:pPr>
        <w:spacing w:line="240" w:lineRule="auto"/>
        <w:textAlignment w:val="baseline"/>
        <w:rPr>
          <w:rFonts w:ascii="Courier New" w:eastAsiaTheme="minorEastAsia" w:hAnsi="Courier New" w:cs="Courier New"/>
          <w:b/>
          <w:bCs/>
          <w:color w:val="FF0000"/>
          <w:kern w:val="24"/>
          <w:lang w:val="de-CH" w:eastAsia="en-GB"/>
        </w:rPr>
      </w:pPr>
    </w:p>
    <w:p w14:paraId="0B195B07" w14:textId="77777777" w:rsidR="004D6215" w:rsidRPr="00957005" w:rsidRDefault="004D6215" w:rsidP="004D6215">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anova(lm) #ANOVA-Tabelle, 1. Möglichkeit</w:t>
      </w:r>
    </w:p>
    <w:p w14:paraId="3A4F2A8D" w14:textId="77777777" w:rsidR="004D6215" w:rsidRPr="00957005" w:rsidRDefault="004D6215" w:rsidP="004D6215">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summary.aov(lm) #ANOVA-Tabelle, 2. Möglichkeit</w:t>
      </w:r>
    </w:p>
    <w:p w14:paraId="4AFE0F34" w14:textId="77777777" w:rsidR="00D201DF" w:rsidRPr="00957005" w:rsidRDefault="00D201DF" w:rsidP="006D784B">
      <w:pPr>
        <w:spacing w:line="240" w:lineRule="auto"/>
        <w:textAlignment w:val="baseline"/>
        <w:rPr>
          <w:rFonts w:ascii="Courier New" w:eastAsiaTheme="minorEastAsia" w:hAnsi="Courier New" w:cs="Courier New"/>
          <w:b/>
          <w:bCs/>
          <w:color w:val="000000" w:themeColor="text1"/>
          <w:kern w:val="24"/>
          <w:lang w:val="de-CH" w:eastAsia="en-GB"/>
        </w:rPr>
      </w:pPr>
    </w:p>
    <w:p w14:paraId="050CD1CF" w14:textId="77777777" w:rsidR="004D6215" w:rsidRPr="00957005" w:rsidRDefault="004D6215" w:rsidP="004D621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Response: Species.richness</w:t>
      </w:r>
    </w:p>
    <w:p w14:paraId="57D99A96" w14:textId="77777777" w:rsidR="004D6215" w:rsidRPr="00957005" w:rsidRDefault="004D6215" w:rsidP="004D621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Df Sum Sq Mean Sq F value    Pr(&gt;F)    </w:t>
      </w:r>
    </w:p>
    <w:p w14:paraId="520C42A9" w14:textId="77777777" w:rsidR="004D6215" w:rsidRPr="00957005" w:rsidRDefault="004D6215" w:rsidP="004D621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N.deposition  1 233.91 233.908  28.028 0.0001453 ***</w:t>
      </w:r>
    </w:p>
    <w:p w14:paraId="0F9A169C" w14:textId="3B6622E3" w:rsidR="00D201DF" w:rsidRPr="00957005" w:rsidRDefault="004D6215" w:rsidP="004D6215">
      <w:pPr>
        <w:spacing w:line="240" w:lineRule="auto"/>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Residuals    13 108.49   8.346   </w:t>
      </w:r>
    </w:p>
    <w:p w14:paraId="59D0A953" w14:textId="77777777" w:rsidR="004D6215" w:rsidRPr="00957005" w:rsidRDefault="004D6215" w:rsidP="006D784B">
      <w:pPr>
        <w:pStyle w:val="Textkrper"/>
        <w:rPr>
          <w:lang w:val="de-CH"/>
        </w:rPr>
      </w:pPr>
    </w:p>
    <w:p w14:paraId="723E5A7E" w14:textId="77DFBBC9" w:rsidR="00D201DF" w:rsidRPr="00957005" w:rsidRDefault="00D201DF" w:rsidP="006D784B">
      <w:pPr>
        <w:pStyle w:val="Textkrper"/>
        <w:rPr>
          <w:lang w:val="de-CH"/>
        </w:rPr>
      </w:pPr>
      <w:r w:rsidRPr="00957005">
        <w:rPr>
          <w:lang w:val="de-CH"/>
        </w:rPr>
        <w:t xml:space="preserve">Die </w:t>
      </w:r>
      <w:r w:rsidR="00F547CC" w:rsidRPr="00957005">
        <w:rPr>
          <w:rFonts w:ascii="Courier New" w:hAnsi="Courier New" w:cs="Courier New"/>
          <w:lang w:val="de-CH"/>
        </w:rPr>
        <w:t>anova</w:t>
      </w:r>
      <w:r w:rsidRPr="00957005">
        <w:rPr>
          <w:lang w:val="de-CH"/>
        </w:rPr>
        <w:t>-Ansicht liefert uns die oben besprochene ANOVA-Tabelle</w:t>
      </w:r>
      <w:r w:rsidR="009F00EE" w:rsidRPr="00957005">
        <w:rPr>
          <w:lang w:val="de-CH"/>
        </w:rPr>
        <w:t xml:space="preserve">, einschliesslich der Signifikanz der Steigung (hier </w:t>
      </w:r>
      <w:r w:rsidR="009F00EE" w:rsidRPr="00957005">
        <w:rPr>
          <w:i/>
          <w:lang w:val="de-CH"/>
        </w:rPr>
        <w:t>p</w:t>
      </w:r>
      <w:r w:rsidR="009F00EE" w:rsidRPr="00957005">
        <w:rPr>
          <w:lang w:val="de-CH"/>
        </w:rPr>
        <w:t xml:space="preserve"> = 0.</w:t>
      </w:r>
      <w:r w:rsidR="004D6215" w:rsidRPr="00957005">
        <w:rPr>
          <w:lang w:val="de-CH"/>
        </w:rPr>
        <w:t>0001</w:t>
      </w:r>
      <w:r w:rsidR="009F00EE" w:rsidRPr="00957005">
        <w:rPr>
          <w:lang w:val="de-CH"/>
        </w:rPr>
        <w:t xml:space="preserve">). Weitere erforderliche Aspekte des Ergebnisses sehen wir in der </w:t>
      </w:r>
      <w:r w:rsidR="009F00EE" w:rsidRPr="00957005">
        <w:rPr>
          <w:rFonts w:ascii="Courier New" w:hAnsi="Courier New" w:cs="Courier New"/>
          <w:lang w:val="de-CH"/>
        </w:rPr>
        <w:t>summary</w:t>
      </w:r>
      <w:r w:rsidR="009F00EE" w:rsidRPr="00957005">
        <w:rPr>
          <w:lang w:val="de-CH"/>
        </w:rPr>
        <w:t>-Ansicht:</w:t>
      </w:r>
    </w:p>
    <w:p w14:paraId="03C97A52" w14:textId="5B7FB083" w:rsidR="00BD51C0" w:rsidRPr="00957005" w:rsidRDefault="004D6215"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summary(lm) #Regressionskoeffizienten</w:t>
      </w:r>
    </w:p>
    <w:p w14:paraId="4CA36AD4" w14:textId="77777777" w:rsidR="004D6215" w:rsidRPr="00957005" w:rsidRDefault="004D6215" w:rsidP="006D784B">
      <w:pPr>
        <w:spacing w:line="240" w:lineRule="auto"/>
        <w:textAlignment w:val="baseline"/>
        <w:rPr>
          <w:rFonts w:ascii="Courier New" w:eastAsiaTheme="minorEastAsia" w:hAnsi="Courier New" w:cs="Courier New"/>
          <w:b/>
          <w:bCs/>
          <w:color w:val="0000FF"/>
          <w:kern w:val="24"/>
          <w:lang w:val="de-CH" w:eastAsia="en-GB"/>
        </w:rPr>
      </w:pPr>
    </w:p>
    <w:p w14:paraId="2502E36A" w14:textId="77777777" w:rsidR="0014610A" w:rsidRPr="00957005" w:rsidRDefault="0014610A" w:rsidP="0014610A">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Coefficients:</w:t>
      </w:r>
    </w:p>
    <w:p w14:paraId="7ADB25DB" w14:textId="77777777" w:rsidR="0014610A" w:rsidRPr="00957005" w:rsidRDefault="0014610A" w:rsidP="0014610A">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Estimate Std. Error t value Pr(&gt;|t|)    </w:t>
      </w:r>
    </w:p>
    <w:p w14:paraId="44484648" w14:textId="77777777" w:rsidR="0014610A" w:rsidRPr="00957005" w:rsidRDefault="0014610A" w:rsidP="0014610A">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(Intercept)  25.60502    1.26440  20.251 3.25e-11 ***</w:t>
      </w:r>
    </w:p>
    <w:p w14:paraId="23BD1E96" w14:textId="77777777" w:rsidR="0014610A" w:rsidRPr="00957005" w:rsidRDefault="0014610A" w:rsidP="0014610A">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N.deposition -0.26323    0.04972  -5.294 0.000145 ***</w:t>
      </w:r>
    </w:p>
    <w:p w14:paraId="322F6FA6" w14:textId="09A07192" w:rsidR="0014610A" w:rsidRPr="00957005" w:rsidRDefault="0014610A" w:rsidP="0014610A">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w:t>
      </w:r>
    </w:p>
    <w:p w14:paraId="60DAEEDF" w14:textId="77777777" w:rsidR="0014610A" w:rsidRPr="00957005" w:rsidRDefault="0014610A" w:rsidP="0014610A">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Residual standard error: 2.889 on 13 degrees of freedom</w:t>
      </w:r>
    </w:p>
    <w:p w14:paraId="4A0ACA5C" w14:textId="77777777" w:rsidR="0014610A" w:rsidRPr="00957005" w:rsidRDefault="0014610A" w:rsidP="0014610A">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Multiple R-squared:  0.6831,</w:t>
      </w:r>
      <w:r w:rsidRPr="00957005">
        <w:rPr>
          <w:rFonts w:ascii="Courier New" w:eastAsiaTheme="minorEastAsia" w:hAnsi="Courier New" w:cs="Courier New"/>
          <w:b/>
          <w:bCs/>
          <w:color w:val="0000FF"/>
          <w:kern w:val="24"/>
          <w:lang w:val="de-CH" w:eastAsia="en-GB"/>
        </w:rPr>
        <w:tab/>
        <w:t xml:space="preserve">Adjusted R-squared:  0.6588 </w:t>
      </w:r>
    </w:p>
    <w:p w14:paraId="43B49AF0" w14:textId="1B021419" w:rsidR="0014610A" w:rsidRPr="00957005" w:rsidRDefault="0014610A" w:rsidP="0014610A">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F-statistic: 28.03 on 1 and 13 DF,  p-value: 0.0001453</w:t>
      </w:r>
    </w:p>
    <w:p w14:paraId="63665AF4" w14:textId="77777777" w:rsidR="00BD51C0" w:rsidRPr="00957005" w:rsidRDefault="00BD51C0" w:rsidP="006D784B">
      <w:pPr>
        <w:spacing w:line="240" w:lineRule="auto"/>
        <w:textAlignment w:val="baseline"/>
        <w:rPr>
          <w:rFonts w:ascii="Courier New" w:eastAsiaTheme="minorEastAsia" w:hAnsi="Courier New" w:cs="Courier New"/>
          <w:b/>
          <w:bCs/>
          <w:color w:val="0000FF"/>
          <w:kern w:val="24"/>
          <w:lang w:val="de-CH" w:eastAsia="en-GB"/>
        </w:rPr>
      </w:pPr>
    </w:p>
    <w:p w14:paraId="3F78EC39" w14:textId="5F92A321" w:rsidR="009F00EE" w:rsidRPr="00957005" w:rsidRDefault="00A00036" w:rsidP="006D784B">
      <w:pPr>
        <w:pStyle w:val="Textkrper"/>
        <w:rPr>
          <w:lang w:val="de-CH"/>
        </w:rPr>
      </w:pPr>
      <w:r w:rsidRPr="00957005">
        <w:rPr>
          <w:lang w:val="de-CH"/>
        </w:rPr>
        <w:t>Wie wir sehen, tauchen</w:t>
      </w:r>
      <w:r w:rsidR="00FB1872" w:rsidRPr="00957005">
        <w:rPr>
          <w:lang w:val="de-CH"/>
        </w:rPr>
        <w:t xml:space="preserve"> wiederum der </w:t>
      </w:r>
      <w:r w:rsidR="00FB1872" w:rsidRPr="00957005">
        <w:rPr>
          <w:i/>
          <w:lang w:val="de-CH"/>
        </w:rPr>
        <w:t>F</w:t>
      </w:r>
      <w:r w:rsidR="00FB1872" w:rsidRPr="00957005">
        <w:rPr>
          <w:lang w:val="de-CH"/>
        </w:rPr>
        <w:t>-Wert (</w:t>
      </w:r>
      <w:r w:rsidR="008F50C9" w:rsidRPr="00957005">
        <w:rPr>
          <w:lang w:val="de-CH"/>
        </w:rPr>
        <w:t>28.03</w:t>
      </w:r>
      <w:r w:rsidR="00FB1872" w:rsidRPr="00957005">
        <w:rPr>
          <w:lang w:val="de-CH"/>
        </w:rPr>
        <w:t xml:space="preserve">) und sogar zweimal der </w:t>
      </w:r>
      <w:r w:rsidR="00FB1872" w:rsidRPr="00957005">
        <w:rPr>
          <w:i/>
          <w:lang w:val="de-CH"/>
        </w:rPr>
        <w:t>p</w:t>
      </w:r>
      <w:r w:rsidR="00FB1872" w:rsidRPr="00957005">
        <w:rPr>
          <w:lang w:val="de-CH"/>
        </w:rPr>
        <w:t>-Wert der Steigung (0.00</w:t>
      </w:r>
      <w:r w:rsidR="008F50C9" w:rsidRPr="00957005">
        <w:rPr>
          <w:lang w:val="de-CH"/>
        </w:rPr>
        <w:t>01</w:t>
      </w:r>
      <w:r w:rsidR="00FB1872" w:rsidRPr="00957005">
        <w:rPr>
          <w:lang w:val="de-CH"/>
        </w:rPr>
        <w:t xml:space="preserve">) auf, daneben auch der i. d. R. bedeutungslose </w:t>
      </w:r>
      <w:r w:rsidR="00FB1872" w:rsidRPr="00957005">
        <w:rPr>
          <w:i/>
          <w:lang w:val="de-CH"/>
        </w:rPr>
        <w:t>p</w:t>
      </w:r>
      <w:r w:rsidR="00FB1872" w:rsidRPr="00957005">
        <w:rPr>
          <w:lang w:val="de-CH"/>
        </w:rPr>
        <w:t>-Wert des Achsenabschnitts (</w:t>
      </w:r>
      <w:r w:rsidR="00FB1872" w:rsidRPr="00957005">
        <w:rPr>
          <w:i/>
          <w:lang w:val="de-CH"/>
        </w:rPr>
        <w:t>intercept</w:t>
      </w:r>
      <w:r w:rsidR="00FB1872" w:rsidRPr="00957005">
        <w:rPr>
          <w:lang w:val="de-CH"/>
        </w:rPr>
        <w:t>)</w:t>
      </w:r>
      <w:r w:rsidR="00FF2FE4" w:rsidRPr="00957005">
        <w:rPr>
          <w:lang w:val="de-CH"/>
        </w:rPr>
        <w:t xml:space="preserve"> (</w:t>
      </w:r>
      <w:r w:rsidR="008F50C9" w:rsidRPr="00957005">
        <w:rPr>
          <w:lang w:val="de-CH"/>
        </w:rPr>
        <w:t>3.25 x 10</w:t>
      </w:r>
      <w:r w:rsidR="008F50C9" w:rsidRPr="00957005">
        <w:rPr>
          <w:vertAlign w:val="superscript"/>
          <w:lang w:val="de-CH"/>
        </w:rPr>
        <w:t>-11</w:t>
      </w:r>
      <w:r w:rsidR="00FF2FE4" w:rsidRPr="00957005">
        <w:rPr>
          <w:lang w:val="de-CH"/>
        </w:rPr>
        <w:t>).</w:t>
      </w:r>
    </w:p>
    <w:p w14:paraId="7AD53989" w14:textId="29B42B1A" w:rsidR="00554980" w:rsidRPr="00957005" w:rsidRDefault="00554980" w:rsidP="006D784B">
      <w:pPr>
        <w:pStyle w:val="Textkrper"/>
        <w:rPr>
          <w:lang w:val="de-CH"/>
        </w:rPr>
      </w:pPr>
      <w:r w:rsidRPr="00957005">
        <w:rPr>
          <w:lang w:val="de-CH"/>
        </w:rPr>
        <w:t>Werfen wir noch einmal einen Blick auf den Output von R:</w:t>
      </w:r>
    </w:p>
    <w:p w14:paraId="622E69E0" w14:textId="77777777" w:rsidR="0014610A" w:rsidRPr="00957005" w:rsidRDefault="0014610A" w:rsidP="0014610A">
      <w:pPr>
        <w:spacing w:line="240" w:lineRule="auto"/>
        <w:textAlignment w:val="baseline"/>
        <w:rPr>
          <w:rFonts w:ascii="Courier New" w:eastAsiaTheme="minorEastAsia" w:hAnsi="Courier New" w:cs="Courier New"/>
          <w:b/>
          <w:bCs/>
          <w:color w:val="000000" w:themeColor="text1"/>
          <w:kern w:val="24"/>
          <w:lang w:val="de-CH" w:eastAsia="en-GB"/>
        </w:rPr>
      </w:pPr>
      <w:r w:rsidRPr="00957005">
        <w:rPr>
          <w:rFonts w:ascii="Courier New" w:eastAsiaTheme="minorEastAsia" w:hAnsi="Courier New" w:cs="Courier New"/>
          <w:b/>
          <w:bCs/>
          <w:color w:val="000000" w:themeColor="text1"/>
          <w:kern w:val="24"/>
          <w:lang w:val="de-CH" w:eastAsia="en-GB"/>
        </w:rPr>
        <w:t>Coefficients:</w:t>
      </w:r>
    </w:p>
    <w:p w14:paraId="29A09C81" w14:textId="5453B037" w:rsidR="0014610A" w:rsidRPr="00957005" w:rsidRDefault="0014610A" w:rsidP="0014610A">
      <w:pPr>
        <w:spacing w:line="240" w:lineRule="auto"/>
        <w:textAlignment w:val="baseline"/>
        <w:rPr>
          <w:rFonts w:ascii="Courier New" w:eastAsiaTheme="minorEastAsia" w:hAnsi="Courier New" w:cs="Courier New"/>
          <w:b/>
          <w:bCs/>
          <w:color w:val="000000" w:themeColor="text1"/>
          <w:kern w:val="24"/>
          <w:lang w:val="de-CH" w:eastAsia="en-GB"/>
        </w:rPr>
      </w:pPr>
      <w:r w:rsidRPr="00957005">
        <w:rPr>
          <w:noProof/>
          <w:color w:val="00B050"/>
          <w:lang w:val="de-CH" w:eastAsia="en-GB"/>
        </w:rPr>
        <mc:AlternateContent>
          <mc:Choice Requires="wps">
            <w:drawing>
              <wp:anchor distT="0" distB="0" distL="114300" distR="114300" simplePos="0" relativeHeight="251676160" behindDoc="0" locked="0" layoutInCell="1" allowOverlap="1" wp14:anchorId="74E5E04E" wp14:editId="133B632F">
                <wp:simplePos x="0" y="0"/>
                <wp:positionH relativeFrom="column">
                  <wp:posOffset>899160</wp:posOffset>
                </wp:positionH>
                <wp:positionV relativeFrom="paragraph">
                  <wp:posOffset>140335</wp:posOffset>
                </wp:positionV>
                <wp:extent cx="1028700" cy="390525"/>
                <wp:effectExtent l="0" t="0" r="19050" b="28575"/>
                <wp:wrapNone/>
                <wp:docPr id="36" name="Ellipse 36"/>
                <wp:cNvGraphicFramePr/>
                <a:graphic xmlns:a="http://schemas.openxmlformats.org/drawingml/2006/main">
                  <a:graphicData uri="http://schemas.microsoft.com/office/word/2010/wordprocessingShape">
                    <wps:wsp>
                      <wps:cNvSpPr/>
                      <wps:spPr>
                        <a:xfrm>
                          <a:off x="0" y="0"/>
                          <a:ext cx="1028700" cy="390525"/>
                        </a:xfrm>
                        <a:prstGeom prst="ellipse">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6AC1FD" id="Ellipse 36" o:spid="_x0000_s1026" style="position:absolute;margin-left:70.8pt;margin-top:11.05pt;width:81pt;height:30.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" filled="f" strokecolor="blue" strokeweight="2pt"/>
            </w:pict>
          </mc:Fallback>
        </mc:AlternateContent>
      </w:r>
      <w:r w:rsidRPr="00957005">
        <w:rPr>
          <w:rFonts w:ascii="Courier New" w:eastAsiaTheme="minorEastAsia" w:hAnsi="Courier New" w:cs="Courier New"/>
          <w:b/>
          <w:bCs/>
          <w:color w:val="000000" w:themeColor="text1"/>
          <w:kern w:val="24"/>
          <w:lang w:val="de-CH" w:eastAsia="en-GB"/>
        </w:rPr>
        <w:t xml:space="preserve">             Estimate Std. Error t value Pr(&gt;|t|)    </w:t>
      </w:r>
    </w:p>
    <w:p w14:paraId="11A0CA72" w14:textId="59389F14" w:rsidR="0014610A" w:rsidRPr="00957005" w:rsidRDefault="0014610A" w:rsidP="0014610A">
      <w:pPr>
        <w:spacing w:line="240" w:lineRule="auto"/>
        <w:textAlignment w:val="baseline"/>
        <w:rPr>
          <w:rFonts w:ascii="Courier New" w:eastAsiaTheme="minorEastAsia" w:hAnsi="Courier New" w:cs="Courier New"/>
          <w:b/>
          <w:bCs/>
          <w:color w:val="000000" w:themeColor="text1"/>
          <w:kern w:val="24"/>
          <w:lang w:val="de-CH" w:eastAsia="en-GB"/>
        </w:rPr>
      </w:pPr>
      <w:r w:rsidRPr="00957005">
        <w:rPr>
          <w:noProof/>
          <w:color w:val="00B050"/>
          <w:lang w:val="de-CH" w:eastAsia="en-GB"/>
        </w:rPr>
        <mc:AlternateContent>
          <mc:Choice Requires="wps">
            <w:drawing>
              <wp:anchor distT="0" distB="0" distL="114300" distR="114300" simplePos="0" relativeHeight="251678208" behindDoc="0" locked="0" layoutInCell="1" allowOverlap="1" wp14:anchorId="604441C3" wp14:editId="1DDFCC37">
                <wp:simplePos x="0" y="0"/>
                <wp:positionH relativeFrom="column">
                  <wp:posOffset>3528060</wp:posOffset>
                </wp:positionH>
                <wp:positionV relativeFrom="paragraph">
                  <wp:posOffset>105410</wp:posOffset>
                </wp:positionV>
                <wp:extent cx="1028700" cy="238125"/>
                <wp:effectExtent l="0" t="0" r="19050" b="28575"/>
                <wp:wrapNone/>
                <wp:docPr id="37" name="Ellipse 37"/>
                <wp:cNvGraphicFramePr/>
                <a:graphic xmlns:a="http://schemas.openxmlformats.org/drawingml/2006/main">
                  <a:graphicData uri="http://schemas.microsoft.com/office/word/2010/wordprocessingShape">
                    <wps:wsp>
                      <wps:cNvSpPr/>
                      <wps:spPr>
                        <a:xfrm>
                          <a:off x="0" y="0"/>
                          <a:ext cx="1028700"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CAAAE" id="Ellipse 37" o:spid="_x0000_s1026" style="position:absolute;margin-left:277.8pt;margin-top:8.3pt;width:81pt;height:18.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" filled="f" strokecolor="red" strokeweight="2pt"/>
            </w:pict>
          </mc:Fallback>
        </mc:AlternateContent>
      </w:r>
      <w:r w:rsidRPr="00957005">
        <w:rPr>
          <w:rFonts w:ascii="Courier New" w:eastAsiaTheme="minorEastAsia" w:hAnsi="Courier New" w:cs="Courier New"/>
          <w:b/>
          <w:bCs/>
          <w:color w:val="000000" w:themeColor="text1"/>
          <w:kern w:val="24"/>
          <w:lang w:val="de-CH" w:eastAsia="en-GB"/>
        </w:rPr>
        <w:t>(Intercept)  25.60502    1.26440  20.251 3.25e-11 ***</w:t>
      </w:r>
    </w:p>
    <w:p w14:paraId="60833920" w14:textId="0162AC38" w:rsidR="0014610A" w:rsidRPr="00957005" w:rsidRDefault="0014610A" w:rsidP="0014610A">
      <w:pPr>
        <w:spacing w:line="240" w:lineRule="auto"/>
        <w:textAlignment w:val="baseline"/>
        <w:rPr>
          <w:rFonts w:ascii="Courier New" w:eastAsiaTheme="minorEastAsia" w:hAnsi="Courier New" w:cs="Courier New"/>
          <w:b/>
          <w:bCs/>
          <w:color w:val="000000" w:themeColor="text1"/>
          <w:kern w:val="24"/>
          <w:lang w:val="de-CH" w:eastAsia="en-GB"/>
        </w:rPr>
      </w:pPr>
      <w:r w:rsidRPr="00957005">
        <w:rPr>
          <w:rFonts w:ascii="Courier New" w:eastAsiaTheme="minorEastAsia" w:hAnsi="Courier New" w:cs="Courier New"/>
          <w:b/>
          <w:bCs/>
          <w:color w:val="000000" w:themeColor="text1"/>
          <w:kern w:val="24"/>
          <w:lang w:val="de-CH" w:eastAsia="en-GB"/>
        </w:rPr>
        <w:t>N.deposition -0.26323    0.04972  -5.294 0.000145 ***</w:t>
      </w:r>
    </w:p>
    <w:p w14:paraId="253365EE" w14:textId="1353F762" w:rsidR="0014610A" w:rsidRPr="00957005" w:rsidRDefault="0014610A" w:rsidP="0014610A">
      <w:pPr>
        <w:spacing w:line="240" w:lineRule="auto"/>
        <w:textAlignment w:val="baseline"/>
        <w:rPr>
          <w:rFonts w:ascii="Courier New" w:eastAsiaTheme="minorEastAsia" w:hAnsi="Courier New" w:cs="Courier New"/>
          <w:b/>
          <w:bCs/>
          <w:color w:val="000000" w:themeColor="text1"/>
          <w:kern w:val="24"/>
          <w:lang w:val="de-CH" w:eastAsia="en-GB"/>
        </w:rPr>
      </w:pPr>
      <w:r w:rsidRPr="00957005">
        <w:rPr>
          <w:rFonts w:ascii="Courier New" w:eastAsiaTheme="minorEastAsia" w:hAnsi="Courier New" w:cs="Courier New"/>
          <w:b/>
          <w:bCs/>
          <w:color w:val="000000" w:themeColor="text1"/>
          <w:kern w:val="24"/>
          <w:lang w:val="de-CH" w:eastAsia="en-GB"/>
        </w:rPr>
        <w:t>[…]</w:t>
      </w:r>
    </w:p>
    <w:p w14:paraId="3FDA251E" w14:textId="4CE8B1B1" w:rsidR="0014610A" w:rsidRPr="00957005" w:rsidRDefault="0014610A" w:rsidP="0014610A">
      <w:pPr>
        <w:spacing w:line="240" w:lineRule="auto"/>
        <w:textAlignment w:val="baseline"/>
        <w:rPr>
          <w:rFonts w:ascii="Courier New" w:eastAsiaTheme="minorEastAsia" w:hAnsi="Courier New" w:cs="Courier New"/>
          <w:b/>
          <w:bCs/>
          <w:color w:val="000000" w:themeColor="text1"/>
          <w:kern w:val="24"/>
          <w:lang w:val="de-CH" w:eastAsia="en-GB"/>
        </w:rPr>
      </w:pPr>
      <w:r w:rsidRPr="00957005">
        <w:rPr>
          <w:noProof/>
          <w:color w:val="00B050"/>
          <w:lang w:val="de-CH" w:eastAsia="en-GB"/>
        </w:rPr>
        <mc:AlternateContent>
          <mc:Choice Requires="wps">
            <w:drawing>
              <wp:anchor distT="0" distB="0" distL="114300" distR="114300" simplePos="0" relativeHeight="251672064" behindDoc="0" locked="0" layoutInCell="1" allowOverlap="1" wp14:anchorId="4A68F8AE" wp14:editId="15F5A520">
                <wp:simplePos x="0" y="0"/>
                <wp:positionH relativeFrom="margin">
                  <wp:align>left</wp:align>
                </wp:positionH>
                <wp:positionV relativeFrom="paragraph">
                  <wp:posOffset>98425</wp:posOffset>
                </wp:positionV>
                <wp:extent cx="2447925" cy="2190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2447925" cy="21907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74804" id="Ellipse 31" o:spid="_x0000_s1026" style="position:absolute;margin-left:0;margin-top:7.75pt;width:192.75pt;height:17.25pt;z-index:25167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" filled="f" strokecolor="#00b050" strokeweight="2pt">
                <w10:wrap anchorx="margin"/>
              </v:oval>
            </w:pict>
          </mc:Fallback>
        </mc:AlternateContent>
      </w:r>
      <w:r w:rsidRPr="00957005">
        <w:rPr>
          <w:noProof/>
          <w:color w:val="00B050"/>
          <w:lang w:val="de-CH" w:eastAsia="en-GB"/>
        </w:rPr>
        <mc:AlternateContent>
          <mc:Choice Requires="wps">
            <w:drawing>
              <wp:anchor distT="0" distB="0" distL="114300" distR="114300" simplePos="0" relativeHeight="251674112" behindDoc="0" locked="0" layoutInCell="1" allowOverlap="1" wp14:anchorId="56C10907" wp14:editId="5AAF56C4">
                <wp:simplePos x="0" y="0"/>
                <wp:positionH relativeFrom="column">
                  <wp:posOffset>2642235</wp:posOffset>
                </wp:positionH>
                <wp:positionV relativeFrom="paragraph">
                  <wp:posOffset>107950</wp:posOffset>
                </wp:positionV>
                <wp:extent cx="2447925" cy="219075"/>
                <wp:effectExtent l="0" t="0" r="28575" b="28575"/>
                <wp:wrapNone/>
                <wp:docPr id="35" name="Ellipse 35"/>
                <wp:cNvGraphicFramePr/>
                <a:graphic xmlns:a="http://schemas.openxmlformats.org/drawingml/2006/main">
                  <a:graphicData uri="http://schemas.microsoft.com/office/word/2010/wordprocessingShape">
                    <wps:wsp>
                      <wps:cNvSpPr/>
                      <wps:spPr>
                        <a:xfrm>
                          <a:off x="0" y="0"/>
                          <a:ext cx="2447925" cy="21907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3D24F" id="Ellipse 35" o:spid="_x0000_s1026" style="position:absolute;margin-left:208.05pt;margin-top:8.5pt;width:192.75pt;height:17.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" filled="f" strokecolor="#00b050" strokeweight="2pt"/>
            </w:pict>
          </mc:Fallback>
        </mc:AlternateContent>
      </w:r>
      <w:r w:rsidRPr="00957005">
        <w:rPr>
          <w:rFonts w:ascii="Courier New" w:eastAsiaTheme="minorEastAsia" w:hAnsi="Courier New" w:cs="Courier New"/>
          <w:b/>
          <w:bCs/>
          <w:color w:val="000000" w:themeColor="text1"/>
          <w:kern w:val="24"/>
          <w:lang w:val="de-CH" w:eastAsia="en-GB"/>
        </w:rPr>
        <w:t>Residual standard error: 2.889 on 13 degrees of freedom</w:t>
      </w:r>
    </w:p>
    <w:p w14:paraId="2ECEB895" w14:textId="5E2E9D68" w:rsidR="0014610A" w:rsidRPr="00957005" w:rsidRDefault="0014610A" w:rsidP="0014610A">
      <w:pPr>
        <w:spacing w:line="240" w:lineRule="auto"/>
        <w:textAlignment w:val="baseline"/>
        <w:rPr>
          <w:rFonts w:ascii="Courier New" w:eastAsiaTheme="minorEastAsia" w:hAnsi="Courier New" w:cs="Courier New"/>
          <w:b/>
          <w:bCs/>
          <w:color w:val="000000" w:themeColor="text1"/>
          <w:kern w:val="24"/>
          <w:lang w:val="de-CH" w:eastAsia="en-GB"/>
        </w:rPr>
      </w:pPr>
      <w:r w:rsidRPr="00957005">
        <w:rPr>
          <w:noProof/>
          <w:color w:val="00B050"/>
          <w:lang w:val="de-CH" w:eastAsia="en-GB"/>
        </w:rPr>
        <mc:AlternateContent>
          <mc:Choice Requires="wps">
            <w:drawing>
              <wp:anchor distT="0" distB="0" distL="114300" distR="114300" simplePos="0" relativeHeight="251680256" behindDoc="0" locked="0" layoutInCell="1" allowOverlap="1" wp14:anchorId="2515EFFD" wp14:editId="4304AE52">
                <wp:simplePos x="0" y="0"/>
                <wp:positionH relativeFrom="column">
                  <wp:posOffset>898525</wp:posOffset>
                </wp:positionH>
                <wp:positionV relativeFrom="paragraph">
                  <wp:posOffset>116205</wp:posOffset>
                </wp:positionV>
                <wp:extent cx="1809750" cy="238125"/>
                <wp:effectExtent l="0" t="0" r="19050" b="28575"/>
                <wp:wrapNone/>
                <wp:docPr id="38" name="Ellipse 38"/>
                <wp:cNvGraphicFramePr/>
                <a:graphic xmlns:a="http://schemas.openxmlformats.org/drawingml/2006/main">
                  <a:graphicData uri="http://schemas.microsoft.com/office/word/2010/wordprocessingShape">
                    <wps:wsp>
                      <wps:cNvSpPr/>
                      <wps:spPr>
                        <a:xfrm>
                          <a:off x="0" y="0"/>
                          <a:ext cx="1809750" cy="238125"/>
                        </a:xfrm>
                        <a:prstGeom prst="ellipse">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DFA3A" id="Ellipse 38" o:spid="_x0000_s1026" style="position:absolute;margin-left:70.75pt;margin-top:9.15pt;width:142.5pt;height:18.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" filled="f" strokecolor="#a5a5a5 [2092]" strokeweight="2pt"/>
            </w:pict>
          </mc:Fallback>
        </mc:AlternateContent>
      </w:r>
      <w:r w:rsidRPr="00957005">
        <w:rPr>
          <w:rFonts w:ascii="Courier New" w:eastAsiaTheme="minorEastAsia" w:hAnsi="Courier New" w:cs="Courier New"/>
          <w:b/>
          <w:bCs/>
          <w:color w:val="000000" w:themeColor="text1"/>
          <w:kern w:val="24"/>
          <w:lang w:val="de-CH" w:eastAsia="en-GB"/>
        </w:rPr>
        <w:t>Multiple R-squared:  0.6831,</w:t>
      </w:r>
      <w:r w:rsidRPr="00957005">
        <w:rPr>
          <w:rFonts w:ascii="Courier New" w:eastAsiaTheme="minorEastAsia" w:hAnsi="Courier New" w:cs="Courier New"/>
          <w:b/>
          <w:bCs/>
          <w:color w:val="000000" w:themeColor="text1"/>
          <w:kern w:val="24"/>
          <w:lang w:val="de-CH" w:eastAsia="en-GB"/>
        </w:rPr>
        <w:tab/>
        <w:t xml:space="preserve">Adjusted R-squared:  0.6588 </w:t>
      </w:r>
    </w:p>
    <w:p w14:paraId="4B8BE6F2" w14:textId="432ADB5F" w:rsidR="0014610A" w:rsidRPr="00957005" w:rsidRDefault="0014610A" w:rsidP="0014610A">
      <w:pPr>
        <w:spacing w:line="240" w:lineRule="auto"/>
        <w:textAlignment w:val="baseline"/>
        <w:rPr>
          <w:rFonts w:ascii="Courier New" w:eastAsiaTheme="minorEastAsia" w:hAnsi="Courier New" w:cs="Courier New"/>
          <w:b/>
          <w:bCs/>
          <w:color w:val="000000" w:themeColor="text1"/>
          <w:kern w:val="24"/>
          <w:lang w:val="de-CH" w:eastAsia="en-GB"/>
        </w:rPr>
      </w:pPr>
      <w:r w:rsidRPr="00957005">
        <w:rPr>
          <w:rFonts w:ascii="Courier New" w:eastAsiaTheme="minorEastAsia" w:hAnsi="Courier New" w:cs="Courier New"/>
          <w:b/>
          <w:bCs/>
          <w:color w:val="000000" w:themeColor="text1"/>
          <w:kern w:val="24"/>
          <w:lang w:val="de-CH" w:eastAsia="en-GB"/>
        </w:rPr>
        <w:t>F-statistic: 28.03 on 1 and 13 DF,  p-value: 0.0001453</w:t>
      </w:r>
    </w:p>
    <w:p w14:paraId="77EA8526" w14:textId="77777777" w:rsidR="00C004C4" w:rsidRPr="00957005" w:rsidRDefault="00C004C4" w:rsidP="006D784B">
      <w:pPr>
        <w:spacing w:line="240" w:lineRule="auto"/>
        <w:textAlignment w:val="baseline"/>
        <w:rPr>
          <w:rFonts w:ascii="Courier New" w:eastAsiaTheme="minorEastAsia" w:hAnsi="Courier New" w:cs="Courier New"/>
          <w:b/>
          <w:bCs/>
          <w:kern w:val="24"/>
          <w:lang w:val="de-CH" w:eastAsia="en-GB"/>
        </w:rPr>
      </w:pPr>
    </w:p>
    <w:p w14:paraId="2DA83564" w14:textId="5D5313EA" w:rsidR="00FA4467" w:rsidRPr="00957005" w:rsidRDefault="00FA4467" w:rsidP="006D784B">
      <w:pPr>
        <w:pStyle w:val="Textkrper"/>
        <w:rPr>
          <w:lang w:val="de-CH"/>
        </w:rPr>
      </w:pPr>
      <w:r w:rsidRPr="00957005">
        <w:rPr>
          <w:lang w:val="de-CH"/>
        </w:rPr>
        <w:t>Wir benötigen</w:t>
      </w:r>
    </w:p>
    <w:p w14:paraId="5DA7B304" w14:textId="39341645" w:rsidR="00D505EF" w:rsidRPr="00957005" w:rsidRDefault="00FA4467" w:rsidP="006D784B">
      <w:pPr>
        <w:pStyle w:val="Textkrper"/>
        <w:ind w:left="709" w:hanging="349"/>
        <w:rPr>
          <w:lang w:val="de-CH"/>
        </w:rPr>
      </w:pPr>
      <w:r w:rsidRPr="00957005">
        <w:rPr>
          <w:lang w:val="de-CH"/>
        </w:rPr>
        <w:t>1.</w:t>
      </w:r>
      <w:r w:rsidRPr="00957005">
        <w:rPr>
          <w:lang w:val="de-CH"/>
        </w:rPr>
        <w:tab/>
      </w:r>
      <w:r w:rsidR="00D505EF" w:rsidRPr="00957005">
        <w:rPr>
          <w:b/>
          <w:lang w:val="de-CH"/>
        </w:rPr>
        <w:t xml:space="preserve">Name des </w:t>
      </w:r>
      <w:r w:rsidRPr="00957005">
        <w:rPr>
          <w:b/>
          <w:lang w:val="de-CH"/>
        </w:rPr>
        <w:t>Verfahrens</w:t>
      </w:r>
      <w:r w:rsidR="00D505EF" w:rsidRPr="00957005">
        <w:rPr>
          <w:b/>
          <w:lang w:val="de-CH"/>
        </w:rPr>
        <w:t xml:space="preserve"> (Methode)</w:t>
      </w:r>
      <w:r w:rsidR="00E16F02" w:rsidRPr="00957005">
        <w:rPr>
          <w:lang w:val="de-CH"/>
        </w:rPr>
        <w:t xml:space="preserve">: </w:t>
      </w:r>
      <w:r w:rsidR="005541AC" w:rsidRPr="00957005">
        <w:rPr>
          <w:lang w:val="de-CH"/>
        </w:rPr>
        <w:t>E</w:t>
      </w:r>
      <w:r w:rsidR="00E16F02" w:rsidRPr="00957005">
        <w:rPr>
          <w:lang w:val="de-CH"/>
        </w:rPr>
        <w:t>infache lineare Regression</w:t>
      </w:r>
      <w:r w:rsidR="005B4928" w:rsidRPr="00957005">
        <w:rPr>
          <w:lang w:val="de-CH"/>
        </w:rPr>
        <w:t xml:space="preserve"> (mit der Methode der kleinsten Quadrate)</w:t>
      </w:r>
      <w:r w:rsidR="005541AC" w:rsidRPr="00957005">
        <w:rPr>
          <w:lang w:val="de-CH"/>
        </w:rPr>
        <w:t>.</w:t>
      </w:r>
    </w:p>
    <w:p w14:paraId="77EAB088" w14:textId="58FCB682" w:rsidR="00FA4467" w:rsidRPr="00957005" w:rsidRDefault="00FA4467" w:rsidP="006D784B">
      <w:pPr>
        <w:pStyle w:val="Textkrper"/>
        <w:ind w:left="709" w:hanging="349"/>
        <w:rPr>
          <w:lang w:val="de-CH"/>
        </w:rPr>
      </w:pPr>
      <w:r w:rsidRPr="00957005">
        <w:rPr>
          <w:lang w:val="de-CH"/>
        </w:rPr>
        <w:lastRenderedPageBreak/>
        <w:t>2.</w:t>
      </w:r>
      <w:r w:rsidRPr="00957005">
        <w:rPr>
          <w:lang w:val="de-CH"/>
        </w:rPr>
        <w:tab/>
      </w:r>
      <w:r w:rsidRPr="00957005">
        <w:rPr>
          <w:b/>
          <w:color w:val="FF0000"/>
          <w:lang w:val="de-CH"/>
        </w:rPr>
        <w:t>Signifikanz (Verlässlichkeit des Ergebnisses)</w:t>
      </w:r>
      <w:r w:rsidR="00E16F02" w:rsidRPr="00957005">
        <w:rPr>
          <w:lang w:val="de-CH"/>
        </w:rPr>
        <w:t xml:space="preserve">: </w:t>
      </w:r>
      <w:r w:rsidR="005B4928" w:rsidRPr="00957005">
        <w:rPr>
          <w:i/>
          <w:lang w:val="de-CH"/>
        </w:rPr>
        <w:t>p</w:t>
      </w:r>
      <w:r w:rsidR="005B4928" w:rsidRPr="00957005">
        <w:rPr>
          <w:lang w:val="de-CH"/>
        </w:rPr>
        <w:t xml:space="preserve">-Wert der Steigung, nicht der </w:t>
      </w:r>
      <w:r w:rsidR="005B4928" w:rsidRPr="00957005">
        <w:rPr>
          <w:i/>
          <w:lang w:val="de-CH"/>
        </w:rPr>
        <w:t>p</w:t>
      </w:r>
      <w:r w:rsidR="005B4928" w:rsidRPr="00957005">
        <w:rPr>
          <w:lang w:val="de-CH"/>
        </w:rPr>
        <w:t>-Wert des Achsenabschnittes</w:t>
      </w:r>
      <w:r w:rsidR="0014610A" w:rsidRPr="00957005">
        <w:rPr>
          <w:lang w:val="de-CH"/>
        </w:rPr>
        <w:t xml:space="preserve"> (wird nach üblicher Konvention auf drei Nachkommastellen gerundet oder, wenn unter 0.001, dann als </w:t>
      </w:r>
      <w:r w:rsidR="0014610A" w:rsidRPr="00957005">
        <w:rPr>
          <w:i/>
          <w:iCs/>
          <w:lang w:val="de-CH"/>
        </w:rPr>
        <w:t>p</w:t>
      </w:r>
      <w:r w:rsidR="0014610A" w:rsidRPr="00957005">
        <w:rPr>
          <w:lang w:val="de-CH"/>
        </w:rPr>
        <w:t xml:space="preserve"> &lt; 0.001 angegeben)</w:t>
      </w:r>
      <w:r w:rsidR="005541AC" w:rsidRPr="00957005">
        <w:rPr>
          <w:lang w:val="de-CH"/>
        </w:rPr>
        <w:t>.</w:t>
      </w:r>
    </w:p>
    <w:p w14:paraId="6F878C42" w14:textId="236F397E" w:rsidR="00FA4467" w:rsidRPr="00957005" w:rsidRDefault="00FA4467" w:rsidP="006D784B">
      <w:pPr>
        <w:pStyle w:val="Textkrper"/>
        <w:ind w:left="709" w:hanging="349"/>
        <w:rPr>
          <w:lang w:val="de-CH"/>
        </w:rPr>
      </w:pPr>
      <w:r w:rsidRPr="00957005">
        <w:rPr>
          <w:lang w:val="de-CH"/>
        </w:rPr>
        <w:t>3.</w:t>
      </w:r>
      <w:r w:rsidRPr="00957005">
        <w:rPr>
          <w:lang w:val="de-CH"/>
        </w:rPr>
        <w:tab/>
      </w:r>
      <w:r w:rsidR="00E16F02" w:rsidRPr="00957005">
        <w:rPr>
          <w:b/>
          <w:color w:val="0000FF"/>
          <w:lang w:val="de-CH"/>
        </w:rPr>
        <w:t xml:space="preserve">Effektgrösse und </w:t>
      </w:r>
      <w:r w:rsidR="005B4928" w:rsidRPr="00957005">
        <w:rPr>
          <w:b/>
          <w:color w:val="0000FF"/>
          <w:lang w:val="de-CH"/>
        </w:rPr>
        <w:t>-</w:t>
      </w:r>
      <w:r w:rsidR="00E16F02" w:rsidRPr="00957005">
        <w:rPr>
          <w:b/>
          <w:color w:val="0000FF"/>
          <w:lang w:val="de-CH"/>
        </w:rPr>
        <w:t>richtung (unser eigentliches Ergebnis</w:t>
      </w:r>
      <w:r w:rsidR="00696B26" w:rsidRPr="00957005">
        <w:rPr>
          <w:b/>
          <w:color w:val="0000FF"/>
          <w:lang w:val="de-CH"/>
        </w:rPr>
        <w:t>!</w:t>
      </w:r>
      <w:r w:rsidR="00E16F02" w:rsidRPr="00957005">
        <w:rPr>
          <w:b/>
          <w:color w:val="0000FF"/>
          <w:lang w:val="de-CH"/>
        </w:rPr>
        <w:t>)</w:t>
      </w:r>
      <w:r w:rsidR="00E16F02" w:rsidRPr="00957005">
        <w:rPr>
          <w:lang w:val="de-CH"/>
        </w:rPr>
        <w:t xml:space="preserve">: </w:t>
      </w:r>
      <w:r w:rsidR="00696B26" w:rsidRPr="00957005">
        <w:rPr>
          <w:lang w:val="de-CH"/>
        </w:rPr>
        <w:t>I</w:t>
      </w:r>
      <w:r w:rsidR="00E16F02" w:rsidRPr="00957005">
        <w:rPr>
          <w:lang w:val="de-CH"/>
        </w:rPr>
        <w:t xml:space="preserve">m Falle einer linearen Regression ist das die Funktionsgleichung, die sich aus den Schätzungen der </w:t>
      </w:r>
      <w:r w:rsidR="00146071" w:rsidRPr="00957005">
        <w:rPr>
          <w:lang w:val="de-CH"/>
        </w:rPr>
        <w:t>Koeffizient</w:t>
      </w:r>
      <w:r w:rsidR="00285441" w:rsidRPr="00957005">
        <w:rPr>
          <w:lang w:val="de-CH"/>
        </w:rPr>
        <w:t>en</w:t>
      </w:r>
      <w:r w:rsidR="00146071" w:rsidRPr="00957005">
        <w:rPr>
          <w:lang w:val="de-CH"/>
        </w:rPr>
        <w:t xml:space="preserve"> ergibt.</w:t>
      </w:r>
    </w:p>
    <w:p w14:paraId="09AAA6C9" w14:textId="4F5B47FD" w:rsidR="00146071" w:rsidRPr="00957005" w:rsidRDefault="00146071" w:rsidP="006D784B">
      <w:pPr>
        <w:pStyle w:val="Textkrper"/>
        <w:ind w:left="709" w:hanging="349"/>
        <w:rPr>
          <w:lang w:val="de-CH"/>
        </w:rPr>
      </w:pPr>
      <w:r w:rsidRPr="00957005">
        <w:rPr>
          <w:lang w:val="de-CH"/>
        </w:rPr>
        <w:t>4.</w:t>
      </w:r>
      <w:r w:rsidRPr="00957005">
        <w:rPr>
          <w:lang w:val="de-CH"/>
        </w:rPr>
        <w:tab/>
      </w:r>
      <w:r w:rsidRPr="00957005">
        <w:rPr>
          <w:b/>
          <w:color w:val="00B050"/>
          <w:lang w:val="de-CH"/>
        </w:rPr>
        <w:t>Erklärte Varianz (Relevanz des Ergebnisses)</w:t>
      </w:r>
      <w:r w:rsidRPr="00957005">
        <w:rPr>
          <w:lang w:val="de-CH"/>
        </w:rPr>
        <w:t xml:space="preserve">: </w:t>
      </w:r>
      <w:r w:rsidR="00696B26" w:rsidRPr="00957005">
        <w:rPr>
          <w:lang w:val="de-CH"/>
        </w:rPr>
        <w:t>W</w:t>
      </w:r>
      <w:r w:rsidRPr="00957005">
        <w:rPr>
          <w:lang w:val="de-CH"/>
        </w:rPr>
        <w:t>ie viel der Gesamtvariabilität der Daten wird durch</w:t>
      </w:r>
      <w:r w:rsidR="005B4928" w:rsidRPr="00957005">
        <w:rPr>
          <w:lang w:val="de-CH"/>
        </w:rPr>
        <w:t xml:space="preserve"> das Modell erklärt?</w:t>
      </w:r>
      <w:r w:rsidR="0020792D" w:rsidRPr="00957005">
        <w:rPr>
          <w:lang w:val="de-CH"/>
        </w:rPr>
        <w:t xml:space="preserve"> Ob </w:t>
      </w:r>
      <w:r w:rsidR="0020792D" w:rsidRPr="00957005">
        <w:rPr>
          <w:i/>
          <w:lang w:val="de-CH"/>
        </w:rPr>
        <w:t>R</w:t>
      </w:r>
      <w:r w:rsidR="0020792D" w:rsidRPr="00957005">
        <w:rPr>
          <w:lang w:val="de-CH"/>
        </w:rPr>
        <w:t xml:space="preserve">² oder </w:t>
      </w:r>
      <w:r w:rsidR="0020792D" w:rsidRPr="00957005">
        <w:rPr>
          <w:i/>
          <w:lang w:val="de-CH"/>
        </w:rPr>
        <w:t>R</w:t>
      </w:r>
      <w:r w:rsidR="00056474" w:rsidRPr="00957005">
        <w:rPr>
          <w:lang w:val="de-CH"/>
        </w:rPr>
        <w:t>²</w:t>
      </w:r>
      <w:r w:rsidR="0020792D" w:rsidRPr="00957005">
        <w:rPr>
          <w:vertAlign w:val="subscript"/>
          <w:lang w:val="de-CH"/>
        </w:rPr>
        <w:t>adj.</w:t>
      </w:r>
      <w:r w:rsidR="0020792D" w:rsidRPr="00957005">
        <w:rPr>
          <w:lang w:val="de-CH"/>
        </w:rPr>
        <w:t xml:space="preserve"> angegeben werden sollte, wird unterschiedlich gesehen, jedenfalls sollte man explizit sagen, was gemeint ist.</w:t>
      </w:r>
      <w:r w:rsidR="000F2F18" w:rsidRPr="00957005">
        <w:rPr>
          <w:lang w:val="de-CH"/>
        </w:rPr>
        <w:t xml:space="preserve"> </w:t>
      </w:r>
      <w:r w:rsidR="00056474" w:rsidRPr="00957005">
        <w:rPr>
          <w:i/>
          <w:lang w:val="de-CH"/>
        </w:rPr>
        <w:t>R</w:t>
      </w:r>
      <w:r w:rsidR="00056474" w:rsidRPr="00957005">
        <w:rPr>
          <w:lang w:val="de-CH"/>
        </w:rPr>
        <w:t>²</w:t>
      </w:r>
      <w:r w:rsidR="000F2F18" w:rsidRPr="00957005">
        <w:rPr>
          <w:lang w:val="de-CH"/>
        </w:rPr>
        <w:t xml:space="preserve"> ist übrigens der quadrierte Wert von Pearsons Korrelationskoeffizienten </w:t>
      </w:r>
      <w:r w:rsidR="000F2F18" w:rsidRPr="00957005">
        <w:rPr>
          <w:i/>
          <w:lang w:val="de-CH"/>
        </w:rPr>
        <w:t>r</w:t>
      </w:r>
      <w:r w:rsidR="000F2F18" w:rsidRPr="00957005">
        <w:rPr>
          <w:lang w:val="de-CH"/>
        </w:rPr>
        <w:t>.</w:t>
      </w:r>
    </w:p>
    <w:p w14:paraId="70DC36B1" w14:textId="17890BAC" w:rsidR="009C1D05" w:rsidRPr="00957005" w:rsidRDefault="009C1D05" w:rsidP="006D784B">
      <w:pPr>
        <w:pStyle w:val="Textkrper"/>
        <w:ind w:left="709" w:hanging="349"/>
        <w:rPr>
          <w:lang w:val="de-CH"/>
        </w:rPr>
      </w:pPr>
      <w:r w:rsidRPr="00957005">
        <w:rPr>
          <w:lang w:val="de-CH"/>
        </w:rPr>
        <w:t>5.</w:t>
      </w:r>
      <w:r w:rsidRPr="00957005">
        <w:rPr>
          <w:lang w:val="de-CH"/>
        </w:rPr>
        <w:tab/>
      </w:r>
      <w:r w:rsidRPr="00957005">
        <w:rPr>
          <w:b/>
          <w:lang w:val="de-CH"/>
        </w:rPr>
        <w:t xml:space="preserve">ggf. Wert der Teststatistik </w:t>
      </w:r>
      <w:r w:rsidR="003C0248" w:rsidRPr="00957005">
        <w:rPr>
          <w:b/>
          <w:lang w:val="de-CH"/>
        </w:rPr>
        <w:t>mit den</w:t>
      </w:r>
      <w:r w:rsidRPr="00957005">
        <w:rPr>
          <w:b/>
          <w:lang w:val="de-CH"/>
        </w:rPr>
        <w:t>Freiheitsgrade</w:t>
      </w:r>
      <w:r w:rsidR="003C0248" w:rsidRPr="00957005">
        <w:rPr>
          <w:b/>
          <w:lang w:val="de-CH"/>
        </w:rPr>
        <w:t>n</w:t>
      </w:r>
      <w:r w:rsidRPr="00957005">
        <w:rPr>
          <w:b/>
          <w:lang w:val="de-CH"/>
        </w:rPr>
        <w:t xml:space="preserve"> („Zwischenergebnisse“)</w:t>
      </w:r>
      <w:r w:rsidRPr="00957005">
        <w:rPr>
          <w:lang w:val="de-CH"/>
        </w:rPr>
        <w:t xml:space="preserve">: </w:t>
      </w:r>
      <w:r w:rsidRPr="00957005">
        <w:rPr>
          <w:i/>
          <w:lang w:val="de-CH"/>
        </w:rPr>
        <w:t>F</w:t>
      </w:r>
      <w:r w:rsidRPr="00957005">
        <w:rPr>
          <w:vertAlign w:val="subscript"/>
          <w:lang w:val="de-CH"/>
        </w:rPr>
        <w:t>1</w:t>
      </w:r>
      <w:r w:rsidR="00696B26" w:rsidRPr="00957005">
        <w:rPr>
          <w:vertAlign w:val="subscript"/>
          <w:lang w:val="de-CH"/>
        </w:rPr>
        <w:t>,</w:t>
      </w:r>
      <w:r w:rsidRPr="00957005">
        <w:rPr>
          <w:vertAlign w:val="subscript"/>
          <w:lang w:val="de-CH"/>
        </w:rPr>
        <w:t>8</w:t>
      </w:r>
      <w:r w:rsidRPr="00957005">
        <w:rPr>
          <w:lang w:val="de-CH"/>
        </w:rPr>
        <w:t xml:space="preserve"> = 11.34.</w:t>
      </w:r>
    </w:p>
    <w:p w14:paraId="0C6D77F8" w14:textId="392B9917" w:rsidR="0054576F" w:rsidRPr="00957005" w:rsidRDefault="004F1E28" w:rsidP="006D784B">
      <w:pPr>
        <w:pStyle w:val="Textkrper"/>
        <w:rPr>
          <w:lang w:val="de-CH"/>
        </w:rPr>
      </w:pPr>
      <w:r w:rsidRPr="00957005">
        <w:rPr>
          <w:lang w:val="de-CH"/>
        </w:rPr>
        <w:t>Ein adäquater Ergebnistext könnte daher wie folgt lauten:</w:t>
      </w:r>
    </w:p>
    <w:p w14:paraId="1B4B7747" w14:textId="08FD8CEB" w:rsidR="004F1E28" w:rsidRPr="00957005" w:rsidRDefault="004F1E28" w:rsidP="006D784B">
      <w:pPr>
        <w:pStyle w:val="Textkrper"/>
        <w:shd w:val="clear" w:color="auto" w:fill="BFBFBF" w:themeFill="background1" w:themeFillShade="BF"/>
        <w:rPr>
          <w:lang w:val="de-CH"/>
        </w:rPr>
      </w:pPr>
      <w:r w:rsidRPr="00957005">
        <w:rPr>
          <w:lang w:val="de-CH"/>
        </w:rPr>
        <w:t xml:space="preserve">Die Variable </w:t>
      </w:r>
      <w:r w:rsidRPr="00957005">
        <w:rPr>
          <w:i/>
          <w:lang w:val="de-CH"/>
        </w:rPr>
        <w:t>b</w:t>
      </w:r>
      <w:r w:rsidRPr="00957005">
        <w:rPr>
          <w:lang w:val="de-CH"/>
        </w:rPr>
        <w:t xml:space="preserve"> nahm hochsignifikant mit der Variablen </w:t>
      </w:r>
      <w:r w:rsidRPr="00957005">
        <w:rPr>
          <w:i/>
          <w:lang w:val="de-CH"/>
        </w:rPr>
        <w:t>a</w:t>
      </w:r>
      <w:r w:rsidRPr="00957005">
        <w:rPr>
          <w:lang w:val="de-CH"/>
        </w:rPr>
        <w:t xml:space="preserve"> zu (Funktionsgleichung: </w:t>
      </w:r>
      <w:r w:rsidRPr="00957005">
        <w:rPr>
          <w:i/>
          <w:lang w:val="de-CH"/>
        </w:rPr>
        <w:t>b</w:t>
      </w:r>
      <w:r w:rsidRPr="00957005">
        <w:rPr>
          <w:lang w:val="de-CH"/>
        </w:rPr>
        <w:t xml:space="preserve"> = 5.02 + 0.42 </w:t>
      </w:r>
      <w:ins w:id="58" w:author="Hepenstrick Daniel (hepe)" w:date="2022-10-18T16:35:00Z">
        <w:r w:rsidR="003C0248" w:rsidRPr="00957005">
          <w:rPr>
            <w:lang w:val="de-CH"/>
          </w:rPr>
          <w:t>*</w:t>
        </w:r>
      </w:ins>
      <w:r w:rsidRPr="00957005">
        <w:rPr>
          <w:i/>
          <w:lang w:val="de-CH"/>
        </w:rPr>
        <w:t>a</w:t>
      </w:r>
      <w:r w:rsidRPr="00957005">
        <w:rPr>
          <w:lang w:val="de-CH"/>
        </w:rPr>
        <w:t xml:space="preserve">, </w:t>
      </w:r>
      <w:r w:rsidRPr="00957005">
        <w:rPr>
          <w:i/>
          <w:lang w:val="de-CH"/>
        </w:rPr>
        <w:t>F</w:t>
      </w:r>
      <w:r w:rsidRPr="00957005">
        <w:rPr>
          <w:vertAlign w:val="subscript"/>
          <w:lang w:val="de-CH"/>
        </w:rPr>
        <w:t>1,8</w:t>
      </w:r>
      <w:r w:rsidRPr="00957005">
        <w:rPr>
          <w:lang w:val="de-CH"/>
        </w:rPr>
        <w:t xml:space="preserve"> = 11.34, </w:t>
      </w:r>
      <w:r w:rsidRPr="00957005">
        <w:rPr>
          <w:i/>
          <w:lang w:val="de-CH"/>
        </w:rPr>
        <w:t>p</w:t>
      </w:r>
      <w:r w:rsidRPr="00957005">
        <w:rPr>
          <w:lang w:val="de-CH"/>
        </w:rPr>
        <w:t xml:space="preserve"> =0.010</w:t>
      </w:r>
      <w:r w:rsidR="000F2F18" w:rsidRPr="00957005">
        <w:rPr>
          <w:lang w:val="de-CH"/>
        </w:rPr>
        <w:t xml:space="preserve">, </w:t>
      </w:r>
      <w:r w:rsidR="000F2F18" w:rsidRPr="00957005">
        <w:rPr>
          <w:i/>
          <w:lang w:val="de-CH"/>
        </w:rPr>
        <w:t>R</w:t>
      </w:r>
      <w:r w:rsidR="00577A0E" w:rsidRPr="00957005">
        <w:rPr>
          <w:lang w:val="de-CH"/>
        </w:rPr>
        <w:t>²</w:t>
      </w:r>
      <w:r w:rsidR="000F2F18" w:rsidRPr="00957005">
        <w:rPr>
          <w:lang w:val="de-CH"/>
        </w:rPr>
        <w:t xml:space="preserve"> = 0.586).</w:t>
      </w:r>
    </w:p>
    <w:p w14:paraId="7BE58D79" w14:textId="06085990" w:rsidR="00056474" w:rsidRPr="00957005" w:rsidRDefault="00056474" w:rsidP="006D784B">
      <w:pPr>
        <w:pStyle w:val="Textkrper"/>
        <w:rPr>
          <w:lang w:val="de-CH"/>
        </w:rPr>
      </w:pPr>
      <w:r w:rsidRPr="00957005">
        <w:rPr>
          <w:lang w:val="de-CH"/>
        </w:rPr>
        <w:t>Bei einem signifkanten Ergebnis bietet sich auch noch eine Visualisierung mittels Scatterplot an, in den die Regressionsgerade geplottet ist:</w:t>
      </w:r>
    </w:p>
    <w:p w14:paraId="42DC9865" w14:textId="77777777" w:rsidR="00577A0E" w:rsidRPr="00957005" w:rsidRDefault="00577A0E" w:rsidP="006D784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plot(b~a,xlim=c(0,25),ylim=c(0,20))</w:t>
      </w:r>
    </w:p>
    <w:p w14:paraId="23CF3DD3" w14:textId="77777777" w:rsidR="00577A0E" w:rsidRPr="00957005" w:rsidRDefault="00577A0E" w:rsidP="006D784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abline(lm(b~a))</w:t>
      </w:r>
    </w:p>
    <w:p w14:paraId="2708770F" w14:textId="16898808" w:rsidR="00437C5E" w:rsidRPr="00957005" w:rsidRDefault="00437C5E" w:rsidP="006D784B">
      <w:pPr>
        <w:pStyle w:val="Textkrper"/>
        <w:spacing w:before="360" w:after="360"/>
        <w:jc w:val="center"/>
        <w:rPr>
          <w:lang w:val="de-CH"/>
        </w:rPr>
      </w:pPr>
      <w:r w:rsidRPr="00957005">
        <w:rPr>
          <w:noProof/>
          <w:lang w:val="de-CH" w:eastAsia="en-GB"/>
        </w:rPr>
        <w:drawing>
          <wp:inline distT="0" distB="0" distL="0" distR="0" wp14:anchorId="35346589" wp14:editId="3E943F8B">
            <wp:extent cx="3291234" cy="3133725"/>
            <wp:effectExtent l="0" t="0" r="444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12339" b="3085"/>
                    <a:stretch/>
                  </pic:blipFill>
                  <pic:spPr bwMode="auto">
                    <a:xfrm>
                      <a:off x="0" y="0"/>
                      <a:ext cx="3292793" cy="313521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6883CF1" w14:textId="0019C154" w:rsidR="00AA03AA" w:rsidRPr="00957005" w:rsidRDefault="00AA03AA" w:rsidP="00E61655">
      <w:pPr>
        <w:pStyle w:val="berschrift3"/>
      </w:pPr>
      <w:bookmarkStart w:id="59" w:name="_Toc117278784"/>
      <w:r w:rsidRPr="00957005">
        <w:t>Voraussetzungen</w:t>
      </w:r>
      <w:bookmarkEnd w:id="59"/>
    </w:p>
    <w:p w14:paraId="2396B3F5" w14:textId="77A23F7B" w:rsidR="00AA03AA" w:rsidRPr="00957005" w:rsidRDefault="000D3A34" w:rsidP="006D784B">
      <w:pPr>
        <w:pStyle w:val="Textkrper"/>
        <w:rPr>
          <w:lang w:val="de-CH"/>
        </w:rPr>
      </w:pPr>
      <w:r w:rsidRPr="00957005">
        <w:rPr>
          <w:lang w:val="de-CH"/>
        </w:rPr>
        <w:t>Einfache lineare Regressionen basieren auf drei Vorausetzungen:</w:t>
      </w:r>
    </w:p>
    <w:p w14:paraId="28F86DAE" w14:textId="256EB7D4" w:rsidR="00773113" w:rsidRPr="00957005" w:rsidRDefault="00773113" w:rsidP="006D784B">
      <w:pPr>
        <w:pStyle w:val="Textkrper"/>
        <w:ind w:left="709" w:hanging="349"/>
        <w:rPr>
          <w:lang w:val="de-CH"/>
        </w:rPr>
      </w:pPr>
      <w:r w:rsidRPr="00957005">
        <w:rPr>
          <w:lang w:val="de-CH"/>
        </w:rPr>
        <w:t>1.</w:t>
      </w:r>
      <w:r w:rsidRPr="00957005">
        <w:rPr>
          <w:lang w:val="de-CH"/>
        </w:rPr>
        <w:tab/>
      </w:r>
      <w:r w:rsidRPr="00957005">
        <w:rPr>
          <w:b/>
          <w:lang w:val="de-CH"/>
        </w:rPr>
        <w:t>Linearität</w:t>
      </w:r>
    </w:p>
    <w:p w14:paraId="5D9482E7" w14:textId="0780A790" w:rsidR="00773113" w:rsidRPr="00957005" w:rsidRDefault="00773113" w:rsidP="006D784B">
      <w:pPr>
        <w:pStyle w:val="Textkrper"/>
        <w:ind w:left="709" w:hanging="349"/>
        <w:rPr>
          <w:lang w:val="de-CH"/>
        </w:rPr>
      </w:pPr>
      <w:r w:rsidRPr="00957005">
        <w:rPr>
          <w:lang w:val="de-CH"/>
        </w:rPr>
        <w:t>2.</w:t>
      </w:r>
      <w:r w:rsidRPr="00957005">
        <w:rPr>
          <w:lang w:val="de-CH"/>
        </w:rPr>
        <w:tab/>
      </w:r>
      <w:r w:rsidRPr="00957005">
        <w:rPr>
          <w:b/>
          <w:lang w:val="de-CH"/>
        </w:rPr>
        <w:t>Normalverteilung</w:t>
      </w:r>
      <w:r w:rsidRPr="00957005">
        <w:rPr>
          <w:lang w:val="de-CH"/>
        </w:rPr>
        <w:t xml:space="preserve"> (der Residuen</w:t>
      </w:r>
      <w:r w:rsidR="001A2200" w:rsidRPr="00957005">
        <w:rPr>
          <w:lang w:val="de-CH"/>
        </w:rPr>
        <w:t>!</w:t>
      </w:r>
      <w:r w:rsidRPr="00957005">
        <w:rPr>
          <w:lang w:val="de-CH"/>
        </w:rPr>
        <w:t>)</w:t>
      </w:r>
    </w:p>
    <w:p w14:paraId="238F06AD" w14:textId="3241A4D0" w:rsidR="00773113" w:rsidRPr="00957005" w:rsidRDefault="00773113" w:rsidP="006D784B">
      <w:pPr>
        <w:pStyle w:val="Textkrper"/>
        <w:ind w:left="709" w:hanging="349"/>
        <w:rPr>
          <w:lang w:val="de-CH"/>
        </w:rPr>
      </w:pPr>
      <w:r w:rsidRPr="00957005">
        <w:rPr>
          <w:lang w:val="de-CH"/>
        </w:rPr>
        <w:t>3.</w:t>
      </w:r>
      <w:r w:rsidRPr="00957005">
        <w:rPr>
          <w:lang w:val="de-CH"/>
        </w:rPr>
        <w:tab/>
      </w:r>
      <w:r w:rsidRPr="00957005">
        <w:rPr>
          <w:b/>
          <w:lang w:val="de-CH"/>
        </w:rPr>
        <w:t>Varianzhomogenität</w:t>
      </w:r>
    </w:p>
    <w:p w14:paraId="266A3A6F" w14:textId="7F91816C" w:rsidR="000D3A34" w:rsidRPr="00957005" w:rsidRDefault="00800DC4" w:rsidP="006D784B">
      <w:pPr>
        <w:pStyle w:val="Textkrper"/>
        <w:rPr>
          <w:lang w:val="de-CH"/>
        </w:rPr>
      </w:pPr>
      <w:r w:rsidRPr="00957005">
        <w:rPr>
          <w:lang w:val="de-CH"/>
        </w:rPr>
        <w:lastRenderedPageBreak/>
        <w:t xml:space="preserve">Für das meistverwendete </w:t>
      </w:r>
      <w:r w:rsidRPr="00957005">
        <w:rPr>
          <w:b/>
          <w:lang w:val="de-CH"/>
        </w:rPr>
        <w:t>Verfahren der kleinsten Abweichungsgquadrate</w:t>
      </w:r>
      <w:r w:rsidRPr="00957005">
        <w:rPr>
          <w:lang w:val="de-CH"/>
        </w:rPr>
        <w:t xml:space="preserve"> (wie bislang besprochen; </w:t>
      </w:r>
      <w:r w:rsidRPr="00957005">
        <w:rPr>
          <w:b/>
          <w:i/>
          <w:lang w:val="de-CH"/>
        </w:rPr>
        <w:t>ordinary least squares</w:t>
      </w:r>
      <w:r w:rsidRPr="00957005">
        <w:rPr>
          <w:b/>
          <w:lang w:val="de-CH"/>
        </w:rPr>
        <w:t xml:space="preserve"> = OLS</w:t>
      </w:r>
      <w:r w:rsidRPr="00957005">
        <w:rPr>
          <w:lang w:val="de-CH"/>
        </w:rPr>
        <w:t>)</w:t>
      </w:r>
      <w:r w:rsidR="00773113" w:rsidRPr="00957005">
        <w:rPr>
          <w:lang w:val="de-CH"/>
        </w:rPr>
        <w:t xml:space="preserve">, auch als </w:t>
      </w:r>
      <w:r w:rsidR="00773113" w:rsidRPr="00957005">
        <w:rPr>
          <w:b/>
          <w:lang w:val="de-CH"/>
        </w:rPr>
        <w:t>Modell I-Regressionen</w:t>
      </w:r>
      <w:r w:rsidR="00773113" w:rsidRPr="00957005">
        <w:rPr>
          <w:lang w:val="de-CH"/>
        </w:rPr>
        <w:t xml:space="preserve"> bezeichnet, muss zudem gelten:</w:t>
      </w:r>
    </w:p>
    <w:p w14:paraId="37D50CFE" w14:textId="36BFB8DD" w:rsidR="004B60D5" w:rsidRPr="00957005" w:rsidRDefault="004B60D5" w:rsidP="006D784B">
      <w:pPr>
        <w:pStyle w:val="Textkrper"/>
        <w:ind w:left="709" w:hanging="349"/>
        <w:jc w:val="left"/>
        <w:rPr>
          <w:lang w:val="de-CH"/>
        </w:rPr>
      </w:pPr>
      <w:r w:rsidRPr="00957005">
        <w:rPr>
          <w:lang w:val="de-CH"/>
        </w:rPr>
        <w:t>4.</w:t>
      </w:r>
      <w:r w:rsidRPr="00957005">
        <w:rPr>
          <w:lang w:val="de-CH"/>
        </w:rPr>
        <w:tab/>
      </w:r>
      <w:r w:rsidRPr="00957005">
        <w:rPr>
          <w:b/>
          <w:lang w:val="de-CH"/>
        </w:rPr>
        <w:t xml:space="preserve">Feste </w:t>
      </w:r>
      <w:r w:rsidRPr="00957005">
        <w:rPr>
          <w:b/>
          <w:i/>
          <w:lang w:val="de-CH"/>
        </w:rPr>
        <w:t>x</w:t>
      </w:r>
      <w:r w:rsidRPr="00957005">
        <w:rPr>
          <w:b/>
          <w:lang w:val="de-CH"/>
        </w:rPr>
        <w:t>-Werte</w:t>
      </w:r>
      <w:r w:rsidRPr="00957005">
        <w:rPr>
          <w:lang w:val="de-CH"/>
        </w:rPr>
        <w:t>, d. h.</w:t>
      </w:r>
      <w:r w:rsidRPr="00957005">
        <w:rPr>
          <w:lang w:val="de-CH"/>
        </w:rPr>
        <w:br/>
        <w:t xml:space="preserve">- </w:t>
      </w:r>
      <w:r w:rsidRPr="00957005">
        <w:rPr>
          <w:i/>
          <w:lang w:val="de-CH"/>
        </w:rPr>
        <w:t>x</w:t>
      </w:r>
      <w:r w:rsidRPr="00957005">
        <w:rPr>
          <w:lang w:val="de-CH"/>
        </w:rPr>
        <w:t>-Werte vom Experimentator gesetzt ODER</w:t>
      </w:r>
      <w:r w:rsidRPr="00957005">
        <w:rPr>
          <w:lang w:val="de-CH"/>
        </w:rPr>
        <w:br/>
        <w:t xml:space="preserve">- Fehler in den </w:t>
      </w:r>
      <w:r w:rsidRPr="00957005">
        <w:rPr>
          <w:i/>
          <w:lang w:val="de-CH"/>
        </w:rPr>
        <w:t>x</w:t>
      </w:r>
      <w:r w:rsidRPr="00957005">
        <w:rPr>
          <w:lang w:val="de-CH"/>
        </w:rPr>
        <w:t xml:space="preserve">-Werten viel kleiner als in den </w:t>
      </w:r>
      <w:r w:rsidRPr="00957005">
        <w:rPr>
          <w:i/>
          <w:lang w:val="de-CH"/>
        </w:rPr>
        <w:t>y</w:t>
      </w:r>
      <w:r w:rsidRPr="00957005">
        <w:rPr>
          <w:lang w:val="de-CH"/>
        </w:rPr>
        <w:t>-Werten</w:t>
      </w:r>
      <w:r w:rsidRPr="00957005">
        <w:rPr>
          <w:lang w:val="de-CH"/>
        </w:rPr>
        <w:br/>
      </w:r>
      <w:r w:rsidRPr="00957005">
        <w:rPr>
          <w:lang w:val="de-CH"/>
        </w:rPr>
        <w:br/>
      </w:r>
      <w:r w:rsidRPr="00957005">
        <w:rPr>
          <w:b/>
          <w:lang w:val="de-CH"/>
        </w:rPr>
        <w:t>Sowie auch für folgende Fälle:</w:t>
      </w:r>
      <w:r w:rsidRPr="00957005">
        <w:rPr>
          <w:b/>
          <w:lang w:val="de-CH"/>
        </w:rPr>
        <w:br/>
      </w:r>
      <w:r w:rsidRPr="00957005">
        <w:rPr>
          <w:lang w:val="de-CH"/>
        </w:rPr>
        <w:t xml:space="preserve">- </w:t>
      </w:r>
      <w:r w:rsidR="00D36D4F" w:rsidRPr="00957005">
        <w:rPr>
          <w:lang w:val="de-CH"/>
        </w:rPr>
        <w:t>Hypothesentest H</w:t>
      </w:r>
      <w:r w:rsidR="00D36D4F" w:rsidRPr="00957005">
        <w:rPr>
          <w:vertAlign w:val="subscript"/>
          <w:lang w:val="de-CH"/>
        </w:rPr>
        <w:t>0</w:t>
      </w:r>
      <w:r w:rsidR="00D36D4F" w:rsidRPr="00957005">
        <w:rPr>
          <w:lang w:val="de-CH"/>
        </w:rPr>
        <w:t xml:space="preserve">: </w:t>
      </w:r>
      <w:r w:rsidR="001A2200" w:rsidRPr="00957005">
        <w:rPr>
          <w:rFonts w:cs="Arial"/>
          <w:lang w:val="de-CH"/>
        </w:rPr>
        <w:t>β</w:t>
      </w:r>
      <w:r w:rsidR="001A2200" w:rsidRPr="00957005">
        <w:rPr>
          <w:vertAlign w:val="subscript"/>
          <w:lang w:val="de-CH"/>
        </w:rPr>
        <w:t>1</w:t>
      </w:r>
      <w:r w:rsidR="001A2200" w:rsidRPr="00957005">
        <w:rPr>
          <w:lang w:val="de-CH"/>
        </w:rPr>
        <w:t xml:space="preserve"> = 0 im Fokus, nicht der exakte Wert von </w:t>
      </w:r>
      <w:r w:rsidR="001A2200" w:rsidRPr="00957005">
        <w:rPr>
          <w:rFonts w:cs="Arial"/>
          <w:lang w:val="de-CH"/>
        </w:rPr>
        <w:t>β</w:t>
      </w:r>
      <w:r w:rsidR="001A2200" w:rsidRPr="00957005">
        <w:rPr>
          <w:vertAlign w:val="subscript"/>
          <w:lang w:val="de-CH"/>
        </w:rPr>
        <w:t>1</w:t>
      </w:r>
      <w:r w:rsidR="001A2200" w:rsidRPr="00957005">
        <w:rPr>
          <w:vertAlign w:val="subscript"/>
          <w:lang w:val="de-CH"/>
        </w:rPr>
        <w:br/>
      </w:r>
      <w:r w:rsidR="001A2200" w:rsidRPr="00957005">
        <w:rPr>
          <w:lang w:val="de-CH"/>
        </w:rPr>
        <w:t>- Für</w:t>
      </w:r>
      <w:r w:rsidR="001F31E7" w:rsidRPr="00957005">
        <w:rPr>
          <w:lang w:val="de-CH"/>
        </w:rPr>
        <w:t xml:space="preserve"> prädiktive Modelle</w:t>
      </w:r>
      <w:r w:rsidR="001F31E7" w:rsidRPr="00957005">
        <w:rPr>
          <w:lang w:val="de-CH"/>
        </w:rPr>
        <w:br/>
        <w:t>- Wenn keine bivariate Normalverteilung vorliegt</w:t>
      </w:r>
    </w:p>
    <w:p w14:paraId="7EE98516" w14:textId="4A6E28FF" w:rsidR="00AA57F6" w:rsidRPr="00957005" w:rsidRDefault="00AA57F6" w:rsidP="00E61655">
      <w:pPr>
        <w:pStyle w:val="berschrift3"/>
      </w:pPr>
      <w:bookmarkStart w:id="60" w:name="_Toc117278785"/>
      <w:r w:rsidRPr="00957005">
        <w:t>Alternativen zu</w:t>
      </w:r>
      <w:r w:rsidR="001D09A9" w:rsidRPr="00957005">
        <w:t xml:space="preserve">r </w:t>
      </w:r>
      <w:r w:rsidRPr="00957005">
        <w:t>Methode der kleinsten Quadrate</w:t>
      </w:r>
      <w:r w:rsidR="001D09A9" w:rsidRPr="00957005">
        <w:t xml:space="preserve"> (OLS</w:t>
      </w:r>
      <w:r w:rsidRPr="00957005">
        <w:t>)</w:t>
      </w:r>
      <w:bookmarkEnd w:id="60"/>
    </w:p>
    <w:p w14:paraId="5FA39E18" w14:textId="2B50E62B" w:rsidR="00AA57F6" w:rsidRPr="00957005" w:rsidRDefault="00B26885" w:rsidP="006D784B">
      <w:pPr>
        <w:pStyle w:val="Textkrper"/>
        <w:rPr>
          <w:lang w:val="de-CH"/>
        </w:rPr>
      </w:pPr>
      <w:r w:rsidRPr="00957005">
        <w:rPr>
          <w:lang w:val="de-CH"/>
        </w:rPr>
        <w:t>Wenn keine der oben unter Punkt 4 genannten Voraussetzungen erfüllt ist, dann sollte eine sogenannte</w:t>
      </w:r>
      <w:r w:rsidR="00565E73" w:rsidRPr="00957005">
        <w:rPr>
          <w:lang w:val="de-CH"/>
        </w:rPr>
        <w:t xml:space="preserve"> </w:t>
      </w:r>
      <w:r w:rsidR="00565E73" w:rsidRPr="00957005">
        <w:rPr>
          <w:b/>
          <w:lang w:val="de-CH"/>
        </w:rPr>
        <w:t>Modell-II-Regression (Nicht-OLS-Regression)</w:t>
      </w:r>
      <w:r w:rsidR="00565E73" w:rsidRPr="00957005">
        <w:rPr>
          <w:lang w:val="de-CH"/>
        </w:rPr>
        <w:t xml:space="preserve"> durchgeführt werden. Hier stehen als Möglichkeiten die </w:t>
      </w:r>
      <w:r w:rsidR="00565E73" w:rsidRPr="00957005">
        <w:rPr>
          <w:i/>
          <w:lang w:val="de-CH"/>
        </w:rPr>
        <w:t>Major axis regression</w:t>
      </w:r>
      <w:r w:rsidR="00565E73" w:rsidRPr="00957005">
        <w:rPr>
          <w:lang w:val="de-CH"/>
        </w:rPr>
        <w:t xml:space="preserve">, die </w:t>
      </w:r>
      <w:r w:rsidR="00565E73" w:rsidRPr="00957005">
        <w:rPr>
          <w:i/>
          <w:lang w:val="de-CH"/>
        </w:rPr>
        <w:t>Ranged major axis regression</w:t>
      </w:r>
      <w:r w:rsidR="00565E73" w:rsidRPr="00957005">
        <w:rPr>
          <w:lang w:val="de-CH"/>
        </w:rPr>
        <w:t xml:space="preserve"> und die </w:t>
      </w:r>
      <w:r w:rsidR="00565E73" w:rsidRPr="00957005">
        <w:rPr>
          <w:i/>
          <w:lang w:val="de-CH"/>
        </w:rPr>
        <w:t>Reduce</w:t>
      </w:r>
      <w:r w:rsidR="001D09A9" w:rsidRPr="00957005">
        <w:rPr>
          <w:i/>
          <w:lang w:val="de-CH"/>
        </w:rPr>
        <w:t>d</w:t>
      </w:r>
      <w:r w:rsidR="00565E73" w:rsidRPr="00957005">
        <w:rPr>
          <w:i/>
          <w:lang w:val="de-CH"/>
        </w:rPr>
        <w:t xml:space="preserve"> major axis regression</w:t>
      </w:r>
      <w:r w:rsidR="00565E73" w:rsidRPr="00957005">
        <w:rPr>
          <w:lang w:val="de-CH"/>
        </w:rPr>
        <w:t xml:space="preserve"> zur Verfügung. Details finden sich in Logan (2010: 173–175), woraus aus die folgende Visualisierung stammt:</w:t>
      </w:r>
    </w:p>
    <w:p w14:paraId="755C995D" w14:textId="50F40768" w:rsidR="00F30604" w:rsidRPr="00957005" w:rsidRDefault="00F30604" w:rsidP="006D784B">
      <w:pPr>
        <w:pStyle w:val="Textkrper"/>
        <w:spacing w:before="360" w:after="360"/>
        <w:jc w:val="center"/>
        <w:rPr>
          <w:lang w:val="de-CH"/>
        </w:rPr>
      </w:pPr>
      <w:r w:rsidRPr="00957005">
        <w:rPr>
          <w:noProof/>
          <w:lang w:val="de-CH" w:eastAsia="en-GB"/>
        </w:rPr>
        <w:drawing>
          <wp:inline distT="0" distB="0" distL="0" distR="0" wp14:anchorId="3CCCFB72" wp14:editId="0CAF8134">
            <wp:extent cx="5882435" cy="4629150"/>
            <wp:effectExtent l="0" t="0" r="4445" b="0"/>
            <wp:docPr id="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56" cstate="print">
                      <a:extLst>
                        <a:ext uri="{28A0092B-C50C-407E-A947-70E740481C1C}">
                          <a14:useLocalDpi xmlns:a14="http://schemas.microsoft.com/office/drawing/2010/main" val="0"/>
                        </a:ext>
                      </a:extLst>
                    </a:blip>
                    <a:srcRect r="1006"/>
                    <a:stretch/>
                  </pic:blipFill>
                  <pic:spPr>
                    <a:xfrm>
                      <a:off x="0" y="0"/>
                      <a:ext cx="5881817" cy="4628664"/>
                    </a:xfrm>
                    <a:prstGeom prst="rect">
                      <a:avLst/>
                    </a:prstGeom>
                  </pic:spPr>
                </pic:pic>
              </a:graphicData>
            </a:graphic>
          </wp:inline>
        </w:drawing>
      </w:r>
      <w:r w:rsidRPr="00957005">
        <w:rPr>
          <w:sz w:val="19"/>
          <w:szCs w:val="19"/>
          <w:lang w:val="de-CH"/>
        </w:rPr>
        <w:br/>
        <w:t>(aus Logan 2010)</w:t>
      </w:r>
    </w:p>
    <w:p w14:paraId="1A376E77" w14:textId="289A895F" w:rsidR="00F9053A" w:rsidRPr="00957005" w:rsidRDefault="00F9053A" w:rsidP="006D784B">
      <w:pPr>
        <w:pStyle w:val="Textkrper"/>
        <w:rPr>
          <w:lang w:val="de-CH"/>
        </w:rPr>
      </w:pPr>
      <w:r w:rsidRPr="00957005">
        <w:rPr>
          <w:lang w:val="de-CH"/>
        </w:rPr>
        <w:t xml:space="preserve">In R stehen solche Methoden u. a. im Paket </w:t>
      </w:r>
      <w:r w:rsidRPr="00957005">
        <w:rPr>
          <w:rFonts w:ascii="Courier New" w:hAnsi="Courier New" w:cs="Courier New"/>
          <w:lang w:val="de-CH"/>
        </w:rPr>
        <w:t>lmodel2</w:t>
      </w:r>
      <w:r w:rsidRPr="00957005">
        <w:rPr>
          <w:lang w:val="de-CH"/>
        </w:rPr>
        <w:t xml:space="preserve"> zur Verfügung:</w:t>
      </w:r>
    </w:p>
    <w:p w14:paraId="379BEFC6" w14:textId="77777777" w:rsidR="00CD603E" w:rsidRPr="00957005" w:rsidRDefault="00CD603E" w:rsidP="006D784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lastRenderedPageBreak/>
        <w:t>library(lmodel2)</w:t>
      </w:r>
    </w:p>
    <w:p w14:paraId="744A4D87" w14:textId="77777777" w:rsidR="00CD603E" w:rsidRPr="00957005" w:rsidRDefault="00CD603E" w:rsidP="006D784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lmodel2(b~a)</w:t>
      </w:r>
    </w:p>
    <w:p w14:paraId="618D22A3" w14:textId="77777777" w:rsidR="00CD603E" w:rsidRPr="00957005" w:rsidRDefault="00CD603E" w:rsidP="006D784B">
      <w:pPr>
        <w:spacing w:line="240" w:lineRule="auto"/>
        <w:textAlignment w:val="baseline"/>
        <w:rPr>
          <w:rFonts w:ascii="Courier New" w:eastAsiaTheme="minorEastAsia" w:hAnsi="Courier New" w:cs="Courier New"/>
          <w:b/>
          <w:bCs/>
          <w:color w:val="000000" w:themeColor="text1"/>
          <w:kern w:val="24"/>
          <w:lang w:val="de-CH" w:eastAsia="en-GB"/>
        </w:rPr>
      </w:pPr>
    </w:p>
    <w:p w14:paraId="770377DA" w14:textId="77777777" w:rsidR="00F9053A" w:rsidRPr="00957005" w:rsidRDefault="00F9053A"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Regression results</w:t>
      </w:r>
    </w:p>
    <w:p w14:paraId="5B19E2CD" w14:textId="77777777" w:rsidR="00F9053A" w:rsidRPr="00957005" w:rsidRDefault="00F9053A"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Method Intercept     Slope Angle (degrees) P-perm (1-tailed)</w:t>
      </w:r>
    </w:p>
    <w:p w14:paraId="0B1EAF03" w14:textId="77777777" w:rsidR="00F9053A" w:rsidRPr="00957005" w:rsidRDefault="00F9053A"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1    OLS  5.019254 0.4170422        22.63820                NA</w:t>
      </w:r>
    </w:p>
    <w:p w14:paraId="332CC614" w14:textId="77777777" w:rsidR="00F9053A" w:rsidRPr="00957005" w:rsidRDefault="00F9053A" w:rsidP="006D784B">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2     MA  4.288499 0.4648040        24.92919                NA</w:t>
      </w:r>
    </w:p>
    <w:p w14:paraId="57B7CBC0" w14:textId="77777777" w:rsidR="00F9053A" w:rsidRPr="00957005" w:rsidRDefault="00F9053A" w:rsidP="006D784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3    SMA  3.067471 0.5446097        28.57314                NA</w:t>
      </w:r>
    </w:p>
    <w:p w14:paraId="0B9FD92F" w14:textId="77777777" w:rsidR="00CD603E" w:rsidRPr="00957005" w:rsidRDefault="00CD603E" w:rsidP="006D784B">
      <w:pPr>
        <w:spacing w:line="240" w:lineRule="auto"/>
        <w:textAlignment w:val="baseline"/>
        <w:rPr>
          <w:rFonts w:ascii="Times New Roman" w:eastAsia="Times New Roman" w:hAnsi="Times New Roman"/>
          <w:lang w:val="de-CH" w:eastAsia="en-GB"/>
        </w:rPr>
      </w:pPr>
    </w:p>
    <w:p w14:paraId="12DFA3C5" w14:textId="7527198F" w:rsidR="00F9053A" w:rsidRPr="00957005" w:rsidRDefault="00CD603E" w:rsidP="006D784B">
      <w:pPr>
        <w:pStyle w:val="Textkrper"/>
        <w:rPr>
          <w:lang w:val="de-CH"/>
        </w:rPr>
      </w:pPr>
      <w:r w:rsidRPr="00957005">
        <w:rPr>
          <w:lang w:val="de-CH"/>
        </w:rPr>
        <w:t>Wie man sieht, unterscheiden sich</w:t>
      </w:r>
      <w:r w:rsidR="00157E1A" w:rsidRPr="00957005">
        <w:rPr>
          <w:lang w:val="de-CH"/>
        </w:rPr>
        <w:t xml:space="preserve"> die beiden Modell-II-Ergebnisse deutlich von Modell I (OLS).</w:t>
      </w:r>
    </w:p>
    <w:p w14:paraId="4773A0DB" w14:textId="2C826FF3" w:rsidR="00FB4041" w:rsidRPr="00957005" w:rsidRDefault="00FB4041" w:rsidP="001F6A5C">
      <w:pPr>
        <w:pStyle w:val="berschrift2"/>
      </w:pPr>
      <w:bookmarkStart w:id="61" w:name="_Toc117278786"/>
      <w:r w:rsidRPr="00957005">
        <w:t>Lineare Modelle allgemein</w:t>
      </w:r>
      <w:bookmarkEnd w:id="61"/>
    </w:p>
    <w:p w14:paraId="1FBC970A" w14:textId="0C1F186E" w:rsidR="00DE17F9" w:rsidRPr="00957005" w:rsidRDefault="00DE17F9" w:rsidP="00E61655">
      <w:pPr>
        <w:pStyle w:val="berschrift3"/>
      </w:pPr>
      <w:bookmarkStart w:id="62" w:name="_Toc117278787"/>
      <w:r w:rsidRPr="00957005">
        <w:t xml:space="preserve">Was macht </w:t>
      </w:r>
      <w:r w:rsidR="00AA272E" w:rsidRPr="00957005">
        <w:t xml:space="preserve">ein </w:t>
      </w:r>
      <w:r w:rsidRPr="00957005">
        <w:t>lineare</w:t>
      </w:r>
      <w:r w:rsidR="00AA272E" w:rsidRPr="00957005">
        <w:t>s</w:t>
      </w:r>
      <w:r w:rsidRPr="00957005">
        <w:t xml:space="preserve"> Modell aus?</w:t>
      </w:r>
      <w:bookmarkEnd w:id="62"/>
    </w:p>
    <w:p w14:paraId="39EECF98" w14:textId="37DFFE53" w:rsidR="00FB4041" w:rsidRPr="00957005" w:rsidRDefault="00157E1A" w:rsidP="006D784B">
      <w:pPr>
        <w:pStyle w:val="Textkrper"/>
        <w:rPr>
          <w:lang w:val="de-CH"/>
        </w:rPr>
      </w:pPr>
      <w:r w:rsidRPr="00957005">
        <w:rPr>
          <w:lang w:val="de-CH"/>
        </w:rPr>
        <w:t xml:space="preserve">Die meisten statistischen Verfahren, die wir bis zu diesem Punkt angeschaut haben, gehören zu den </w:t>
      </w:r>
      <w:r w:rsidRPr="00957005">
        <w:rPr>
          <w:b/>
          <w:lang w:val="de-CH"/>
        </w:rPr>
        <w:t>linearen Modellen</w:t>
      </w:r>
      <w:r w:rsidR="008A29E3" w:rsidRPr="00957005">
        <w:rPr>
          <w:lang w:val="de-CH"/>
        </w:rPr>
        <w:t xml:space="preserve">. Dieser Begriff wird häufig weitgehend synonym mit </w:t>
      </w:r>
      <w:r w:rsidR="006B2905" w:rsidRPr="00957005">
        <w:rPr>
          <w:lang w:val="de-CH"/>
        </w:rPr>
        <w:t>„</w:t>
      </w:r>
      <w:r w:rsidR="008A29E3" w:rsidRPr="00957005">
        <w:rPr>
          <w:lang w:val="de-CH"/>
        </w:rPr>
        <w:t xml:space="preserve">parametrischen </w:t>
      </w:r>
      <w:r w:rsidR="008A29E3" w:rsidRPr="00957005">
        <w:rPr>
          <w:lang w:val="de-CH"/>
        </w:rPr>
        <w:t>Verfahren</w:t>
      </w:r>
      <w:r w:rsidR="006B2905" w:rsidRPr="00957005">
        <w:rPr>
          <w:lang w:val="de-CH"/>
        </w:rPr>
        <w:t>“</w:t>
      </w:r>
      <w:r w:rsidR="008A29E3" w:rsidRPr="00957005">
        <w:rPr>
          <w:lang w:val="de-CH"/>
        </w:rPr>
        <w:t xml:space="preserve"> verwendet, ist aber </w:t>
      </w:r>
      <w:r w:rsidR="006B2905" w:rsidRPr="00957005">
        <w:rPr>
          <w:lang w:val="de-CH"/>
        </w:rPr>
        <w:t>treffender. Von den bisherigen Verfahren gehören die folgenden zu den linearen Modellen:</w:t>
      </w:r>
    </w:p>
    <w:p w14:paraId="5343B8CE" w14:textId="264D54AC" w:rsidR="00B543AC" w:rsidRPr="00957005" w:rsidRDefault="00B543AC"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Pearson-Korrelation</w:t>
      </w:r>
    </w:p>
    <w:p w14:paraId="7FB607C6" w14:textId="2EC9C0C7" w:rsidR="00B543AC" w:rsidRPr="00957005" w:rsidRDefault="00B543AC"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i/>
          <w:lang w:eastAsia="en-GB"/>
        </w:rPr>
        <w:t>t</w:t>
      </w:r>
      <w:r w:rsidRPr="00957005">
        <w:rPr>
          <w:rFonts w:eastAsia="Times New Roman" w:cs="Arial"/>
          <w:lang w:eastAsia="en-GB"/>
        </w:rPr>
        <w:t>-Test</w:t>
      </w:r>
    </w:p>
    <w:p w14:paraId="0555271A" w14:textId="0CF54BD7" w:rsidR="00B543AC" w:rsidRPr="00957005" w:rsidRDefault="00B543AC"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Varianzanalyse</w:t>
      </w:r>
    </w:p>
    <w:p w14:paraId="6815A893" w14:textId="7DFDE0DE" w:rsidR="00B543AC" w:rsidRPr="00957005" w:rsidRDefault="00B543AC"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Einfache lineare Regression</w:t>
      </w:r>
    </w:p>
    <w:p w14:paraId="5345CD40" w14:textId="4BA9ACFA" w:rsidR="006B2905" w:rsidRPr="00957005" w:rsidRDefault="0042036C" w:rsidP="006D784B">
      <w:pPr>
        <w:pStyle w:val="Textkrper"/>
        <w:rPr>
          <w:lang w:val="de-CH"/>
        </w:rPr>
      </w:pPr>
      <w:r w:rsidRPr="00957005">
        <w:rPr>
          <w:lang w:val="de-CH"/>
        </w:rPr>
        <w:t>Was macht nun lineare Modelle aus:</w:t>
      </w:r>
    </w:p>
    <w:p w14:paraId="775E4016" w14:textId="733C0E79" w:rsidR="0042036C" w:rsidRPr="00957005" w:rsidRDefault="0042036C"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Voraussetzungen: </w:t>
      </w:r>
      <w:r w:rsidRPr="00957005">
        <w:rPr>
          <w:rFonts w:eastAsia="Times New Roman" w:cs="Arial"/>
          <w:b/>
          <w:lang w:eastAsia="en-GB"/>
        </w:rPr>
        <w:t>Normalverteilung der Residuen und Varianzhomogenität</w:t>
      </w:r>
    </w:p>
    <w:p w14:paraId="7D16EAD6" w14:textId="241C6715" w:rsidR="0042036C" w:rsidRPr="00957005" w:rsidRDefault="009B3554"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In R kann man sie (mit Ausnahme der Pearson-Korrelation) mit dem </w:t>
      </w:r>
      <w:r w:rsidRPr="00957005">
        <w:rPr>
          <w:rFonts w:eastAsia="Times New Roman" w:cs="Arial"/>
          <w:b/>
          <w:lang w:eastAsia="en-GB"/>
        </w:rPr>
        <w:t xml:space="preserve">Befehl </w:t>
      </w:r>
      <w:r w:rsidRPr="00957005">
        <w:rPr>
          <w:rFonts w:ascii="Courier New" w:eastAsia="Times New Roman" w:hAnsi="Courier New" w:cs="Courier New"/>
          <w:b/>
          <w:lang w:eastAsia="en-GB"/>
        </w:rPr>
        <w:t>lm</w:t>
      </w:r>
      <w:r w:rsidRPr="00957005">
        <w:rPr>
          <w:rFonts w:eastAsia="Times New Roman" w:cs="Arial"/>
          <w:lang w:eastAsia="en-GB"/>
        </w:rPr>
        <w:t xml:space="preserve"> abbilden (ja, auch die Varianzanalyse!)</w:t>
      </w:r>
    </w:p>
    <w:p w14:paraId="1105BC7B" w14:textId="76143965" w:rsidR="009B3554" w:rsidRPr="00957005" w:rsidRDefault="009B3554"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Varianzanalysen und lineare Regressionen nutzen beide </w:t>
      </w:r>
      <w:r w:rsidRPr="00957005">
        <w:rPr>
          <w:rFonts w:eastAsia="Times New Roman" w:cs="Arial"/>
          <w:b/>
          <w:lang w:eastAsia="en-GB"/>
        </w:rPr>
        <w:t xml:space="preserve">ANOVA-Tabellen mit </w:t>
      </w:r>
      <w:r w:rsidRPr="00957005">
        <w:rPr>
          <w:rFonts w:eastAsia="Times New Roman" w:cs="Arial"/>
          <w:b/>
          <w:i/>
          <w:lang w:eastAsia="en-GB"/>
        </w:rPr>
        <w:t>F</w:t>
      </w:r>
      <w:r w:rsidRPr="00957005">
        <w:rPr>
          <w:rFonts w:eastAsia="Times New Roman" w:cs="Arial"/>
          <w:b/>
          <w:lang w:eastAsia="en-GB"/>
        </w:rPr>
        <w:t>-ratios</w:t>
      </w:r>
      <w:r w:rsidRPr="00957005">
        <w:rPr>
          <w:rFonts w:eastAsia="Times New Roman" w:cs="Arial"/>
          <w:lang w:eastAsia="en-GB"/>
        </w:rPr>
        <w:t xml:space="preserve"> als Testverfahren</w:t>
      </w:r>
    </w:p>
    <w:p w14:paraId="70AB48C9" w14:textId="1665CD55" w:rsidR="009B3554" w:rsidRPr="00957005" w:rsidRDefault="0047204C" w:rsidP="00D82CBD">
      <w:pPr>
        <w:pStyle w:val="Listenabsatz"/>
        <w:numPr>
          <w:ilvl w:val="0"/>
          <w:numId w:val="7"/>
        </w:numPr>
        <w:spacing w:before="120" w:after="120" w:line="276" w:lineRule="auto"/>
        <w:ind w:left="714" w:hanging="357"/>
        <w:contextualSpacing w:val="0"/>
        <w:jc w:val="left"/>
        <w:textAlignment w:val="baseline"/>
        <w:rPr>
          <w:rFonts w:eastAsia="Times New Roman" w:cs="Arial"/>
          <w:lang w:eastAsia="en-GB"/>
        </w:rPr>
      </w:pPr>
      <w:r w:rsidRPr="00957005">
        <w:rPr>
          <w:rFonts w:eastAsia="Times New Roman" w:cs="Arial"/>
          <w:lang w:eastAsia="en-GB"/>
        </w:rPr>
        <w:t xml:space="preserve">Lineare Modelle lassen sich als </w:t>
      </w:r>
      <w:r w:rsidRPr="00957005">
        <w:rPr>
          <w:rFonts w:eastAsia="Times New Roman" w:cs="Arial"/>
          <w:b/>
          <w:lang w:eastAsia="en-GB"/>
        </w:rPr>
        <w:t>Linearkombination der Prädiktoren</w:t>
      </w:r>
      <w:r w:rsidRPr="00957005">
        <w:rPr>
          <w:rFonts w:eastAsia="Times New Roman" w:cs="Arial"/>
          <w:lang w:eastAsia="en-GB"/>
        </w:rPr>
        <w:t xml:space="preserve"> schreiben, d. h.:</w:t>
      </w:r>
      <w:r w:rsidRPr="00957005">
        <w:rPr>
          <w:rFonts w:eastAsia="Times New Roman" w:cs="Arial"/>
          <w:lang w:eastAsia="en-GB"/>
        </w:rPr>
        <w:br/>
        <w:t xml:space="preserve">- Prädiktoren </w:t>
      </w:r>
      <w:r w:rsidR="00D50792" w:rsidRPr="00957005">
        <w:rPr>
          <w:rFonts w:eastAsia="Times New Roman" w:cs="Arial"/>
          <w:lang w:eastAsia="en-GB"/>
        </w:rPr>
        <w:t>werden</w:t>
      </w:r>
      <w:r w:rsidRPr="00957005">
        <w:rPr>
          <w:rFonts w:eastAsia="Times New Roman" w:cs="Arial"/>
          <w:lang w:eastAsia="en-GB"/>
        </w:rPr>
        <w:t xml:space="preserve"> </w:t>
      </w:r>
      <w:r w:rsidRPr="00957005">
        <w:rPr>
          <w:rFonts w:eastAsia="Times New Roman" w:cs="Arial"/>
          <w:u w:val="single"/>
          <w:lang w:eastAsia="en-GB"/>
        </w:rPr>
        <w:t>nicht</w:t>
      </w:r>
      <w:r w:rsidRPr="00957005">
        <w:rPr>
          <w:rFonts w:eastAsia="Times New Roman" w:cs="Arial"/>
          <w:lang w:eastAsia="en-GB"/>
        </w:rPr>
        <w:t xml:space="preserve"> als Multiplikator, Divisor oder Exponent anderer</w:t>
      </w:r>
      <w:r w:rsidR="008F50C9" w:rsidRPr="00957005">
        <w:rPr>
          <w:rFonts w:eastAsia="Times New Roman" w:cs="Arial"/>
          <w:lang w:eastAsia="en-GB"/>
        </w:rPr>
        <w:br/>
        <w:t xml:space="preserve"> </w:t>
      </w:r>
      <w:r w:rsidRPr="00957005">
        <w:rPr>
          <w:rFonts w:eastAsia="Times New Roman" w:cs="Arial"/>
          <w:lang w:eastAsia="en-GB"/>
        </w:rPr>
        <w:t xml:space="preserve"> Prädiktoren</w:t>
      </w:r>
      <w:r w:rsidR="00D50792" w:rsidRPr="00957005">
        <w:rPr>
          <w:rFonts w:eastAsia="Times New Roman" w:cs="Arial"/>
          <w:lang w:eastAsia="en-GB"/>
        </w:rPr>
        <w:t xml:space="preserve"> verwendet</w:t>
      </w:r>
      <w:r w:rsidRPr="00957005">
        <w:rPr>
          <w:rFonts w:eastAsia="Times New Roman" w:cs="Arial"/>
          <w:lang w:eastAsia="en-GB"/>
        </w:rPr>
        <w:br/>
      </w:r>
      <w:r w:rsidRPr="00957005">
        <w:rPr>
          <w:rFonts w:eastAsia="Times New Roman" w:cs="Arial"/>
          <w:lang w:eastAsia="en-GB"/>
        </w:rPr>
        <w:t xml:space="preserve">- die Beziehung muss aber </w:t>
      </w:r>
      <w:r w:rsidRPr="00957005">
        <w:rPr>
          <w:rFonts w:eastAsia="Times New Roman" w:cs="Arial"/>
          <w:u w:val="single"/>
          <w:lang w:eastAsia="en-GB"/>
        </w:rPr>
        <w:t>nicht zwingend linear</w:t>
      </w:r>
      <w:r w:rsidRPr="00957005">
        <w:rPr>
          <w:rFonts w:eastAsia="Times New Roman" w:cs="Arial"/>
          <w:lang w:eastAsia="en-GB"/>
        </w:rPr>
        <w:t xml:space="preserve"> sein.</w:t>
      </w:r>
    </w:p>
    <w:p w14:paraId="0B150306" w14:textId="153EA12C" w:rsidR="00DE17F9" w:rsidRPr="00957005" w:rsidRDefault="00DE17F9" w:rsidP="00E61655">
      <w:pPr>
        <w:pStyle w:val="berschrift3"/>
      </w:pPr>
      <w:bookmarkStart w:id="63" w:name="_Toc117278788"/>
      <w:r w:rsidRPr="00957005">
        <w:t>Welche Verfahren gehören zu den linearen Modellen?</w:t>
      </w:r>
      <w:bookmarkEnd w:id="63"/>
    </w:p>
    <w:p w14:paraId="1487D0A8" w14:textId="1483902D" w:rsidR="003523CA" w:rsidRPr="00957005" w:rsidRDefault="003523CA" w:rsidP="006D784B">
      <w:pPr>
        <w:pStyle w:val="Textkrper"/>
        <w:rPr>
          <w:lang w:val="de-CH"/>
        </w:rPr>
      </w:pPr>
      <w:r w:rsidRPr="00957005">
        <w:rPr>
          <w:lang w:val="de-CH"/>
        </w:rPr>
        <w:t>Neben den schon besprochenen einfachen Verfahren gehören auch eine ganze Reihe komplexerer Vefahren zu den linearen Modellen, die aber alle den vorstehenden Bedingungen entsprechen. Die meisten werden wir in Statistik 3 besprechen</w:t>
      </w:r>
      <w:r w:rsidR="00B82001" w:rsidRPr="00957005">
        <w:rPr>
          <w:lang w:val="de-CH"/>
        </w:rPr>
        <w:t xml:space="preserve">. Logan (2010: 165) hat eine recht umfassende folgende Übersicht erstellt. Darin sind metrische Prädiktoren als x, x1 und x2 bezeichnet, kategoriale als A bzw. B. Was unter </w:t>
      </w:r>
      <w:r w:rsidR="00B82001" w:rsidRPr="00957005">
        <w:rPr>
          <w:i/>
          <w:lang w:val="de-CH"/>
        </w:rPr>
        <w:t>R Model formula</w:t>
      </w:r>
      <w:r w:rsidR="00B82001" w:rsidRPr="00957005">
        <w:rPr>
          <w:lang w:val="de-CH"/>
        </w:rPr>
        <w:t xml:space="preserve"> steht, würde im jeweiligen Fall in die Klammern des </w:t>
      </w:r>
      <w:r w:rsidR="00B82001" w:rsidRPr="00957005">
        <w:rPr>
          <w:rFonts w:ascii="Courier New" w:hAnsi="Courier New" w:cs="Courier New"/>
          <w:lang w:val="de-CH"/>
        </w:rPr>
        <w:t>lm</w:t>
      </w:r>
      <w:r w:rsidR="00B82001" w:rsidRPr="00957005">
        <w:rPr>
          <w:lang w:val="de-CH"/>
        </w:rPr>
        <w:t>-Befehls gesetzt:</w:t>
      </w:r>
    </w:p>
    <w:p w14:paraId="7B035920" w14:textId="7B24C506" w:rsidR="00275062" w:rsidRPr="00957005" w:rsidRDefault="00275062" w:rsidP="006D784B">
      <w:pPr>
        <w:pStyle w:val="Textkrper"/>
        <w:spacing w:before="360" w:after="360"/>
        <w:jc w:val="center"/>
        <w:rPr>
          <w:lang w:val="de-CH"/>
        </w:rPr>
      </w:pPr>
      <w:r w:rsidRPr="00957005">
        <w:rPr>
          <w:noProof/>
          <w:lang w:val="de-CH" w:eastAsia="en-GB"/>
        </w:rPr>
        <w:lastRenderedPageBreak/>
        <w:drawing>
          <wp:inline distT="0" distB="0" distL="0" distR="0" wp14:anchorId="4CA76446" wp14:editId="4CBEBD40">
            <wp:extent cx="4835518" cy="7009385"/>
            <wp:effectExtent l="0" t="0" r="3810" b="1270"/>
            <wp:docPr id="4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57" cstate="print">
                      <a:extLst>
                        <a:ext uri="{28A0092B-C50C-407E-A947-70E740481C1C}">
                          <a14:useLocalDpi xmlns:a14="http://schemas.microsoft.com/office/drawing/2010/main" val="0"/>
                        </a:ext>
                      </a:extLst>
                    </a:blip>
                    <a:srcRect l="4302" t="5222"/>
                    <a:stretch/>
                  </pic:blipFill>
                  <pic:spPr>
                    <a:xfrm>
                      <a:off x="0" y="0"/>
                      <a:ext cx="4835518" cy="7009385"/>
                    </a:xfrm>
                    <a:prstGeom prst="rect">
                      <a:avLst/>
                    </a:prstGeom>
                  </pic:spPr>
                </pic:pic>
              </a:graphicData>
            </a:graphic>
          </wp:inline>
        </w:drawing>
      </w:r>
      <w:r w:rsidRPr="00957005">
        <w:rPr>
          <w:sz w:val="19"/>
          <w:szCs w:val="19"/>
          <w:lang w:val="de-CH"/>
        </w:rPr>
        <w:br/>
        <w:t>(aus Logan 2010)</w:t>
      </w:r>
    </w:p>
    <w:p w14:paraId="2BBA199E" w14:textId="263806BE" w:rsidR="00275062" w:rsidRPr="00957005" w:rsidRDefault="00275062" w:rsidP="00E61655">
      <w:pPr>
        <w:pStyle w:val="berschrift3"/>
      </w:pPr>
      <w:bookmarkStart w:id="64" w:name="_Toc117278789"/>
      <w:r w:rsidRPr="00957005">
        <w:t xml:space="preserve">Testen der Voraussetzungen </w:t>
      </w:r>
      <w:r w:rsidR="003E211E" w:rsidRPr="00957005">
        <w:t xml:space="preserve">von </w:t>
      </w:r>
      <w:r w:rsidRPr="00957005">
        <w:t>linearen Modellen</w:t>
      </w:r>
      <w:r w:rsidR="003C1D1D" w:rsidRPr="00957005">
        <w:t xml:space="preserve"> (Modelldiagnostik)</w:t>
      </w:r>
      <w:bookmarkEnd w:id="64"/>
    </w:p>
    <w:p w14:paraId="270151A4" w14:textId="77777777" w:rsidR="003C1D1D" w:rsidRPr="00957005" w:rsidRDefault="00B7526D" w:rsidP="006D784B">
      <w:pPr>
        <w:pStyle w:val="Textkrper"/>
        <w:rPr>
          <w:lang w:val="de-CH"/>
        </w:rPr>
      </w:pPr>
      <w:r w:rsidRPr="00957005">
        <w:rPr>
          <w:lang w:val="de-CH"/>
        </w:rPr>
        <w:t xml:space="preserve">Wie geschrieben, haben lineare Modelle bestimmte Voraussetzungen. Selbst wenn </w:t>
      </w:r>
      <w:r w:rsidR="00F60242" w:rsidRPr="00957005">
        <w:rPr>
          <w:lang w:val="de-CH"/>
        </w:rPr>
        <w:t>lineare Modelle</w:t>
      </w:r>
      <w:r w:rsidRPr="00957005">
        <w:rPr>
          <w:lang w:val="de-CH"/>
        </w:rPr>
        <w:t xml:space="preserve"> recht robust gegen Verletzungen der Vorassetzungen sind, so muss man doch jedes Mal, nachdem man ein lineares Modell gerechnet hat, prüfen, ob die Voraussetzungen erfüllt waren</w:t>
      </w:r>
      <w:r w:rsidR="00F60242" w:rsidRPr="00957005">
        <w:rPr>
          <w:lang w:val="de-CH"/>
        </w:rPr>
        <w:t>.</w:t>
      </w:r>
      <w:r w:rsidR="005B7C12" w:rsidRPr="00957005">
        <w:rPr>
          <w:lang w:val="de-CH"/>
        </w:rPr>
        <w:t xml:space="preserve"> Es geht hier primär um die Voraussetzungen Varianzhomogenität, Normalverteilung der Residuen und Linearität. </w:t>
      </w:r>
    </w:p>
    <w:p w14:paraId="1D758144" w14:textId="273CA828" w:rsidR="00275062" w:rsidRPr="00957005" w:rsidRDefault="005B7C12" w:rsidP="006D784B">
      <w:pPr>
        <w:pStyle w:val="Textkrper"/>
        <w:rPr>
          <w:lang w:val="de-CH"/>
        </w:rPr>
      </w:pPr>
      <w:r w:rsidRPr="00957005">
        <w:rPr>
          <w:lang w:val="de-CH"/>
        </w:rPr>
        <w:lastRenderedPageBreak/>
        <w:t>Wichtig ist, zu verstehen, dass man zunächst das lineare Modell rechnen muss und erst nachträglich prüfen kann, ob die Voraussetzungen erfüllt waren</w:t>
      </w:r>
      <w:r w:rsidR="00F4003B" w:rsidRPr="00957005">
        <w:rPr>
          <w:lang w:val="de-CH"/>
        </w:rPr>
        <w:t xml:space="preserve">. Das liegt daran, dass die Kernannahmen Varianzhomogenität und Normalverteilung der Residuen sich auf das Modell, nicht auf die Originaldaten beziehen. Einzig für </w:t>
      </w:r>
      <w:r w:rsidR="00F4003B" w:rsidRPr="00957005">
        <w:rPr>
          <w:i/>
          <w:lang w:val="de-CH"/>
        </w:rPr>
        <w:t>t-</w:t>
      </w:r>
      <w:r w:rsidR="00F4003B" w:rsidRPr="00957005">
        <w:rPr>
          <w:lang w:val="de-CH"/>
        </w:rPr>
        <w:t>Tests und ANOVAs kann man diese beiden Punkte auch in der explorativen Datenanalyse vor dem Berechnen des Modells erkunden, für lineare Regressionen und komplexere Modelle geht das nicht.</w:t>
      </w:r>
      <w:r w:rsidR="003C1D1D" w:rsidRPr="00957005">
        <w:rPr>
          <w:lang w:val="de-CH"/>
        </w:rPr>
        <w:t xml:space="preserve"> Wenn der nachträgliche Test zeigt, dass eine der Voraussetzungen schwerwiegend verletzt war, bedeutet das, dass man das Modell neu spezifizieren muss, etwa durch eine geeignete Transformation der abhängigen Variable</w:t>
      </w:r>
      <w:r w:rsidR="00F13850" w:rsidRPr="00957005">
        <w:rPr>
          <w:lang w:val="de-CH"/>
        </w:rPr>
        <w:t>n</w:t>
      </w:r>
      <w:r w:rsidR="003C1D1D" w:rsidRPr="00957005">
        <w:rPr>
          <w:lang w:val="de-CH"/>
        </w:rPr>
        <w:t>.</w:t>
      </w:r>
    </w:p>
    <w:p w14:paraId="165758B4" w14:textId="77777777" w:rsidR="00D0677E" w:rsidRPr="00957005" w:rsidRDefault="00F13850" w:rsidP="006D784B">
      <w:pPr>
        <w:pStyle w:val="Textkrper"/>
        <w:rPr>
          <w:lang w:val="de-CH"/>
        </w:rPr>
      </w:pPr>
      <w:r w:rsidRPr="00957005">
        <w:rPr>
          <w:lang w:val="de-CH"/>
        </w:rPr>
        <w:t xml:space="preserve">Das </w:t>
      </w:r>
      <w:r w:rsidRPr="00957005">
        <w:rPr>
          <w:b/>
          <w:lang w:val="de-CH"/>
        </w:rPr>
        <w:t>Überprüfen der Voraussetzungen (= Modelldiagnostik)</w:t>
      </w:r>
      <w:r w:rsidRPr="00957005">
        <w:rPr>
          <w:lang w:val="de-CH"/>
        </w:rPr>
        <w:t xml:space="preserve"> erfolgt visuell mittels der sogenannten Residualplots, die man mit dem generische plot-Befehl bekommt, wenn man als Argument das Ergebnis eines linearen Modells hat</w:t>
      </w:r>
      <w:r w:rsidR="00D0677E" w:rsidRPr="00957005">
        <w:rPr>
          <w:lang w:val="de-CH"/>
        </w:rPr>
        <w:t>. Man bekommt dann vier Plots, die man am besten in einem 2 x 2-Arrangement ausgibt (das macht der erste Befehl):</w:t>
      </w:r>
    </w:p>
    <w:p w14:paraId="4EC4AA3E" w14:textId="77777777" w:rsidR="008F50C9" w:rsidRPr="00957005" w:rsidRDefault="008F50C9" w:rsidP="008F50C9">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par(mfrow = c(2, 2)) #4 Plots in einem Fenster</w:t>
      </w:r>
    </w:p>
    <w:p w14:paraId="473D68E7" w14:textId="3BF0E5E5" w:rsidR="00D85703" w:rsidRPr="00957005" w:rsidRDefault="008F50C9" w:rsidP="008F50C9">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plot(lm)</w:t>
      </w:r>
    </w:p>
    <w:p w14:paraId="23B047A7" w14:textId="77777777" w:rsidR="00957005" w:rsidRPr="00957005" w:rsidRDefault="00957005" w:rsidP="008F50C9">
      <w:pPr>
        <w:spacing w:line="240" w:lineRule="auto"/>
        <w:textAlignment w:val="baseline"/>
        <w:rPr>
          <w:rFonts w:ascii="Times New Roman" w:eastAsia="Times New Roman" w:hAnsi="Times New Roman"/>
          <w:color w:val="FF0000"/>
          <w:lang w:val="de-CH" w:eastAsia="en-GB"/>
        </w:rPr>
      </w:pPr>
    </w:p>
    <w:p w14:paraId="4021C33D" w14:textId="1610C243" w:rsidR="00DE17F9" w:rsidRPr="00957005" w:rsidRDefault="00D85703" w:rsidP="006D784B">
      <w:pPr>
        <w:pStyle w:val="Textkrper"/>
        <w:rPr>
          <w:lang w:val="de-CH"/>
        </w:rPr>
      </w:pPr>
      <w:r w:rsidRPr="00957005">
        <w:rPr>
          <w:lang w:val="de-CH"/>
        </w:rPr>
        <w:t>Betrachten wir zwei Fälle, zunächst das Beispiel von eben:</w:t>
      </w:r>
    </w:p>
    <w:p w14:paraId="5BBF792D" w14:textId="7783BD5F" w:rsidR="002237FA" w:rsidRPr="00957005" w:rsidRDefault="00957005" w:rsidP="006D784B">
      <w:pPr>
        <w:pStyle w:val="Textkrper"/>
        <w:spacing w:before="360" w:after="360"/>
        <w:jc w:val="center"/>
        <w:rPr>
          <w:lang w:val="de-CH"/>
        </w:rPr>
      </w:pPr>
      <w:r w:rsidRPr="00957005">
        <w:rPr>
          <w:noProof/>
          <w:lang w:val="de-CH"/>
        </w:rPr>
        <w:drawing>
          <wp:inline distT="0" distB="0" distL="0" distR="0" wp14:anchorId="1E3C103B" wp14:editId="220F5149">
            <wp:extent cx="2524564" cy="2781299"/>
            <wp:effectExtent l="0" t="0" r="0" b="635"/>
            <wp:docPr id="11266" name="Grafik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0553" cy="2787897"/>
                    </a:xfrm>
                    <a:prstGeom prst="rect">
                      <a:avLst/>
                    </a:prstGeom>
                  </pic:spPr>
                </pic:pic>
              </a:graphicData>
            </a:graphic>
          </wp:inline>
        </w:drawing>
      </w:r>
    </w:p>
    <w:p w14:paraId="2FF99D35" w14:textId="461259BD" w:rsidR="00D85703" w:rsidRPr="00957005" w:rsidRDefault="00D85703" w:rsidP="006D784B">
      <w:pPr>
        <w:pStyle w:val="Textkrper"/>
        <w:rPr>
          <w:lang w:val="de-CH"/>
        </w:rPr>
      </w:pPr>
      <w:r w:rsidRPr="00957005">
        <w:rPr>
          <w:lang w:val="de-CH"/>
        </w:rPr>
        <w:t>und die zugehörigen Residualplots:</w:t>
      </w:r>
    </w:p>
    <w:p w14:paraId="71331121" w14:textId="4C440702" w:rsidR="002237FA" w:rsidRPr="00957005" w:rsidRDefault="00957005" w:rsidP="006D784B">
      <w:pPr>
        <w:pStyle w:val="Textkrper"/>
        <w:spacing w:before="360" w:after="360"/>
        <w:jc w:val="center"/>
        <w:rPr>
          <w:lang w:val="de-CH"/>
        </w:rPr>
      </w:pPr>
      <w:r w:rsidRPr="00957005">
        <w:rPr>
          <w:noProof/>
          <w:lang w:val="de-CH"/>
        </w:rPr>
        <w:lastRenderedPageBreak/>
        <w:drawing>
          <wp:inline distT="0" distB="0" distL="0" distR="0" wp14:anchorId="68CDABF2" wp14:editId="5A9E5EA2">
            <wp:extent cx="3971925" cy="4375849"/>
            <wp:effectExtent l="0" t="0" r="0" b="5715"/>
            <wp:docPr id="11267" name="Grafik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8675" cy="4394302"/>
                    </a:xfrm>
                    <a:prstGeom prst="rect">
                      <a:avLst/>
                    </a:prstGeom>
                  </pic:spPr>
                </pic:pic>
              </a:graphicData>
            </a:graphic>
          </wp:inline>
        </w:drawing>
      </w:r>
    </w:p>
    <w:p w14:paraId="152E4847" w14:textId="77777777" w:rsidR="00CE210F" w:rsidRPr="00957005" w:rsidRDefault="0031048C" w:rsidP="006D784B">
      <w:pPr>
        <w:pStyle w:val="Textkrper"/>
        <w:rPr>
          <w:lang w:val="de-CH"/>
        </w:rPr>
      </w:pPr>
      <w:r w:rsidRPr="00957005">
        <w:rPr>
          <w:lang w:val="de-CH"/>
        </w:rPr>
        <w:t xml:space="preserve">In diesem Fall ist </w:t>
      </w:r>
      <w:r w:rsidRPr="00957005">
        <w:rPr>
          <w:b/>
          <w:lang w:val="de-CH"/>
        </w:rPr>
        <w:t>alles OK</w:t>
      </w:r>
      <w:r w:rsidRPr="00957005">
        <w:rPr>
          <w:lang w:val="de-CH"/>
        </w:rPr>
        <w:t xml:space="preserve">. </w:t>
      </w:r>
      <w:r w:rsidR="00727FC0" w:rsidRPr="00957005">
        <w:rPr>
          <w:lang w:val="de-CH"/>
        </w:rPr>
        <w:t>Man muss vor allem die oberen beiden Teilabbildungen betrachten. Links oben kann man gut erkennen, wenn Linearität oder Varianzhomogenität verletzt wären, rechts oben dagegen, wenn die Normalverteilung der Residuen verletzt wäre.</w:t>
      </w:r>
      <w:r w:rsidR="00EB1509" w:rsidRPr="00957005">
        <w:rPr>
          <w:lang w:val="de-CH"/>
        </w:rPr>
        <w:t xml:space="preserve"> Zu berücksichtigen ist, dass reale Daten nie perfekt linear, varianzhomogen und normalverteilt sind. </w:t>
      </w:r>
    </w:p>
    <w:p w14:paraId="1BF94D2C" w14:textId="2B979932" w:rsidR="00D85703" w:rsidRPr="00957005" w:rsidRDefault="00EB1509" w:rsidP="006D784B">
      <w:pPr>
        <w:pStyle w:val="Textkrper"/>
        <w:rPr>
          <w:lang w:val="de-CH"/>
        </w:rPr>
      </w:pPr>
      <w:r w:rsidRPr="00957005">
        <w:rPr>
          <w:lang w:val="de-CH"/>
        </w:rPr>
        <w:t xml:space="preserve">Uns interessieren nur </w:t>
      </w:r>
      <w:r w:rsidRPr="00957005">
        <w:rPr>
          <w:b/>
          <w:lang w:val="de-CH"/>
        </w:rPr>
        <w:t>massive Abweichungen</w:t>
      </w:r>
      <w:r w:rsidRPr="00957005">
        <w:rPr>
          <w:lang w:val="de-CH"/>
        </w:rPr>
        <w:t>. Wir würden sie wie folgt erkennen:</w:t>
      </w:r>
    </w:p>
    <w:p w14:paraId="4FC29209" w14:textId="27D86C67" w:rsidR="0031048C" w:rsidRPr="00957005" w:rsidRDefault="00BB0B9F"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 xml:space="preserve">Linearität: </w:t>
      </w:r>
      <w:r w:rsidR="005F220B" w:rsidRPr="00957005">
        <w:rPr>
          <w:rFonts w:eastAsia="Times New Roman" w:cs="Arial"/>
          <w:lang w:eastAsia="en-GB"/>
        </w:rPr>
        <w:t xml:space="preserve">Eine Verletzung erkennen wir in der linken oberen Abbildung, wenn wir eine </w:t>
      </w:r>
      <w:r w:rsidR="00F128F2" w:rsidRPr="00957005">
        <w:rPr>
          <w:rFonts w:eastAsia="Times New Roman" w:cs="Arial"/>
          <w:b/>
          <w:lang w:eastAsia="en-GB"/>
        </w:rPr>
        <w:t>„</w:t>
      </w:r>
      <w:r w:rsidR="005F220B" w:rsidRPr="00957005">
        <w:rPr>
          <w:rFonts w:eastAsia="Times New Roman" w:cs="Arial"/>
          <w:b/>
          <w:lang w:eastAsia="en-GB"/>
        </w:rPr>
        <w:t>Wurst</w:t>
      </w:r>
      <w:r w:rsidR="00A71E73" w:rsidRPr="00957005">
        <w:rPr>
          <w:rFonts w:eastAsia="Times New Roman" w:cs="Arial"/>
          <w:b/>
          <w:lang w:eastAsia="en-GB"/>
        </w:rPr>
        <w:t>“</w:t>
      </w:r>
      <w:r w:rsidR="005F220B" w:rsidRPr="00957005">
        <w:rPr>
          <w:rFonts w:eastAsia="Times New Roman" w:cs="Arial"/>
          <w:b/>
          <w:lang w:eastAsia="en-GB"/>
        </w:rPr>
        <w:t xml:space="preserve"> bzw. </w:t>
      </w:r>
      <w:r w:rsidR="00A71E73" w:rsidRPr="00957005">
        <w:rPr>
          <w:rFonts w:eastAsia="Times New Roman" w:cs="Arial"/>
          <w:b/>
          <w:lang w:eastAsia="en-GB"/>
        </w:rPr>
        <w:t>„</w:t>
      </w:r>
      <w:r w:rsidR="005F220B" w:rsidRPr="00957005">
        <w:rPr>
          <w:rFonts w:eastAsia="Times New Roman" w:cs="Arial"/>
          <w:b/>
          <w:lang w:eastAsia="en-GB"/>
        </w:rPr>
        <w:t>Banane</w:t>
      </w:r>
      <w:r w:rsidR="00A71E73" w:rsidRPr="00957005">
        <w:rPr>
          <w:rFonts w:eastAsia="Times New Roman" w:cs="Arial"/>
          <w:b/>
          <w:lang w:eastAsia="en-GB"/>
        </w:rPr>
        <w:t>“</w:t>
      </w:r>
      <w:r w:rsidR="005F220B" w:rsidRPr="00957005">
        <w:rPr>
          <w:rFonts w:eastAsia="Times New Roman" w:cs="Arial"/>
          <w:lang w:eastAsia="en-GB"/>
        </w:rPr>
        <w:t xml:space="preserve"> sehen, also wenn die linken Punkte alle unter der gepunktelten Linie, die mittleren alle darüber und die rechten wieder alle darunter lägen (oder umgekehrt)</w:t>
      </w:r>
      <w:r w:rsidR="008C5424" w:rsidRPr="00957005">
        <w:rPr>
          <w:rFonts w:eastAsia="Times New Roman" w:cs="Arial"/>
          <w:lang w:eastAsia="en-GB"/>
        </w:rPr>
        <w:t>.</w:t>
      </w:r>
    </w:p>
    <w:p w14:paraId="76693FF4" w14:textId="34C37B5E" w:rsidR="0031048C" w:rsidRPr="00957005" w:rsidRDefault="00BB0B9F"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Varianzhomogenität:</w:t>
      </w:r>
      <w:r w:rsidR="00C247C2" w:rsidRPr="00957005">
        <w:rPr>
          <w:rFonts w:eastAsia="Times New Roman" w:cs="Arial"/>
          <w:lang w:eastAsia="en-GB"/>
        </w:rPr>
        <w:t xml:space="preserve"> Eine Verletzung erkennen wir in der linken oberen Abbildung, wenn die Punktwolke einen starken </w:t>
      </w:r>
      <w:r w:rsidR="00C247C2" w:rsidRPr="00957005">
        <w:rPr>
          <w:rFonts w:eastAsia="Times New Roman" w:cs="Arial"/>
          <w:b/>
          <w:lang w:eastAsia="en-GB"/>
        </w:rPr>
        <w:t>Keil</w:t>
      </w:r>
      <w:r w:rsidR="00C247C2" w:rsidRPr="00957005">
        <w:rPr>
          <w:rFonts w:eastAsia="Times New Roman" w:cs="Arial"/>
          <w:lang w:eastAsia="en-GB"/>
        </w:rPr>
        <w:t xml:space="preserve"> (meist nach rechts offen) beschreibt</w:t>
      </w:r>
      <w:r w:rsidR="008C5424" w:rsidRPr="00957005">
        <w:rPr>
          <w:rFonts w:eastAsia="Times New Roman" w:cs="Arial"/>
          <w:lang w:eastAsia="en-GB"/>
        </w:rPr>
        <w:t>.</w:t>
      </w:r>
    </w:p>
    <w:p w14:paraId="02EAEBB5" w14:textId="7BA72BB3" w:rsidR="0031048C" w:rsidRPr="00957005" w:rsidRDefault="00BB0B9F" w:rsidP="00D82CBD">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Normalverteilung der Residuen</w:t>
      </w:r>
      <w:r w:rsidR="00C247C2" w:rsidRPr="00957005">
        <w:rPr>
          <w:rFonts w:eastAsia="Times New Roman" w:cs="Arial"/>
          <w:b/>
          <w:lang w:eastAsia="en-GB"/>
        </w:rPr>
        <w:t>:</w:t>
      </w:r>
      <w:r w:rsidR="00C247C2" w:rsidRPr="00957005">
        <w:rPr>
          <w:rFonts w:eastAsia="Times New Roman" w:cs="Arial"/>
          <w:lang w:eastAsia="en-GB"/>
        </w:rPr>
        <w:t xml:space="preserve"> Eine Verletzung erkennen wir in der rechten oberen Abbildung, wenn</w:t>
      </w:r>
      <w:r w:rsidR="00F128F2" w:rsidRPr="00957005">
        <w:rPr>
          <w:rFonts w:eastAsia="Times New Roman" w:cs="Arial"/>
          <w:lang w:eastAsia="en-GB"/>
        </w:rPr>
        <w:t xml:space="preserve"> die Punkte sehr stark von der gestrichelten Linie abweichen, insbesondere wenn sie eine ausgeprägte </w:t>
      </w:r>
      <w:r w:rsidR="00F128F2" w:rsidRPr="00957005">
        <w:rPr>
          <w:rFonts w:eastAsia="Times New Roman" w:cs="Arial"/>
          <w:b/>
          <w:lang w:eastAsia="en-GB"/>
        </w:rPr>
        <w:t>Treppenkurve</w:t>
      </w:r>
      <w:r w:rsidR="00F128F2" w:rsidRPr="00957005">
        <w:rPr>
          <w:rFonts w:eastAsia="Times New Roman" w:cs="Arial"/>
          <w:lang w:eastAsia="en-GB"/>
        </w:rPr>
        <w:t xml:space="preserve"> bilden.</w:t>
      </w:r>
    </w:p>
    <w:p w14:paraId="2FA26656" w14:textId="3C1E45E6" w:rsidR="00EB1509" w:rsidRPr="00957005" w:rsidRDefault="00A71E73" w:rsidP="006D784B">
      <w:pPr>
        <w:pStyle w:val="Textkrper"/>
        <w:rPr>
          <w:lang w:val="de-CH"/>
        </w:rPr>
      </w:pPr>
      <w:r w:rsidRPr="00957005">
        <w:rPr>
          <w:lang w:val="de-CH"/>
        </w:rPr>
        <w:t>Die beiden unteren Abbildungen sind für die Diagnostik weniger wichtig. Links unten haben wir eine skalierte Version der Abbildung links oben. Die Abbildung rechts unten zeigt uns, ob bestimmte Datenpunkte übermässigen Einfluss auf das Gesamtergebnis haben</w:t>
      </w:r>
      <w:r w:rsidR="009B2877" w:rsidRPr="00957005">
        <w:rPr>
          <w:lang w:val="de-CH"/>
        </w:rPr>
        <w:t xml:space="preserve">. Das wären Punkte mit einer </w:t>
      </w:r>
      <w:r w:rsidR="009B2877" w:rsidRPr="00957005">
        <w:rPr>
          <w:i/>
          <w:lang w:val="de-CH"/>
        </w:rPr>
        <w:t>Cook’s distance</w:t>
      </w:r>
      <w:r w:rsidR="009B2877" w:rsidRPr="00957005">
        <w:rPr>
          <w:lang w:val="de-CH"/>
        </w:rPr>
        <w:t xml:space="preserve"> über 0.5 und insbesondere über 1. In solchen Fällen sollten wir noch einmal kritisch prüfen, ob (a) evtl. ein Eingabefehler vorliegt und (b) der bezeichnete Punkt wirklich zur Grundgesamtheit gerechnet werden sollte.</w:t>
      </w:r>
      <w:r w:rsidR="00BE1599" w:rsidRPr="00957005">
        <w:rPr>
          <w:lang w:val="de-CH"/>
        </w:rPr>
        <w:t xml:space="preserve"> Wenn aber beide Aspekte nicht zu beanstanden sind, dann gibt es auch keinen Grund, den entsprechenden Datenpunkt </w:t>
      </w:r>
      <w:r w:rsidR="00BE1599" w:rsidRPr="00957005">
        <w:rPr>
          <w:lang w:val="de-CH"/>
        </w:rPr>
        <w:lastRenderedPageBreak/>
        <w:t>auszuschliessen; wir müssen uns nur bewusst sein, dass er das Gesamtergebniss übermässig stark beeinflusst.</w:t>
      </w:r>
    </w:p>
    <w:p w14:paraId="706C5B59" w14:textId="0A4C61BB" w:rsidR="00BE1599" w:rsidRPr="00957005" w:rsidRDefault="00BE1599" w:rsidP="006D784B">
      <w:pPr>
        <w:pStyle w:val="Textkrper"/>
        <w:rPr>
          <w:lang w:val="de-CH"/>
        </w:rPr>
      </w:pPr>
      <w:r w:rsidRPr="00957005">
        <w:rPr>
          <w:lang w:val="de-CH"/>
        </w:rPr>
        <w:t xml:space="preserve">Zum Schluss </w:t>
      </w:r>
      <w:r w:rsidR="00957005" w:rsidRPr="00957005">
        <w:rPr>
          <w:lang w:val="de-CH"/>
        </w:rPr>
        <w:t>kommt noch ein Beispiel</w:t>
      </w:r>
      <w:r w:rsidRPr="00957005">
        <w:rPr>
          <w:lang w:val="de-CH"/>
        </w:rPr>
        <w:t xml:space="preserve">, bei dem die Modellvoraussetzungen </w:t>
      </w:r>
      <w:r w:rsidR="00957005" w:rsidRPr="00957005">
        <w:rPr>
          <w:lang w:val="de-CH"/>
        </w:rPr>
        <w:t xml:space="preserve">einer linearen Regression </w:t>
      </w:r>
      <w:r w:rsidRPr="00957005">
        <w:rPr>
          <w:lang w:val="de-CH"/>
        </w:rPr>
        <w:t>klar nicht erfüllt sind.</w:t>
      </w:r>
    </w:p>
    <w:p w14:paraId="417E676B" w14:textId="51C1718C" w:rsidR="00415724" w:rsidRPr="00957005" w:rsidRDefault="00415724" w:rsidP="006D784B">
      <w:pPr>
        <w:pStyle w:val="Textkrper"/>
        <w:spacing w:before="360" w:after="360"/>
        <w:jc w:val="center"/>
        <w:rPr>
          <w:lang w:val="de-CH"/>
        </w:rPr>
      </w:pPr>
      <w:r w:rsidRPr="00957005">
        <w:rPr>
          <w:noProof/>
          <w:lang w:val="de-CH" w:eastAsia="en-GB"/>
        </w:rPr>
        <w:drawing>
          <wp:inline distT="0" distB="0" distL="0" distR="0" wp14:anchorId="052DF6AF" wp14:editId="5802C63B">
            <wp:extent cx="2352090" cy="2295525"/>
            <wp:effectExtent l="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t="10433" b="2877"/>
                    <a:stretch/>
                  </pic:blipFill>
                  <pic:spPr bwMode="auto">
                    <a:xfrm>
                      <a:off x="0" y="0"/>
                      <a:ext cx="2348230" cy="229175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F1CB4F3" w14:textId="593B07BB" w:rsidR="00793FE7" w:rsidRPr="00957005" w:rsidRDefault="00793FE7" w:rsidP="006D784B">
      <w:pPr>
        <w:pStyle w:val="Textkrper"/>
        <w:spacing w:before="360" w:after="360"/>
        <w:jc w:val="center"/>
        <w:rPr>
          <w:lang w:val="de-CH"/>
        </w:rPr>
      </w:pPr>
      <w:r w:rsidRPr="00957005">
        <w:rPr>
          <w:noProof/>
          <w:lang w:val="de-CH" w:eastAsia="en-GB"/>
        </w:rPr>
        <w:drawing>
          <wp:inline distT="0" distB="0" distL="0" distR="0" wp14:anchorId="015D5BEF" wp14:editId="7E185A85">
            <wp:extent cx="4543200" cy="4210264"/>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3200" cy="4210264"/>
                    </a:xfrm>
                    <a:prstGeom prst="rect">
                      <a:avLst/>
                    </a:prstGeom>
                    <a:noFill/>
                    <a:ln>
                      <a:noFill/>
                    </a:ln>
                  </pic:spPr>
                </pic:pic>
              </a:graphicData>
            </a:graphic>
          </wp:inline>
        </w:drawing>
      </w:r>
    </w:p>
    <w:p w14:paraId="0E50D03D" w14:textId="0CA9ED39" w:rsidR="00AC0EAF" w:rsidRPr="00957005" w:rsidRDefault="00AC0EAF" w:rsidP="006D784B">
      <w:pPr>
        <w:pStyle w:val="Textkrper"/>
        <w:rPr>
          <w:lang w:val="de-CH"/>
        </w:rPr>
      </w:pPr>
      <w:r w:rsidRPr="00957005">
        <w:rPr>
          <w:lang w:val="de-CH"/>
        </w:rPr>
        <w:t xml:space="preserve">Hier sind die </w:t>
      </w:r>
      <w:r w:rsidRPr="00957005">
        <w:rPr>
          <w:b/>
          <w:lang w:val="de-CH"/>
        </w:rPr>
        <w:t>Voraussetzungen klar nicht erfüllt</w:t>
      </w:r>
      <w:r w:rsidRPr="00957005">
        <w:rPr>
          <w:lang w:val="de-CH"/>
        </w:rPr>
        <w:t xml:space="preserve">: (a) es liegt starke </w:t>
      </w:r>
      <w:r w:rsidRPr="00957005">
        <w:rPr>
          <w:b/>
          <w:lang w:val="de-CH"/>
        </w:rPr>
        <w:t>Varianzinhomogenität</w:t>
      </w:r>
      <w:r w:rsidRPr="00957005">
        <w:rPr>
          <w:lang w:val="de-CH"/>
        </w:rPr>
        <w:t xml:space="preserve"> vor (links oben als nach rechts offener Keil erkennbar, links unten als klar ansteigende Kurve); (b)</w:t>
      </w:r>
      <w:r w:rsidR="00FB6F85" w:rsidRPr="00957005">
        <w:rPr>
          <w:lang w:val="de-CH"/>
        </w:rPr>
        <w:t xml:space="preserve"> die </w:t>
      </w:r>
      <w:r w:rsidR="00FB6F85" w:rsidRPr="00957005">
        <w:rPr>
          <w:b/>
          <w:lang w:val="de-CH"/>
        </w:rPr>
        <w:t>Normalverteilung der Residuen ist auch nicht gegeben</w:t>
      </w:r>
      <w:r w:rsidR="00FB6F85" w:rsidRPr="00957005">
        <w:rPr>
          <w:lang w:val="de-CH"/>
        </w:rPr>
        <w:t xml:space="preserve"> (im Q-Q-Plot rechts oben weichen die Punkte stark von der theoretischen Kurve ab und bilden stattdessen eine Treppenkurve). </w:t>
      </w:r>
      <w:r w:rsidR="00FB6F85" w:rsidRPr="00957005">
        <w:rPr>
          <w:lang w:val="de-CH"/>
        </w:rPr>
        <w:lastRenderedPageBreak/>
        <w:t xml:space="preserve">Schliesslich sehen wir rechte unten auch noch, dass es einen extrem </w:t>
      </w:r>
      <w:r w:rsidR="00FB6F85" w:rsidRPr="00957005">
        <w:rPr>
          <w:b/>
          <w:lang w:val="de-CH"/>
        </w:rPr>
        <w:t>einflussreichen Datenpunkt</w:t>
      </w:r>
      <w:r w:rsidR="00FB6F85" w:rsidRPr="00957005">
        <w:rPr>
          <w:lang w:val="de-CH"/>
        </w:rPr>
        <w:t xml:space="preserve"> mit </w:t>
      </w:r>
      <w:r w:rsidR="00FB6F85" w:rsidRPr="00957005">
        <w:rPr>
          <w:i/>
          <w:lang w:val="de-CH"/>
        </w:rPr>
        <w:t>Cook’s distance</w:t>
      </w:r>
      <w:r w:rsidR="00FB6F85" w:rsidRPr="00957005">
        <w:rPr>
          <w:lang w:val="de-CH"/>
        </w:rPr>
        <w:t xml:space="preserve"> &gt; 1 und einen weiteren mit </w:t>
      </w:r>
      <w:r w:rsidR="00FB6F85" w:rsidRPr="00957005">
        <w:rPr>
          <w:i/>
          <w:lang w:val="de-CH"/>
        </w:rPr>
        <w:t>Cook’s distance</w:t>
      </w:r>
      <w:r w:rsidR="00FB6F85" w:rsidRPr="00957005">
        <w:rPr>
          <w:lang w:val="de-CH"/>
        </w:rPr>
        <w:t xml:space="preserve"> &gt; 0.5 gibt</w:t>
      </w:r>
      <w:r w:rsidR="00851C9A" w:rsidRPr="00957005">
        <w:rPr>
          <w:lang w:val="de-CH"/>
        </w:rPr>
        <w:t>.</w:t>
      </w:r>
    </w:p>
    <w:p w14:paraId="71C0CDF4" w14:textId="35BC0385" w:rsidR="00851C9A" w:rsidRPr="00957005" w:rsidRDefault="00851C9A" w:rsidP="006D784B">
      <w:pPr>
        <w:pStyle w:val="Textkrper"/>
        <w:rPr>
          <w:lang w:val="de-CH"/>
        </w:rPr>
      </w:pPr>
      <w:r w:rsidRPr="00957005">
        <w:rPr>
          <w:lang w:val="de-CH"/>
        </w:rPr>
        <w:t xml:space="preserve">In diesem Fall schlussfolgern wir, dass das </w:t>
      </w:r>
      <w:r w:rsidRPr="00957005">
        <w:rPr>
          <w:b/>
          <w:lang w:val="de-CH"/>
        </w:rPr>
        <w:t xml:space="preserve">Modell fehlspezifiziert </w:t>
      </w:r>
      <w:r w:rsidRPr="00957005">
        <w:rPr>
          <w:lang w:val="de-CH"/>
        </w:rPr>
        <w:t>war. Da die Varianz mit dem Mittelwert zunimmt,</w:t>
      </w:r>
      <w:r w:rsidR="00941A62" w:rsidRPr="00957005">
        <w:rPr>
          <w:lang w:val="de-CH"/>
        </w:rPr>
        <w:t xml:space="preserve"> </w:t>
      </w:r>
      <w:r w:rsidRPr="00957005">
        <w:rPr>
          <w:lang w:val="de-CH"/>
        </w:rPr>
        <w:t>während zugleich keine Null-Werte unter der abhängigen Variablen auftreten, wäre eine Logarithmus-Transformation der abhängigen Variable</w:t>
      </w:r>
      <w:r w:rsidR="00941A62" w:rsidRPr="00957005">
        <w:rPr>
          <w:lang w:val="de-CH"/>
        </w:rPr>
        <w:t>n</w:t>
      </w:r>
      <w:r w:rsidRPr="00957005">
        <w:rPr>
          <w:lang w:val="de-CH"/>
        </w:rPr>
        <w:t xml:space="preserve"> hier vermutlich ein zielführendes Vorgehen.</w:t>
      </w:r>
      <w:r w:rsidR="005D777E" w:rsidRPr="00957005">
        <w:rPr>
          <w:lang w:val="de-CH"/>
        </w:rPr>
        <w:t xml:space="preserve"> Dieses sollten wir ausprobieren und anschliessen</w:t>
      </w:r>
      <w:r w:rsidR="00941A62" w:rsidRPr="00957005">
        <w:rPr>
          <w:lang w:val="de-CH"/>
        </w:rPr>
        <w:t>d</w:t>
      </w:r>
      <w:r w:rsidR="005D777E" w:rsidRPr="00957005">
        <w:rPr>
          <w:lang w:val="de-CH"/>
        </w:rPr>
        <w:t xml:space="preserve"> wiederum die Residualplots betrachten.</w:t>
      </w:r>
    </w:p>
    <w:p w14:paraId="19C97F1F" w14:textId="77777777" w:rsidR="00C16011" w:rsidRPr="00957005" w:rsidRDefault="00C16011" w:rsidP="001F6A5C">
      <w:pPr>
        <w:pStyle w:val="berschrift2"/>
      </w:pPr>
      <w:bookmarkStart w:id="65" w:name="_Toc117278790"/>
      <w:r w:rsidRPr="00957005">
        <w:t>Zusammenfassung</w:t>
      </w:r>
      <w:bookmarkEnd w:id="65"/>
    </w:p>
    <w:p w14:paraId="11366694" w14:textId="77777777" w:rsidR="00842D32" w:rsidRPr="00957005" w:rsidRDefault="00842D32" w:rsidP="00E01EDA">
      <w:pPr>
        <w:numPr>
          <w:ilvl w:val="0"/>
          <w:numId w:val="3"/>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Times New Roman" w:hAnsi="Arial" w:cs="Arial"/>
          <w:b/>
          <w:i/>
          <w:lang w:val="de-CH" w:eastAsia="en-GB"/>
        </w:rPr>
        <w:t>t</w:t>
      </w:r>
      <w:r w:rsidRPr="00957005">
        <w:rPr>
          <w:rFonts w:ascii="Arial" w:eastAsia="Times New Roman" w:hAnsi="Arial" w:cs="Arial"/>
          <w:b/>
          <w:lang w:val="de-CH" w:eastAsia="en-GB"/>
        </w:rPr>
        <w:t>-Tests und ANOVAs</w:t>
      </w:r>
      <w:r w:rsidRPr="00957005">
        <w:rPr>
          <w:rFonts w:ascii="Arial" w:eastAsia="Times New Roman" w:hAnsi="Arial" w:cs="Arial"/>
          <w:lang w:val="de-CH" w:eastAsia="en-GB"/>
        </w:rPr>
        <w:t xml:space="preserve"> sind parametrische Verfahren, um auf </w:t>
      </w:r>
      <w:r w:rsidRPr="00957005">
        <w:rPr>
          <w:rFonts w:ascii="Arial" w:eastAsia="Times New Roman" w:hAnsi="Arial" w:cs="Arial"/>
          <w:b/>
          <w:lang w:val="de-CH" w:eastAsia="en-GB"/>
        </w:rPr>
        <w:t>Unterschiede in den Mittelwerten einer metrischen Variablen</w:t>
      </w:r>
      <w:r w:rsidRPr="00957005">
        <w:rPr>
          <w:rFonts w:ascii="Arial" w:eastAsia="Times New Roman" w:hAnsi="Arial" w:cs="Arial"/>
          <w:lang w:val="de-CH" w:eastAsia="en-GB"/>
        </w:rPr>
        <w:t xml:space="preserve"> zwischen zwei bzw. beliebig vielen Gruppen zu testen.</w:t>
      </w:r>
    </w:p>
    <w:p w14:paraId="10B87F36" w14:textId="544D0AE9" w:rsidR="00842D32" w:rsidRPr="00957005" w:rsidRDefault="00842D32" w:rsidP="00E01EDA">
      <w:pPr>
        <w:numPr>
          <w:ilvl w:val="0"/>
          <w:numId w:val="3"/>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Times New Roman" w:hAnsi="Arial" w:cs="Arial"/>
          <w:b/>
          <w:lang w:val="de-CH" w:eastAsia="en-GB"/>
        </w:rPr>
        <w:t>Korrelationen</w:t>
      </w:r>
      <w:r w:rsidRPr="00957005">
        <w:rPr>
          <w:rFonts w:ascii="Arial" w:eastAsia="Times New Roman" w:hAnsi="Arial" w:cs="Arial"/>
          <w:lang w:val="de-CH" w:eastAsia="en-GB"/>
        </w:rPr>
        <w:t xml:space="preserve"> testen auf einen linearen Zusammenhang zwischen zwei metrischen Variablen, </w:t>
      </w:r>
      <w:r w:rsidRPr="00957005">
        <w:rPr>
          <w:rFonts w:ascii="Arial" w:eastAsia="Times New Roman" w:hAnsi="Arial" w:cs="Arial"/>
          <w:b/>
          <w:lang w:val="de-CH" w:eastAsia="en-GB"/>
        </w:rPr>
        <w:t>ohne Kausalität anzunehmen</w:t>
      </w:r>
      <w:r w:rsidR="0046707E" w:rsidRPr="00957005">
        <w:rPr>
          <w:rFonts w:ascii="Arial" w:eastAsia="Times New Roman" w:hAnsi="Arial" w:cs="Arial"/>
          <w:b/>
          <w:lang w:val="de-CH" w:eastAsia="en-GB"/>
        </w:rPr>
        <w:t>.</w:t>
      </w:r>
    </w:p>
    <w:p w14:paraId="10F50506" w14:textId="77777777" w:rsidR="00842D32" w:rsidRPr="00957005" w:rsidRDefault="00842D32" w:rsidP="00E01EDA">
      <w:pPr>
        <w:numPr>
          <w:ilvl w:val="0"/>
          <w:numId w:val="3"/>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Einfache </w:t>
      </w:r>
      <w:r w:rsidRPr="00957005">
        <w:rPr>
          <w:rFonts w:ascii="Arial" w:eastAsia="Times New Roman" w:hAnsi="Arial" w:cs="Arial"/>
          <w:b/>
          <w:lang w:val="de-CH" w:eastAsia="en-GB"/>
        </w:rPr>
        <w:t>lineare Regressionen</w:t>
      </w:r>
      <w:r w:rsidRPr="00957005">
        <w:rPr>
          <w:rFonts w:ascii="Arial" w:eastAsia="Times New Roman" w:hAnsi="Arial" w:cs="Arial"/>
          <w:lang w:val="de-CH" w:eastAsia="en-GB"/>
        </w:rPr>
        <w:t xml:space="preserve"> machen das Gleiche unter Annahme eines </w:t>
      </w:r>
      <w:r w:rsidRPr="00957005">
        <w:rPr>
          <w:rFonts w:ascii="Arial" w:eastAsia="Times New Roman" w:hAnsi="Arial" w:cs="Arial"/>
          <w:b/>
          <w:lang w:val="de-CH" w:eastAsia="en-GB"/>
        </w:rPr>
        <w:t>gerichteten Zusammenhangs</w:t>
      </w:r>
      <w:r w:rsidRPr="00957005">
        <w:rPr>
          <w:rFonts w:ascii="Arial" w:eastAsia="Times New Roman" w:hAnsi="Arial" w:cs="Arial"/>
          <w:lang w:val="de-CH" w:eastAsia="en-GB"/>
        </w:rPr>
        <w:t xml:space="preserve"> (d. h. wenn es eine unabhängige und eine abhängige Variable gibt).</w:t>
      </w:r>
    </w:p>
    <w:p w14:paraId="4E179A04" w14:textId="77777777" w:rsidR="00842D32" w:rsidRPr="00957005" w:rsidRDefault="00842D32" w:rsidP="00E01EDA">
      <w:pPr>
        <w:numPr>
          <w:ilvl w:val="0"/>
          <w:numId w:val="3"/>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Times New Roman" w:hAnsi="Arial" w:cs="Arial"/>
          <w:b/>
          <w:lang w:val="de-CH" w:eastAsia="en-GB"/>
        </w:rPr>
        <w:t>Parametrische Verfahren</w:t>
      </w:r>
      <w:r w:rsidRPr="00957005">
        <w:rPr>
          <w:rFonts w:ascii="Arial" w:eastAsia="Times New Roman" w:hAnsi="Arial" w:cs="Arial"/>
          <w:lang w:val="de-CH" w:eastAsia="en-GB"/>
        </w:rPr>
        <w:t xml:space="preserve"> basieren auf </w:t>
      </w:r>
      <w:r w:rsidRPr="00957005">
        <w:rPr>
          <w:rFonts w:ascii="Arial" w:eastAsia="Times New Roman" w:hAnsi="Arial" w:cs="Arial"/>
          <w:b/>
          <w:lang w:val="de-CH" w:eastAsia="en-GB"/>
        </w:rPr>
        <w:t>bestimmten Annahmen</w:t>
      </w:r>
      <w:r w:rsidRPr="00957005">
        <w:rPr>
          <w:rFonts w:ascii="Arial" w:eastAsia="Times New Roman" w:hAnsi="Arial" w:cs="Arial"/>
          <w:lang w:val="de-CH" w:eastAsia="en-GB"/>
        </w:rPr>
        <w:t xml:space="preserve"> zur Streuung der Daten, sind aber </w:t>
      </w:r>
      <w:r w:rsidRPr="00957005">
        <w:rPr>
          <w:rFonts w:ascii="Arial" w:eastAsia="Times New Roman" w:hAnsi="Arial" w:cs="Arial"/>
          <w:b/>
          <w:lang w:val="de-CH" w:eastAsia="en-GB"/>
        </w:rPr>
        <w:t>robust</w:t>
      </w:r>
      <w:r w:rsidRPr="00957005">
        <w:rPr>
          <w:rFonts w:ascii="Arial" w:eastAsia="Times New Roman" w:hAnsi="Arial" w:cs="Arial"/>
          <w:lang w:val="de-CH" w:eastAsia="en-GB"/>
        </w:rPr>
        <w:t xml:space="preserve"> gegenüber deren Verletzung.</w:t>
      </w:r>
    </w:p>
    <w:p w14:paraId="7A7C58C7" w14:textId="77777777" w:rsidR="00842D32" w:rsidRPr="00957005" w:rsidRDefault="00842D32" w:rsidP="00E01EDA">
      <w:pPr>
        <w:numPr>
          <w:ilvl w:val="0"/>
          <w:numId w:val="3"/>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Die </w:t>
      </w:r>
      <w:r w:rsidRPr="00957005">
        <w:rPr>
          <w:rFonts w:ascii="Arial" w:eastAsia="Times New Roman" w:hAnsi="Arial" w:cs="Arial"/>
          <w:b/>
          <w:lang w:val="de-CH" w:eastAsia="en-GB"/>
        </w:rPr>
        <w:t>Voraussetzungen parametrischer Verfahren</w:t>
      </w:r>
      <w:r w:rsidRPr="00957005">
        <w:rPr>
          <w:rFonts w:ascii="Arial" w:eastAsia="Times New Roman" w:hAnsi="Arial" w:cs="Arial"/>
          <w:lang w:val="de-CH" w:eastAsia="en-GB"/>
        </w:rPr>
        <w:t xml:space="preserve"> beziehen sich auf die </w:t>
      </w:r>
      <w:r w:rsidRPr="00957005">
        <w:rPr>
          <w:rFonts w:ascii="Arial" w:eastAsia="Times New Roman" w:hAnsi="Arial" w:cs="Arial"/>
          <w:b/>
          <w:lang w:val="de-CH" w:eastAsia="en-GB"/>
        </w:rPr>
        <w:t>Residuen</w:t>
      </w:r>
      <w:r w:rsidRPr="00957005">
        <w:rPr>
          <w:rFonts w:ascii="Arial" w:eastAsia="Times New Roman" w:hAnsi="Arial" w:cs="Arial"/>
          <w:lang w:val="de-CH" w:eastAsia="en-GB"/>
        </w:rPr>
        <w:t xml:space="preserve">, nicht auf die unabhängigen, noch auf die abhängigen Variablen </w:t>
      </w:r>
      <w:r w:rsidRPr="00957005">
        <w:rPr>
          <w:rFonts w:ascii="Arial" w:eastAsia="Times New Roman" w:hAnsi="Arial" w:cs="Arial"/>
          <w:i/>
          <w:lang w:val="de-CH" w:eastAsia="en-GB"/>
        </w:rPr>
        <w:t>per se</w:t>
      </w:r>
      <w:r w:rsidRPr="00957005">
        <w:rPr>
          <w:rFonts w:ascii="Arial" w:eastAsia="Times New Roman" w:hAnsi="Arial" w:cs="Arial"/>
          <w:lang w:val="de-CH" w:eastAsia="en-GB"/>
        </w:rPr>
        <w:t>.</w:t>
      </w:r>
    </w:p>
    <w:p w14:paraId="0F66B585" w14:textId="77777777" w:rsidR="00842D32" w:rsidRPr="00957005" w:rsidRDefault="00842D32" w:rsidP="00E01EDA">
      <w:pPr>
        <w:numPr>
          <w:ilvl w:val="0"/>
          <w:numId w:val="3"/>
        </w:numPr>
        <w:shd w:val="clear" w:color="auto" w:fill="D9D9D9" w:themeFill="background1" w:themeFillShade="D9"/>
        <w:tabs>
          <w:tab w:val="clear" w:pos="720"/>
          <w:tab w:val="num" w:pos="284"/>
        </w:tabs>
        <w:spacing w:before="120"/>
        <w:ind w:left="284" w:hanging="284"/>
        <w:jc w:val="both"/>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Sowohl lineare Regressionen als auch ANOVAs gehören zu den </w:t>
      </w:r>
      <w:r w:rsidRPr="00957005">
        <w:rPr>
          <w:rFonts w:ascii="Arial" w:eastAsia="Times New Roman" w:hAnsi="Arial" w:cs="Arial"/>
          <w:b/>
          <w:lang w:val="de-CH" w:eastAsia="en-GB"/>
        </w:rPr>
        <w:t>linearen Modellen</w:t>
      </w:r>
      <w:r w:rsidRPr="00957005">
        <w:rPr>
          <w:rFonts w:ascii="Arial" w:eastAsia="Times New Roman" w:hAnsi="Arial" w:cs="Arial"/>
          <w:lang w:val="de-CH" w:eastAsia="en-GB"/>
        </w:rPr>
        <w:t xml:space="preserve"> und können in R mit dem </w:t>
      </w:r>
      <w:r w:rsidRPr="00957005">
        <w:rPr>
          <w:rFonts w:ascii="Arial" w:eastAsia="Times New Roman" w:hAnsi="Arial" w:cs="Arial"/>
          <w:b/>
          <w:lang w:val="de-CH" w:eastAsia="en-GB"/>
        </w:rPr>
        <w:t xml:space="preserve">Befehl </w:t>
      </w:r>
      <w:r w:rsidRPr="00957005">
        <w:rPr>
          <w:rFonts w:ascii="Courier New" w:eastAsia="Times New Roman" w:hAnsi="Courier New" w:cs="Courier New"/>
          <w:b/>
          <w:lang w:val="de-CH" w:eastAsia="en-GB"/>
        </w:rPr>
        <w:t>lm</w:t>
      </w:r>
      <w:r w:rsidRPr="00957005">
        <w:rPr>
          <w:rFonts w:ascii="Arial" w:eastAsia="Times New Roman" w:hAnsi="Arial" w:cs="Arial"/>
          <w:lang w:val="de-CH" w:eastAsia="en-GB"/>
        </w:rPr>
        <w:t xml:space="preserve"> spezifiziert werden.</w:t>
      </w:r>
    </w:p>
    <w:p w14:paraId="45E57A30" w14:textId="77777777" w:rsidR="00E43461" w:rsidRPr="00957005" w:rsidRDefault="00E43461" w:rsidP="001F6A5C">
      <w:pPr>
        <w:pStyle w:val="berschrift2"/>
      </w:pPr>
      <w:bookmarkStart w:id="66" w:name="_Toc117278791"/>
      <w:r w:rsidRPr="00957005">
        <w:t>Weiterführende Literatur</w:t>
      </w:r>
      <w:bookmarkEnd w:id="66"/>
    </w:p>
    <w:p w14:paraId="1176FBB6" w14:textId="77777777" w:rsidR="0046648E" w:rsidRPr="00957005" w:rsidRDefault="0046648E" w:rsidP="006D784B">
      <w:pPr>
        <w:pStyle w:val="Literatur"/>
        <w:rPr>
          <w:b/>
          <w:lang w:val="de-CH"/>
        </w:rPr>
      </w:pPr>
      <w:r w:rsidRPr="00957005">
        <w:rPr>
          <w:b/>
          <w:lang w:val="de-CH"/>
        </w:rPr>
        <w:t xml:space="preserve">Crawley, M.J. 2015. </w:t>
      </w:r>
      <w:r w:rsidRPr="00957005">
        <w:rPr>
          <w:b/>
          <w:i/>
          <w:lang w:val="de-CH"/>
        </w:rPr>
        <w:t>Statistics – An introduction using R</w:t>
      </w:r>
      <w:r w:rsidRPr="00957005">
        <w:rPr>
          <w:b/>
          <w:lang w:val="de-CH"/>
        </w:rPr>
        <w:t>. 2nd ed. John Wiley &amp; Sons, Chichester, UK: 339 pp.</w:t>
      </w:r>
    </w:p>
    <w:p w14:paraId="1CA31DBB" w14:textId="3CE0174C" w:rsidR="0046648E" w:rsidRPr="00957005" w:rsidRDefault="0046648E" w:rsidP="006D784B">
      <w:pPr>
        <w:pStyle w:val="Literatur"/>
        <w:ind w:firstLine="0"/>
        <w:rPr>
          <w:b/>
          <w:lang w:val="de-CH"/>
        </w:rPr>
      </w:pPr>
      <w:r w:rsidRPr="00957005">
        <w:rPr>
          <w:b/>
          <w:lang w:val="de-CH"/>
        </w:rPr>
        <w:t>- Chapter 7 – Regression</w:t>
      </w:r>
      <w:r w:rsidR="00396E39" w:rsidRPr="00957005">
        <w:rPr>
          <w:b/>
          <w:lang w:val="de-CH"/>
        </w:rPr>
        <w:t>: pp. 114–</w:t>
      </w:r>
      <w:r w:rsidR="00842D32" w:rsidRPr="00957005">
        <w:rPr>
          <w:b/>
          <w:lang w:val="de-CH"/>
        </w:rPr>
        <w:t>139</w:t>
      </w:r>
    </w:p>
    <w:p w14:paraId="38B853A5" w14:textId="7BEA86EA" w:rsidR="0046648E" w:rsidRPr="00957005" w:rsidRDefault="0046648E" w:rsidP="006D784B">
      <w:pPr>
        <w:pStyle w:val="Literatur"/>
        <w:ind w:firstLine="0"/>
        <w:rPr>
          <w:b/>
          <w:lang w:val="de-CH"/>
        </w:rPr>
      </w:pPr>
      <w:r w:rsidRPr="00957005">
        <w:rPr>
          <w:b/>
          <w:lang w:val="de-CH"/>
        </w:rPr>
        <w:t xml:space="preserve">- Chapter </w:t>
      </w:r>
      <w:r w:rsidR="00396E39" w:rsidRPr="00957005">
        <w:rPr>
          <w:b/>
          <w:lang w:val="de-CH"/>
        </w:rPr>
        <w:t>8</w:t>
      </w:r>
      <w:r w:rsidRPr="00957005">
        <w:rPr>
          <w:b/>
          <w:lang w:val="de-CH"/>
        </w:rPr>
        <w:t xml:space="preserve"> – </w:t>
      </w:r>
      <w:r w:rsidR="00396E39" w:rsidRPr="00957005">
        <w:rPr>
          <w:b/>
          <w:lang w:val="de-CH"/>
        </w:rPr>
        <w:t>Analysis of Variance</w:t>
      </w:r>
      <w:r w:rsidR="00842D32" w:rsidRPr="00957005">
        <w:rPr>
          <w:b/>
          <w:lang w:val="de-CH"/>
        </w:rPr>
        <w:t>: pp. 150–167</w:t>
      </w:r>
    </w:p>
    <w:p w14:paraId="09A7DC49" w14:textId="0B273792" w:rsidR="003F7ECB" w:rsidRPr="00957005" w:rsidRDefault="003F7ECB" w:rsidP="006D784B">
      <w:pPr>
        <w:pStyle w:val="Literatur"/>
        <w:rPr>
          <w:lang w:val="de-CH"/>
        </w:rPr>
      </w:pPr>
      <w:r w:rsidRPr="00957005">
        <w:rPr>
          <w:lang w:val="de-CH"/>
        </w:rPr>
        <w:t xml:space="preserve">Fox, J. &amp; Weisberg, S. 2019. </w:t>
      </w:r>
      <w:r w:rsidRPr="00957005">
        <w:rPr>
          <w:i/>
          <w:lang w:val="de-CH"/>
        </w:rPr>
        <w:t>A</w:t>
      </w:r>
      <w:r w:rsidR="00CB63E1" w:rsidRPr="00957005">
        <w:rPr>
          <w:i/>
          <w:lang w:val="de-CH"/>
        </w:rPr>
        <w:t>n</w:t>
      </w:r>
      <w:r w:rsidRPr="00957005">
        <w:rPr>
          <w:i/>
          <w:lang w:val="de-CH"/>
        </w:rPr>
        <w:t xml:space="preserve"> R companion to applied regression</w:t>
      </w:r>
      <w:r w:rsidRPr="00957005">
        <w:rPr>
          <w:lang w:val="de-CH"/>
        </w:rPr>
        <w:t xml:space="preserve">. 3rd ed. SAGE Publications, Thousand Oaks, CA, US: </w:t>
      </w:r>
      <w:r w:rsidR="00CB63E1" w:rsidRPr="00957005">
        <w:rPr>
          <w:lang w:val="de-CH"/>
        </w:rPr>
        <w:t>577 pp.</w:t>
      </w:r>
    </w:p>
    <w:p w14:paraId="55C759CE" w14:textId="77777777" w:rsidR="003439FB" w:rsidRPr="00957005" w:rsidRDefault="003439FB" w:rsidP="006D784B">
      <w:pPr>
        <w:pStyle w:val="Literatur"/>
        <w:rPr>
          <w:lang w:val="de-CH"/>
        </w:rPr>
      </w:pPr>
      <w:r w:rsidRPr="00957005">
        <w:rPr>
          <w:lang w:val="de-CH"/>
        </w:rPr>
        <w:t xml:space="preserve">Logan, M. 2010. </w:t>
      </w:r>
      <w:r w:rsidRPr="00957005">
        <w:rPr>
          <w:i/>
          <w:lang w:val="de-CH"/>
        </w:rPr>
        <w:t>Biostatistical design and analysis using R. A practical guide</w:t>
      </w:r>
      <w:r w:rsidRPr="00957005">
        <w:rPr>
          <w:lang w:val="de-CH"/>
        </w:rPr>
        <w:t>. Wiley-Blackwell, Oxford, UK: 546 pp.</w:t>
      </w:r>
    </w:p>
    <w:p w14:paraId="63C7C9A9" w14:textId="6F46BAB6" w:rsidR="003439FB" w:rsidRPr="00957005" w:rsidRDefault="003439FB" w:rsidP="006D784B">
      <w:pPr>
        <w:pStyle w:val="Literatur"/>
        <w:ind w:firstLine="0"/>
        <w:rPr>
          <w:lang w:val="de-CH"/>
        </w:rPr>
      </w:pPr>
      <w:r w:rsidRPr="00957005">
        <w:rPr>
          <w:lang w:val="de-CH"/>
        </w:rPr>
        <w:t>- pp. 151-166 (lineare Modelle)</w:t>
      </w:r>
    </w:p>
    <w:p w14:paraId="392B0FB8" w14:textId="0775D421" w:rsidR="003439FB" w:rsidRPr="00957005" w:rsidRDefault="003439FB" w:rsidP="006D784B">
      <w:pPr>
        <w:pStyle w:val="Literatur"/>
        <w:ind w:firstLine="0"/>
        <w:rPr>
          <w:lang w:val="de-CH"/>
        </w:rPr>
      </w:pPr>
      <w:r w:rsidRPr="00957005">
        <w:rPr>
          <w:lang w:val="de-CH"/>
        </w:rPr>
        <w:t>- pp. 167-207 (Korrelation und einfache lineare Regression)</w:t>
      </w:r>
    </w:p>
    <w:p w14:paraId="3CC6FC3D" w14:textId="4E579AC7" w:rsidR="003439FB" w:rsidRPr="00957005" w:rsidRDefault="003439FB" w:rsidP="006D784B">
      <w:pPr>
        <w:pStyle w:val="Literatur"/>
        <w:ind w:firstLine="0"/>
        <w:rPr>
          <w:lang w:val="de-CH"/>
        </w:rPr>
      </w:pPr>
      <w:r w:rsidRPr="00957005">
        <w:rPr>
          <w:lang w:val="de-CH"/>
        </w:rPr>
        <w:t>- pp. 254-282 (Einfaktorielle ANOVA)</w:t>
      </w:r>
    </w:p>
    <w:p w14:paraId="156A8586" w14:textId="11D9A541" w:rsidR="003439FB" w:rsidRPr="00957005" w:rsidRDefault="003439FB" w:rsidP="006D784B">
      <w:pPr>
        <w:pStyle w:val="Literatur"/>
        <w:ind w:firstLine="0"/>
        <w:rPr>
          <w:lang w:val="de-CH"/>
        </w:rPr>
      </w:pPr>
      <w:r w:rsidRPr="00957005">
        <w:rPr>
          <w:lang w:val="de-CH"/>
        </w:rPr>
        <w:t>- pp. 311-359 (Mehrfaktorielle ANOVA)</w:t>
      </w:r>
    </w:p>
    <w:p w14:paraId="126DAA13" w14:textId="77777777" w:rsidR="0046648E" w:rsidRPr="00957005" w:rsidRDefault="0046648E" w:rsidP="006D784B">
      <w:pPr>
        <w:pStyle w:val="Literatur"/>
        <w:rPr>
          <w:lang w:val="de-CH"/>
        </w:rPr>
      </w:pPr>
      <w:r w:rsidRPr="00957005">
        <w:rPr>
          <w:lang w:val="de-CH"/>
        </w:rPr>
        <w:t xml:space="preserve">Quinn, G.P. &amp; Keough, M.J. 2002. </w:t>
      </w:r>
      <w:r w:rsidRPr="00957005">
        <w:rPr>
          <w:i/>
          <w:lang w:val="de-CH"/>
        </w:rPr>
        <w:t>Experimental design and data analysis for biologists</w:t>
      </w:r>
      <w:r w:rsidRPr="00957005">
        <w:rPr>
          <w:lang w:val="de-CH"/>
        </w:rPr>
        <w:t>. Cambridge University Press, Cambridge, UK: 537 pp.</w:t>
      </w:r>
    </w:p>
    <w:p w14:paraId="60E5F1F2" w14:textId="77777777" w:rsidR="00C22C78" w:rsidRPr="00957005" w:rsidRDefault="00C22C78" w:rsidP="006D784B">
      <w:pPr>
        <w:pStyle w:val="Literatur"/>
        <w:rPr>
          <w:szCs w:val="21"/>
          <w:lang w:val="de-CH"/>
        </w:rPr>
      </w:pPr>
      <w:r w:rsidRPr="00957005">
        <w:rPr>
          <w:szCs w:val="21"/>
          <w:lang w:val="de-CH"/>
        </w:rPr>
        <w:t xml:space="preserve">Warton, D.I. &amp; Hui, F.K.C. 2011. The arcsine is asinine: the analysis of proportions in ecology. </w:t>
      </w:r>
      <w:r w:rsidRPr="00957005">
        <w:rPr>
          <w:i/>
          <w:szCs w:val="21"/>
          <w:lang w:val="de-CH"/>
        </w:rPr>
        <w:t>Ecology</w:t>
      </w:r>
      <w:r w:rsidRPr="00957005">
        <w:rPr>
          <w:szCs w:val="21"/>
          <w:lang w:val="de-CH"/>
        </w:rPr>
        <w:t xml:space="preserve"> 92: 3–10.</w:t>
      </w:r>
    </w:p>
    <w:p w14:paraId="5BD14D65" w14:textId="77777777" w:rsidR="001027B9" w:rsidRPr="00957005" w:rsidRDefault="001027B9" w:rsidP="006D784B">
      <w:pPr>
        <w:pStyle w:val="Literatur"/>
        <w:rPr>
          <w:szCs w:val="21"/>
          <w:lang w:val="de-CH"/>
        </w:rPr>
      </w:pPr>
      <w:r w:rsidRPr="00957005">
        <w:rPr>
          <w:szCs w:val="21"/>
          <w:lang w:val="de-CH"/>
        </w:rPr>
        <w:t xml:space="preserve">Wilson, J.B. 2007. Priorities in statistics, the sensitive feet of elephants, and don’t transform data. </w:t>
      </w:r>
      <w:r w:rsidRPr="00957005">
        <w:rPr>
          <w:i/>
          <w:szCs w:val="21"/>
          <w:lang w:val="de-CH"/>
        </w:rPr>
        <w:t>Folia Geobotanica</w:t>
      </w:r>
      <w:r w:rsidRPr="00957005">
        <w:rPr>
          <w:szCs w:val="21"/>
          <w:lang w:val="de-CH"/>
        </w:rPr>
        <w:t xml:space="preserve"> 42: 161–167.</w:t>
      </w:r>
    </w:p>
    <w:p w14:paraId="6E1CA420" w14:textId="77777777" w:rsidR="001027B9" w:rsidRPr="00957005" w:rsidRDefault="001027B9" w:rsidP="006D784B">
      <w:pPr>
        <w:pStyle w:val="Literatur"/>
        <w:rPr>
          <w:lang w:val="de-CH"/>
        </w:rPr>
      </w:pPr>
    </w:p>
    <w:p w14:paraId="3B6BB38C" w14:textId="2C56665E" w:rsidR="00E379AC" w:rsidRPr="00957005" w:rsidRDefault="003C2132" w:rsidP="006D784B">
      <w:pPr>
        <w:pStyle w:val="berschrift1"/>
        <w:rPr>
          <w:lang w:val="de-CH"/>
        </w:rPr>
      </w:pPr>
      <w:bookmarkStart w:id="67" w:name="_Toc117278792"/>
      <w:r w:rsidRPr="00957005">
        <w:rPr>
          <w:b w:val="0"/>
          <w:lang w:val="de-CH"/>
        </w:rPr>
        <w:lastRenderedPageBreak/>
        <w:t>Statistik</w:t>
      </w:r>
      <w:r w:rsidR="00E379AC" w:rsidRPr="00957005">
        <w:rPr>
          <w:b w:val="0"/>
          <w:lang w:val="de-CH"/>
        </w:rPr>
        <w:t xml:space="preserve"> </w:t>
      </w:r>
      <w:r w:rsidR="00125A34" w:rsidRPr="00957005">
        <w:rPr>
          <w:b w:val="0"/>
          <w:lang w:val="de-CH"/>
        </w:rPr>
        <w:t>3</w:t>
      </w:r>
      <w:r w:rsidR="00C75213" w:rsidRPr="00957005">
        <w:rPr>
          <w:b w:val="0"/>
          <w:lang w:val="de-CH"/>
        </w:rPr>
        <w:t>:</w:t>
      </w:r>
      <w:r w:rsidR="00C75213" w:rsidRPr="00957005">
        <w:rPr>
          <w:b w:val="0"/>
          <w:lang w:val="de-CH"/>
        </w:rPr>
        <w:br/>
      </w:r>
      <w:r w:rsidR="00C75213" w:rsidRPr="00957005">
        <w:rPr>
          <w:lang w:val="de-CH"/>
        </w:rPr>
        <w:t>Lineare Modelle II</w:t>
      </w:r>
      <w:bookmarkEnd w:id="67"/>
    </w:p>
    <w:p w14:paraId="2DD3C871" w14:textId="77777777" w:rsidR="00E379AC" w:rsidRPr="00957005" w:rsidRDefault="00CA35A0" w:rsidP="006D784B">
      <w:pPr>
        <w:pStyle w:val="Textkrper"/>
        <w:rPr>
          <w:b/>
          <w:lang w:val="de-CH"/>
        </w:rPr>
      </w:pPr>
      <w:r w:rsidRPr="00957005">
        <w:rPr>
          <w:b/>
          <w:lang w:val="de-CH"/>
        </w:rPr>
        <w:t xml:space="preserve">Statistik 3 fassen wir zu Beginn den generellen Ablauf inferenzstatistischer Analysen in einem Flussdiagramm zusammen. Dann wird die ANCOVA als eine Technik vorgestellt, die eine ANOVA mit einer linearen Regression verbindet. Danach geht es um komplexere Versionen linearer Regressionen. Hier betrachten wir polynomiale Regressionen, die z. B. einen Test auf unimodale Beziehungen erlauben, indem man dieselbe Prädiktorvariable linear und quadriert einspeist. Multiple Regressionen versuchen dagegen, eine abhängige Variable durch zwei oder mehr verschieden Prädiktorvariablen zu erklären. Wir thematisieren verschiedene dabei auftretende Probleme und ihre Lösung, insbesondere den Umgang mit korrelierten Prädiktoren und das Aufspüren des besten unter mehreren möglichen statistischen Modellen. Hieran wird auch der </w:t>
      </w:r>
      <w:r w:rsidRPr="00957005">
        <w:rPr>
          <w:b/>
          <w:i/>
          <w:lang w:val="de-CH"/>
        </w:rPr>
        <w:t>informatian theoretician</w:t>
      </w:r>
      <w:r w:rsidRPr="00957005">
        <w:rPr>
          <w:b/>
          <w:lang w:val="de-CH"/>
        </w:rPr>
        <w:t xml:space="preserve">-Ansatz der Statistik und die </w:t>
      </w:r>
      <w:r w:rsidRPr="00957005">
        <w:rPr>
          <w:b/>
          <w:i/>
          <w:lang w:val="de-CH"/>
        </w:rPr>
        <w:t>multimodel inference</w:t>
      </w:r>
      <w:r w:rsidRPr="00957005">
        <w:rPr>
          <w:b/>
          <w:lang w:val="de-CH"/>
        </w:rPr>
        <w:t xml:space="preserve"> eingeführt.</w:t>
      </w:r>
    </w:p>
    <w:p w14:paraId="30BD74F0" w14:textId="77777777" w:rsidR="00FD19D3" w:rsidRPr="00957005" w:rsidRDefault="00FD19D3" w:rsidP="001F6A5C">
      <w:pPr>
        <w:pStyle w:val="berschrift2"/>
      </w:pPr>
      <w:bookmarkStart w:id="68" w:name="_Toc117278793"/>
      <w:r w:rsidRPr="00957005">
        <w:t>Lernziele</w:t>
      </w:r>
      <w:bookmarkEnd w:id="68"/>
    </w:p>
    <w:p w14:paraId="6F3BE584" w14:textId="77777777" w:rsidR="00FD19D3" w:rsidRPr="00957005" w:rsidRDefault="00FD19D3" w:rsidP="006D784B">
      <w:pPr>
        <w:contextualSpacing/>
        <w:textAlignment w:val="baseline"/>
        <w:rPr>
          <w:rFonts w:ascii="Arial" w:eastAsia="Times New Roman" w:hAnsi="Arial" w:cs="Arial"/>
          <w:i/>
          <w:lang w:val="de-CH" w:eastAsia="en-GB"/>
        </w:rPr>
      </w:pPr>
      <w:r w:rsidRPr="00957005">
        <w:rPr>
          <w:rFonts w:ascii="Arial" w:eastAsiaTheme="minorEastAsia" w:hAnsi="Arial" w:cs="Arial"/>
          <w:i/>
          <w:color w:val="000000" w:themeColor="text1"/>
          <w:lang w:val="de-CH" w:eastAsia="en-GB"/>
        </w:rPr>
        <w:t>Ihr…</w:t>
      </w:r>
    </w:p>
    <w:p w14:paraId="22B97F08" w14:textId="77777777" w:rsidR="00854250" w:rsidRPr="00957005" w:rsidRDefault="00854250"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wisst, wofür </w:t>
      </w:r>
      <w:r w:rsidRPr="00957005">
        <w:rPr>
          <w:rFonts w:ascii="Arial" w:eastAsia="MS PGothic" w:hAnsi="Arial" w:cs="Arial"/>
          <w:b/>
          <w:i/>
          <w:iCs/>
          <w:color w:val="000000" w:themeColor="text1"/>
          <w:lang w:val="de-CH" w:eastAsia="en-GB"/>
        </w:rPr>
        <w:t>ANCOVA</w:t>
      </w:r>
      <w:r w:rsidRPr="00957005">
        <w:rPr>
          <w:rFonts w:ascii="Arial" w:eastAsia="MS PGothic" w:hAnsi="Arial" w:cs="Arial"/>
          <w:i/>
          <w:iCs/>
          <w:color w:val="000000" w:themeColor="text1"/>
          <w:lang w:val="de-CH" w:eastAsia="en-GB"/>
        </w:rPr>
        <w:t xml:space="preserve"> steht, wann dieses statistische Verfahren zum Einsatz kommt und wie das praktisch geht.</w:t>
      </w:r>
    </w:p>
    <w:p w14:paraId="414B0B08" w14:textId="77777777" w:rsidR="00854250" w:rsidRPr="00957005" w:rsidRDefault="00854250"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versteht, wann es Sinn macht, </w:t>
      </w:r>
      <w:r w:rsidRPr="00957005">
        <w:rPr>
          <w:rFonts w:ascii="Arial" w:eastAsia="MS PGothic" w:hAnsi="Arial" w:cs="Arial"/>
          <w:b/>
          <w:i/>
          <w:iCs/>
          <w:color w:val="000000" w:themeColor="text1"/>
          <w:lang w:val="de-CH" w:eastAsia="en-GB"/>
        </w:rPr>
        <w:t>quadratische Terme in eine Regression</w:t>
      </w:r>
      <w:r w:rsidRPr="00957005">
        <w:rPr>
          <w:rFonts w:ascii="Arial" w:eastAsia="MS PGothic" w:hAnsi="Arial" w:cs="Arial"/>
          <w:i/>
          <w:iCs/>
          <w:color w:val="000000" w:themeColor="text1"/>
          <w:lang w:val="de-CH" w:eastAsia="en-GB"/>
        </w:rPr>
        <w:t xml:space="preserve"> einfliessen zu lassen und warum das dann trotzdem noch ein lineares Modell ist;</w:t>
      </w:r>
    </w:p>
    <w:p w14:paraId="76F3036D" w14:textId="77777777" w:rsidR="00854250" w:rsidRPr="00957005" w:rsidRDefault="00854250"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könnt </w:t>
      </w:r>
      <w:r w:rsidRPr="00957005">
        <w:rPr>
          <w:rFonts w:ascii="Arial" w:eastAsia="MS PGothic" w:hAnsi="Arial" w:cs="Arial"/>
          <w:b/>
          <w:i/>
          <w:iCs/>
          <w:color w:val="000000" w:themeColor="text1"/>
          <w:lang w:val="de-CH" w:eastAsia="en-GB"/>
        </w:rPr>
        <w:t>lineare Regressionen mit mehreren Prädiktoren</w:t>
      </w:r>
      <w:r w:rsidRPr="00957005">
        <w:rPr>
          <w:rFonts w:ascii="Arial" w:eastAsia="MS PGothic" w:hAnsi="Arial" w:cs="Arial"/>
          <w:i/>
          <w:iCs/>
          <w:color w:val="000000" w:themeColor="text1"/>
          <w:lang w:val="de-CH" w:eastAsia="en-GB"/>
        </w:rPr>
        <w:t xml:space="preserve"> in R implementieren und wisst, welche Aspekte ihr bei der Modellspezifikation und bei der Auswahl des «besten» Modells beachten müsst; und</w:t>
      </w:r>
    </w:p>
    <w:p w14:paraId="63D75E69" w14:textId="77777777" w:rsidR="00854250" w:rsidRPr="00957005" w:rsidRDefault="00854250"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kennt die Gütemasse des </w:t>
      </w:r>
      <w:r w:rsidRPr="00957005">
        <w:rPr>
          <w:rFonts w:ascii="Arial" w:eastAsia="MS PGothic" w:hAnsi="Arial" w:cs="Arial"/>
          <w:b/>
          <w:i/>
          <w:iCs/>
          <w:color w:val="000000" w:themeColor="text1"/>
          <w:lang w:val="de-CH" w:eastAsia="en-GB"/>
        </w:rPr>
        <w:t>information theoretician approach</w:t>
      </w:r>
      <w:r w:rsidRPr="00957005">
        <w:rPr>
          <w:rFonts w:ascii="Arial" w:eastAsia="MS PGothic" w:hAnsi="Arial" w:cs="Arial"/>
          <w:i/>
          <w:iCs/>
          <w:color w:val="000000" w:themeColor="text1"/>
          <w:lang w:val="de-CH" w:eastAsia="en-GB"/>
        </w:rPr>
        <w:t xml:space="preserve"> und könnt sie interpretieren. </w:t>
      </w:r>
    </w:p>
    <w:p w14:paraId="38177B14" w14:textId="43309E46" w:rsidR="00E379AC" w:rsidRPr="00957005" w:rsidRDefault="00CB4D60" w:rsidP="001F6A5C">
      <w:pPr>
        <w:pStyle w:val="berschrift2"/>
      </w:pPr>
      <w:bookmarkStart w:id="69" w:name="_Toc117278794"/>
      <w:r w:rsidRPr="00957005">
        <w:t>Genereller Ablauf einer statistischen Analyse</w:t>
      </w:r>
      <w:bookmarkEnd w:id="69"/>
    </w:p>
    <w:p w14:paraId="6E756EEB" w14:textId="57C597E9" w:rsidR="00E379AC" w:rsidRPr="00957005" w:rsidRDefault="00FE7D2F" w:rsidP="006D784B">
      <w:pPr>
        <w:pStyle w:val="Textkrper"/>
        <w:rPr>
          <w:lang w:val="de-CH"/>
        </w:rPr>
      </w:pPr>
      <w:r w:rsidRPr="00957005">
        <w:rPr>
          <w:lang w:val="de-CH"/>
        </w:rPr>
        <w:t>Das folgende Schema zeigt den generellen Ablauf einer statistischen Analyse, wie er für alle schon besprochenen und auch alle noch kommenden Verfahren gilt:</w:t>
      </w:r>
    </w:p>
    <w:p w14:paraId="5B9B4DD0" w14:textId="3E9D7630" w:rsidR="009E54B1" w:rsidRPr="00957005" w:rsidRDefault="00737C18" w:rsidP="006D784B">
      <w:pPr>
        <w:pStyle w:val="Textkrper"/>
        <w:spacing w:before="360" w:after="360"/>
        <w:jc w:val="center"/>
        <w:rPr>
          <w:lang w:val="de-CH"/>
        </w:rPr>
      </w:pPr>
      <w:r w:rsidRPr="00957005">
        <w:rPr>
          <w:noProof/>
          <w:lang w:val="de-CH" w:eastAsia="en-GB"/>
        </w:rPr>
        <w:lastRenderedPageBreak/>
        <w:drawing>
          <wp:inline distT="0" distB="0" distL="0" distR="0" wp14:anchorId="6BBA847C" wp14:editId="238F9E57">
            <wp:extent cx="5942330" cy="3734197"/>
            <wp:effectExtent l="0" t="0" r="127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2330" cy="3734197"/>
                    </a:xfrm>
                    <a:prstGeom prst="rect">
                      <a:avLst/>
                    </a:prstGeom>
                    <a:noFill/>
                    <a:ln>
                      <a:noFill/>
                    </a:ln>
                  </pic:spPr>
                </pic:pic>
              </a:graphicData>
            </a:graphic>
          </wp:inline>
        </w:drawing>
      </w:r>
    </w:p>
    <w:p w14:paraId="3080C9AC" w14:textId="5D3E0241" w:rsidR="00FE7D2F" w:rsidRPr="00957005" w:rsidRDefault="00737C18" w:rsidP="006D784B">
      <w:pPr>
        <w:pStyle w:val="Textkrper"/>
        <w:rPr>
          <w:lang w:val="de-CH"/>
        </w:rPr>
      </w:pPr>
      <w:r w:rsidRPr="00957005">
        <w:rPr>
          <w:lang w:val="de-CH"/>
        </w:rPr>
        <w:t>Ein zentrales Element ist die Modelldiagnostik, die wir in Statistik 2 am Ende behandelt haben. Leider wird sie oft vergessen! Basierend auf den Ergebnissen der Modelldiagnostik kann man entweder</w:t>
      </w:r>
      <w:r w:rsidR="005B45C0" w:rsidRPr="00957005">
        <w:rPr>
          <w:lang w:val="de-CH"/>
        </w:rPr>
        <w:t xml:space="preserve"> die Ergebnisse fertigstellen oder aber man muss zu den initialen Schritten zurückgehen. Möglicherweise war das gewählte statistische Verfahren schon nicht adäquat oder das Verfahren war in Ordnung, nur die Details der Spezifizierung (etwa Transformationen von Daten) müssen nachgebessert werden.</w:t>
      </w:r>
    </w:p>
    <w:p w14:paraId="33C557A0" w14:textId="286B5DBF" w:rsidR="00CB4D60" w:rsidRPr="00957005" w:rsidRDefault="00CB4D60" w:rsidP="001F6A5C">
      <w:pPr>
        <w:pStyle w:val="berschrift2"/>
      </w:pPr>
      <w:bookmarkStart w:id="70" w:name="_Toc117278795"/>
      <w:r w:rsidRPr="00957005">
        <w:t>Covarianzanalyse (ANCOVA)</w:t>
      </w:r>
      <w:bookmarkEnd w:id="70"/>
    </w:p>
    <w:p w14:paraId="2AF4BABD" w14:textId="31353ADB" w:rsidR="00CB4D60" w:rsidRPr="00957005" w:rsidRDefault="00012591" w:rsidP="006D784B">
      <w:pPr>
        <w:pStyle w:val="Textkrper"/>
        <w:rPr>
          <w:lang w:val="de-CH"/>
        </w:rPr>
      </w:pPr>
      <w:r w:rsidRPr="00957005">
        <w:rPr>
          <w:lang w:val="de-CH"/>
        </w:rPr>
        <w:t>Wie wir schon bei „Lineare Modelle allgemein“ in Statitik 2 gesehen haben, lassen sich metrische und kategoriale Variablen in einem einzigen linearen Modell kombinieren. Eine ANCOVA macht genau dieses</w:t>
      </w:r>
      <w:r w:rsidR="00301658" w:rsidRPr="00957005">
        <w:rPr>
          <w:lang w:val="de-CH"/>
        </w:rPr>
        <w:t>, ist also im Prinzip eine Kombination aus ANOVA und linearer Regression</w:t>
      </w:r>
      <w:r w:rsidR="00B34B14" w:rsidRPr="00957005">
        <w:rPr>
          <w:lang w:val="de-CH"/>
        </w:rPr>
        <w:t>. Stellen wir uns vor, wir hätten</w:t>
      </w:r>
      <w:r w:rsidR="00E34795" w:rsidRPr="00957005">
        <w:rPr>
          <w:lang w:val="de-CH"/>
        </w:rPr>
        <w:t xml:space="preserve"> einen Datensatz von Körpergewichten von </w:t>
      </w:r>
      <w:r w:rsidR="00C87599" w:rsidRPr="00957005">
        <w:rPr>
          <w:lang w:val="de-CH"/>
        </w:rPr>
        <w:t>Kindern</w:t>
      </w:r>
      <w:r w:rsidR="00E34795" w:rsidRPr="00957005">
        <w:rPr>
          <w:lang w:val="de-CH"/>
        </w:rPr>
        <w:t xml:space="preserve"> unterschiedlichen Alters </w:t>
      </w:r>
      <w:r w:rsidR="0026624F" w:rsidRPr="00957005">
        <w:rPr>
          <w:lang w:val="de-CH"/>
        </w:rPr>
        <w:t>(</w:t>
      </w:r>
      <w:r w:rsidR="0026624F" w:rsidRPr="00957005">
        <w:rPr>
          <w:rFonts w:ascii="Courier New" w:hAnsi="Courier New" w:cs="Courier New"/>
          <w:lang w:val="de-CH"/>
        </w:rPr>
        <w:t>age</w:t>
      </w:r>
      <w:r w:rsidR="0026624F" w:rsidRPr="00957005">
        <w:rPr>
          <w:lang w:val="de-CH"/>
        </w:rPr>
        <w:t xml:space="preserve">: metrisch) </w:t>
      </w:r>
      <w:r w:rsidR="00E34795" w:rsidRPr="00957005">
        <w:rPr>
          <w:lang w:val="de-CH"/>
        </w:rPr>
        <w:t>und Geschlechts</w:t>
      </w:r>
      <w:r w:rsidR="0026624F" w:rsidRPr="00957005">
        <w:rPr>
          <w:lang w:val="de-CH"/>
        </w:rPr>
        <w:t xml:space="preserve"> (</w:t>
      </w:r>
      <w:r w:rsidR="0026624F" w:rsidRPr="00957005">
        <w:rPr>
          <w:rFonts w:ascii="Courier New" w:hAnsi="Courier New" w:cs="Courier New"/>
          <w:lang w:val="de-CH"/>
        </w:rPr>
        <w:t>sex</w:t>
      </w:r>
      <w:r w:rsidR="0026624F" w:rsidRPr="00957005">
        <w:rPr>
          <w:lang w:val="de-CH"/>
        </w:rPr>
        <w:t>: kategorial/binär</w:t>
      </w:r>
      <w:r w:rsidR="009A0169" w:rsidRPr="00957005">
        <w:rPr>
          <w:lang w:val="de-CH"/>
        </w:rPr>
        <w:t>, dargestellt als blau und rot</w:t>
      </w:r>
      <w:r w:rsidR="0026624F" w:rsidRPr="00957005">
        <w:rPr>
          <w:lang w:val="de-CH"/>
        </w:rPr>
        <w:t>)</w:t>
      </w:r>
      <w:r w:rsidR="00E34795" w:rsidRPr="00957005">
        <w:rPr>
          <w:lang w:val="de-CH"/>
        </w:rPr>
        <w:t>. Eine ANCOVA testet nun, ob und wie sich</w:t>
      </w:r>
      <w:r w:rsidR="0026624F" w:rsidRPr="00957005">
        <w:rPr>
          <w:lang w:val="de-CH"/>
        </w:rPr>
        <w:t xml:space="preserve"> das Gewicht in Abhängigkeit von beiden Faktoren verhält.</w:t>
      </w:r>
      <w:r w:rsidR="009A0169" w:rsidRPr="00957005">
        <w:rPr>
          <w:lang w:val="de-CH"/>
        </w:rPr>
        <w:t xml:space="preserve"> Dabei gibt es im Prinzip sechs verschiedene Möglichkeiten</w:t>
      </w:r>
      <w:r w:rsidR="00C0596F" w:rsidRPr="00957005">
        <w:rPr>
          <w:lang w:val="de-CH"/>
        </w:rPr>
        <w:t>/Ergebnisse:</w:t>
      </w:r>
    </w:p>
    <w:p w14:paraId="604CE167" w14:textId="043A9A2B" w:rsidR="0078390F" w:rsidRPr="00957005" w:rsidRDefault="008C5D8D" w:rsidP="006D784B">
      <w:pPr>
        <w:pStyle w:val="Textkrper"/>
        <w:spacing w:before="360" w:after="360"/>
        <w:jc w:val="center"/>
        <w:rPr>
          <w:lang w:val="de-CH"/>
        </w:rPr>
      </w:pPr>
      <w:r w:rsidRPr="00957005">
        <w:rPr>
          <w:noProof/>
          <w:sz w:val="19"/>
          <w:szCs w:val="19"/>
          <w:lang w:val="de-CH" w:eastAsia="en-GB"/>
        </w:rPr>
        <w:lastRenderedPageBreak/>
        <w:drawing>
          <wp:inline distT="0" distB="0" distL="0" distR="0" wp14:anchorId="57391526" wp14:editId="7F5CC092">
            <wp:extent cx="3614928" cy="2904744"/>
            <wp:effectExtent l="0" t="0" r="508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9.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14928" cy="2904744"/>
                    </a:xfrm>
                    <a:prstGeom prst="rect">
                      <a:avLst/>
                    </a:prstGeom>
                  </pic:spPr>
                </pic:pic>
              </a:graphicData>
            </a:graphic>
          </wp:inline>
        </w:drawing>
      </w:r>
      <w:r w:rsidR="0078390F" w:rsidRPr="00957005">
        <w:rPr>
          <w:sz w:val="19"/>
          <w:szCs w:val="19"/>
          <w:lang w:val="de-CH"/>
        </w:rPr>
        <w:br/>
        <w:t xml:space="preserve">(aus </w:t>
      </w:r>
      <w:r w:rsidR="009A0169" w:rsidRPr="00957005">
        <w:rPr>
          <w:sz w:val="19"/>
          <w:szCs w:val="19"/>
          <w:lang w:val="de-CH"/>
        </w:rPr>
        <w:t>Crawley 2015</w:t>
      </w:r>
      <w:r w:rsidR="0078390F" w:rsidRPr="00957005">
        <w:rPr>
          <w:sz w:val="19"/>
          <w:szCs w:val="19"/>
          <w:lang w:val="de-CH"/>
        </w:rPr>
        <w:t>)</w:t>
      </w:r>
    </w:p>
    <w:p w14:paraId="61C1C504" w14:textId="77777777" w:rsidR="0026624F" w:rsidRPr="00957005" w:rsidRDefault="0026624F" w:rsidP="006D784B">
      <w:pPr>
        <w:pStyle w:val="Textkrper"/>
        <w:rPr>
          <w:lang w:val="de-CH"/>
        </w:rPr>
      </w:pPr>
      <w:r w:rsidRPr="00957005">
        <w:rPr>
          <w:lang w:val="de-CH"/>
        </w:rPr>
        <w:t xml:space="preserve">Wie andere lineare Modelle auch, kann man </w:t>
      </w:r>
      <w:r w:rsidR="00301658" w:rsidRPr="00957005">
        <w:rPr>
          <w:lang w:val="de-CH"/>
        </w:rPr>
        <w:t xml:space="preserve">eine ANCOVA mittels </w:t>
      </w:r>
      <w:r w:rsidR="00301658" w:rsidRPr="00957005">
        <w:rPr>
          <w:rFonts w:ascii="Courier New" w:hAnsi="Courier New" w:cs="Courier New"/>
          <w:lang w:val="de-CH"/>
        </w:rPr>
        <w:t>aov</w:t>
      </w:r>
      <w:r w:rsidR="00301658" w:rsidRPr="00957005">
        <w:rPr>
          <w:lang w:val="de-CH"/>
        </w:rPr>
        <w:t xml:space="preserve"> oder mittels </w:t>
      </w:r>
      <w:r w:rsidR="00301658" w:rsidRPr="00957005">
        <w:rPr>
          <w:rFonts w:ascii="Courier New" w:hAnsi="Courier New" w:cs="Courier New"/>
          <w:lang w:val="de-CH"/>
        </w:rPr>
        <w:t>lm</w:t>
      </w:r>
      <w:r w:rsidR="00301658" w:rsidRPr="00957005">
        <w:rPr>
          <w:lang w:val="de-CH"/>
        </w:rPr>
        <w:t xml:space="preserve"> spezifizieren. Es ist zu beachten, dass hier die Reihenfolge der Variablen wichtig ist:</w:t>
      </w:r>
    </w:p>
    <w:p w14:paraId="44441A10" w14:textId="77777777" w:rsidR="00C0596F" w:rsidRPr="00957005" w:rsidRDefault="00C0596F"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summary(aov(weight~age*sex))</w:t>
      </w:r>
    </w:p>
    <w:p w14:paraId="0FA10574" w14:textId="77777777" w:rsidR="00E349E1" w:rsidRPr="00957005" w:rsidRDefault="00E349E1" w:rsidP="006D784B">
      <w:pPr>
        <w:spacing w:line="240" w:lineRule="auto"/>
        <w:textAlignment w:val="baseline"/>
        <w:rPr>
          <w:rFonts w:ascii="Times New Roman" w:eastAsia="Times New Roman" w:hAnsi="Times New Roman"/>
          <w:b/>
          <w:color w:val="FF0000"/>
          <w:lang w:val="de-CH" w:eastAsia="en-GB"/>
        </w:rPr>
      </w:pPr>
    </w:p>
    <w:p w14:paraId="227161AF" w14:textId="78CD8C20" w:rsidR="00301658" w:rsidRPr="00957005" w:rsidRDefault="00E349E1" w:rsidP="006D784B">
      <w:pPr>
        <w:pStyle w:val="Textkrper"/>
        <w:rPr>
          <w:lang w:val="de-CH"/>
        </w:rPr>
      </w:pPr>
      <w:r w:rsidRPr="00957005">
        <w:rPr>
          <w:lang w:val="de-CH"/>
        </w:rPr>
        <w:t xml:space="preserve">Im vollen Modell </w:t>
      </w:r>
      <w:r w:rsidR="00EA39F3" w:rsidRPr="00957005">
        <w:rPr>
          <w:lang w:val="de-CH"/>
        </w:rPr>
        <w:t>(</w:t>
      </w:r>
      <w:r w:rsidR="00EA39F3" w:rsidRPr="00957005">
        <w:rPr>
          <w:i/>
          <w:lang w:val="de-CH"/>
        </w:rPr>
        <w:t>full model,</w:t>
      </w:r>
      <w:r w:rsidR="00EA39F3" w:rsidRPr="00957005">
        <w:rPr>
          <w:lang w:val="de-CH"/>
        </w:rPr>
        <w:t xml:space="preserve"> </w:t>
      </w:r>
      <w:r w:rsidR="00EA39F3" w:rsidRPr="00957005">
        <w:rPr>
          <w:i/>
          <w:lang w:val="de-CH"/>
        </w:rPr>
        <w:t>global model</w:t>
      </w:r>
      <w:r w:rsidR="00EA39F3" w:rsidRPr="00957005">
        <w:rPr>
          <w:lang w:val="de-CH"/>
        </w:rPr>
        <w:t xml:space="preserve">) </w:t>
      </w:r>
      <w:r w:rsidRPr="00957005">
        <w:rPr>
          <w:lang w:val="de-CH"/>
        </w:rPr>
        <w:t>wurden vier Parameter gefittet (2 Steigungen und 2 Achsenabschnitte</w:t>
      </w:r>
      <w:r w:rsidR="00D3208A" w:rsidRPr="00957005">
        <w:rPr>
          <w:lang w:val="de-CH"/>
        </w:rPr>
        <w:t xml:space="preserve">). </w:t>
      </w:r>
      <w:r w:rsidR="00EA39F3" w:rsidRPr="00957005">
        <w:rPr>
          <w:lang w:val="de-CH"/>
        </w:rPr>
        <w:t>Das haben wir durch das „*“-Zeichen spezifiziert. Dieses sagt, dass</w:t>
      </w:r>
      <w:r w:rsidR="00DC167F" w:rsidRPr="00957005">
        <w:rPr>
          <w:lang w:val="de-CH"/>
        </w:rPr>
        <w:t xml:space="preserve"> nicht nur Alter und Geschlecht unabhängig voneinander einen (additiven) Effekt haben, sondern dass der Effekt des Alters je nach Geschlecht unterschiedlich sein könnte</w:t>
      </w:r>
      <w:r w:rsidR="000A1744" w:rsidRPr="00957005">
        <w:rPr>
          <w:lang w:val="de-CH"/>
        </w:rPr>
        <w:t xml:space="preserve">, </w:t>
      </w:r>
      <w:r w:rsidR="00C87599" w:rsidRPr="00957005">
        <w:rPr>
          <w:lang w:val="de-CH"/>
        </w:rPr>
        <w:t>also die Gewichtszunahme mit</w:t>
      </w:r>
      <w:r w:rsidR="000A1744" w:rsidRPr="00957005">
        <w:rPr>
          <w:lang w:val="de-CH"/>
        </w:rPr>
        <w:t xml:space="preserve">. </w:t>
      </w:r>
      <w:r w:rsidR="00D3208A" w:rsidRPr="00957005">
        <w:rPr>
          <w:lang w:val="de-CH"/>
        </w:rPr>
        <w:t xml:space="preserve">Jedoch sind oft nicht alle bedeutsam. Es ist daher wichtig, das Modell so lange zu vereinfachen, bis nur noch bedeutsame Parameter übrig sind. Dann hat man das minimal </w:t>
      </w:r>
      <w:r w:rsidR="00950F89" w:rsidRPr="00957005">
        <w:rPr>
          <w:lang w:val="de-CH"/>
        </w:rPr>
        <w:t>adäquate Modell.</w:t>
      </w:r>
    </w:p>
    <w:p w14:paraId="2D673EAA" w14:textId="520FACD5" w:rsidR="003F60A0" w:rsidRPr="00957005" w:rsidRDefault="003F60A0" w:rsidP="006D784B">
      <w:pPr>
        <w:pStyle w:val="Textkrper"/>
        <w:rPr>
          <w:lang w:val="de-CH"/>
        </w:rPr>
      </w:pPr>
      <w:r w:rsidRPr="00957005">
        <w:rPr>
          <w:lang w:val="de-CH"/>
        </w:rPr>
        <w:t xml:space="preserve">Für die </w:t>
      </w:r>
      <w:r w:rsidRPr="00957005">
        <w:rPr>
          <w:b/>
          <w:lang w:val="de-CH"/>
        </w:rPr>
        <w:t>Modellvereinfachung</w:t>
      </w:r>
      <w:r w:rsidRPr="00957005">
        <w:rPr>
          <w:lang w:val="de-CH"/>
        </w:rPr>
        <w:t xml:space="preserve"> gibt es unterschiedliche Strategien (mehr dazu später bei den „Multiplen linearen Regressionen“)</w:t>
      </w:r>
      <w:r w:rsidR="000A1744" w:rsidRPr="00957005">
        <w:rPr>
          <w:lang w:val="de-CH"/>
        </w:rPr>
        <w:t>. Man muss jedenfalls schrittweise vorgehen, d. h. immer nur einen Parameter löschen und dann das neue Modell anschauen</w:t>
      </w:r>
      <w:r w:rsidR="003D7880" w:rsidRPr="00957005">
        <w:rPr>
          <w:lang w:val="de-CH"/>
        </w:rPr>
        <w:t>. Wenn von den Parametern welche nicht signifikant sind, könnte man z.</w:t>
      </w:r>
      <w:r w:rsidR="00C03164" w:rsidRPr="00957005">
        <w:rPr>
          <w:lang w:val="de-CH"/>
        </w:rPr>
        <w:t> </w:t>
      </w:r>
      <w:r w:rsidR="003D7880" w:rsidRPr="00957005">
        <w:rPr>
          <w:lang w:val="de-CH"/>
        </w:rPr>
        <w:t>B. zunächst den am wenigsten signifikanten löschen und dann das neue Model betrachten, usw.</w:t>
      </w:r>
    </w:p>
    <w:p w14:paraId="11362A54" w14:textId="651D9988" w:rsidR="003D7880" w:rsidRPr="00957005" w:rsidRDefault="003D7880" w:rsidP="006D784B">
      <w:pPr>
        <w:pStyle w:val="Textkrper"/>
        <w:rPr>
          <w:lang w:val="de-CH"/>
        </w:rPr>
      </w:pPr>
      <w:r w:rsidRPr="00957005">
        <w:rPr>
          <w:lang w:val="de-CH"/>
        </w:rPr>
        <w:t>Alter</w:t>
      </w:r>
      <w:r w:rsidR="00C03164" w:rsidRPr="00957005">
        <w:rPr>
          <w:lang w:val="de-CH"/>
        </w:rPr>
        <w:t>nativ kann man auch ANOVAs zum Vergleich zweier unterschiedlich komp</w:t>
      </w:r>
      <w:r w:rsidR="00B20246" w:rsidRPr="00957005">
        <w:rPr>
          <w:lang w:val="de-CH"/>
        </w:rPr>
        <w:t>l</w:t>
      </w:r>
      <w:r w:rsidR="00C03164" w:rsidRPr="00957005">
        <w:rPr>
          <w:lang w:val="de-CH"/>
        </w:rPr>
        <w:t>exer Modelle verwenden. Das klingt zunächst schräg, da wir bislang</w:t>
      </w:r>
      <w:r w:rsidR="00BD379C" w:rsidRPr="00957005">
        <w:rPr>
          <w:lang w:val="de-CH"/>
        </w:rPr>
        <w:t xml:space="preserve"> ANOVAs verwendet haben, um innerhalb eines Modelles zu sehen, ob etwa die durch die Steigung erklärte Varianz signifikant ist. Den gleichen Ansatz kann man aber auch verwenden, um zwei unterschiedlich komplexe Modelle miteinander zu vergleichen</w:t>
      </w:r>
      <w:r w:rsidR="00FB1224" w:rsidRPr="00957005">
        <w:rPr>
          <w:lang w:val="de-CH"/>
        </w:rPr>
        <w:t>. Wichtig ist nur, dass das eine Modell im anderen geschachtelt ist:</w:t>
      </w:r>
    </w:p>
    <w:p w14:paraId="3C15E659" w14:textId="0CC3F35E" w:rsidR="00FB1224" w:rsidRPr="00957005" w:rsidRDefault="00FB1224" w:rsidP="006D784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anova(lm(weight~age*sex),</w:t>
      </w:r>
      <w:r w:rsidR="000C0694"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lm(weight~age+sex))</w:t>
      </w:r>
    </w:p>
    <w:p w14:paraId="05F93434" w14:textId="77777777" w:rsidR="00B95EF4" w:rsidRPr="00957005" w:rsidRDefault="00B95EF4" w:rsidP="006D784B">
      <w:pPr>
        <w:spacing w:line="240" w:lineRule="auto"/>
        <w:textAlignment w:val="baseline"/>
        <w:rPr>
          <w:rFonts w:ascii="Courier New" w:eastAsiaTheme="minorEastAsia" w:hAnsi="Courier New" w:cs="Courier New"/>
          <w:b/>
          <w:bCs/>
          <w:color w:val="FF0000"/>
          <w:kern w:val="24"/>
          <w:lang w:val="de-CH" w:eastAsia="en-GB"/>
        </w:rPr>
      </w:pPr>
    </w:p>
    <w:p w14:paraId="2EBBDC06" w14:textId="3CA18F40" w:rsidR="00FB1224" w:rsidRPr="00957005" w:rsidRDefault="00B95EF4" w:rsidP="006D784B">
      <w:pPr>
        <w:pStyle w:val="Textkrper"/>
        <w:rPr>
          <w:lang w:val="de-CH"/>
        </w:rPr>
      </w:pPr>
      <w:r w:rsidRPr="00957005">
        <w:rPr>
          <w:lang w:val="de-CH"/>
        </w:rPr>
        <w:t>Das komplexere Modell ist jenes mit „*“, das einfachere jenes mit „+“, da dort eine einheitliche Gewichtszunahme mit dem Alter angeommen wird</w:t>
      </w:r>
      <w:r w:rsidR="00D3525A" w:rsidRPr="00957005">
        <w:rPr>
          <w:lang w:val="de-CH"/>
        </w:rPr>
        <w:t>. Wenn die ANOVA nun ein signifikantes Ergebnis liefert, heisst das, dass der zusätzliche Parameter des komplexeren Modells (die Interaktion Alter x Geschlecht)</w:t>
      </w:r>
      <w:r w:rsidR="00360D6F" w:rsidRPr="00957005">
        <w:rPr>
          <w:lang w:val="de-CH"/>
        </w:rPr>
        <w:t xml:space="preserve"> mehr erklärt als zufällig zu erwarten und daher beibehalten werden sollte. Wenn die ANOVA ein nicht-signifkantes Ergebnis liefert, sollten wir uns für das einfachere Modell (jenes mit „+“) entscheiden. </w:t>
      </w:r>
    </w:p>
    <w:p w14:paraId="09ACA3D4" w14:textId="35C528E2" w:rsidR="00CB4D60" w:rsidRPr="00957005" w:rsidRDefault="00CB4D60" w:rsidP="001F6A5C">
      <w:pPr>
        <w:pStyle w:val="berschrift2"/>
      </w:pPr>
      <w:bookmarkStart w:id="71" w:name="_Toc117278796"/>
      <w:r w:rsidRPr="00957005">
        <w:lastRenderedPageBreak/>
        <w:t>Polynomische Regressionen</w:t>
      </w:r>
      <w:bookmarkEnd w:id="71"/>
    </w:p>
    <w:p w14:paraId="2B7555E2" w14:textId="4FF33E55" w:rsidR="005B0469" w:rsidRPr="00957005" w:rsidRDefault="005B0469" w:rsidP="005B0469">
      <w:pPr>
        <w:pStyle w:val="Textkrper"/>
        <w:rPr>
          <w:lang w:val="de-CH"/>
        </w:rPr>
      </w:pPr>
      <w:r w:rsidRPr="00957005">
        <w:rPr>
          <w:lang w:val="de-CH"/>
        </w:rPr>
        <w:t xml:space="preserve">Eine </w:t>
      </w:r>
      <w:r w:rsidR="008E5174" w:rsidRPr="00957005">
        <w:rPr>
          <w:lang w:val="de-CH"/>
        </w:rPr>
        <w:t>quadratische</w:t>
      </w:r>
      <w:r w:rsidRPr="00957005">
        <w:rPr>
          <w:lang w:val="de-CH"/>
        </w:rPr>
        <w:t xml:space="preserve"> Regression </w:t>
      </w:r>
      <w:r w:rsidR="008E5174" w:rsidRPr="00957005">
        <w:rPr>
          <w:lang w:val="de-CH"/>
        </w:rPr>
        <w:t xml:space="preserve">(Polynom 2. Ordnung) </w:t>
      </w:r>
      <w:r w:rsidRPr="00957005">
        <w:rPr>
          <w:lang w:val="de-CH"/>
        </w:rPr>
        <w:t>ist die einfachste Möglichkeit, eine sogenannte unimodale (</w:t>
      </w:r>
      <w:r w:rsidRPr="00957005">
        <w:rPr>
          <w:i/>
          <w:lang w:val="de-CH"/>
        </w:rPr>
        <w:t>humpshaped</w:t>
      </w:r>
      <w:r w:rsidRPr="00957005">
        <w:rPr>
          <w:lang w:val="de-CH"/>
        </w:rPr>
        <w:t>) Beziehung von abhängiger zur unabhängigen Variablen mathematisch abzubilden. Unimodal/</w:t>
      </w:r>
      <w:r w:rsidRPr="00957005">
        <w:rPr>
          <w:i/>
          <w:lang w:val="de-CH"/>
        </w:rPr>
        <w:t>humpshaped</w:t>
      </w:r>
      <w:r w:rsidRPr="00957005">
        <w:rPr>
          <w:lang w:val="de-CH"/>
        </w:rPr>
        <w:t xml:space="preserve"> meint, dass die Kurve ein Maximum hat, d. h. die</w:t>
      </w:r>
      <w:r w:rsidR="004E6BEE" w:rsidRPr="00957005">
        <w:rPr>
          <w:lang w:val="de-CH"/>
        </w:rPr>
        <w:t xml:space="preserve"> abhängige Variable für mittlere Werte der Prädiktorvariablen den höchsten Wert aufweist. Für viele Beziehungen sind solche unimodalen Kurvenverläufe theoretische vorhergesagt und/oder theoretisch nachgewiesen. In der Ökologie gilt das z. B. für die Beziehung des Artenreichtums zu so unterschiedlichen Faktoren wie Störungshäufigkeit (</w:t>
      </w:r>
      <w:r w:rsidR="004E6BEE" w:rsidRPr="00957005">
        <w:rPr>
          <w:i/>
          <w:lang w:val="de-CH"/>
        </w:rPr>
        <w:t>intermediate disturbance hypothesis</w:t>
      </w:r>
      <w:r w:rsidR="004E6BEE" w:rsidRPr="00957005">
        <w:rPr>
          <w:lang w:val="de-CH"/>
        </w:rPr>
        <w:t>, IDH), Boden-pH-Wert und Produktivität/Biomasse.</w:t>
      </w:r>
    </w:p>
    <w:p w14:paraId="4AF1CA8C" w14:textId="0CC9385B" w:rsidR="00872DF2" w:rsidRPr="00957005" w:rsidRDefault="00872DF2" w:rsidP="005B0469">
      <w:pPr>
        <w:pStyle w:val="Textkrper"/>
        <w:rPr>
          <w:lang w:val="de-CH"/>
        </w:rPr>
      </w:pPr>
      <w:r w:rsidRPr="00957005">
        <w:rPr>
          <w:lang w:val="de-CH"/>
        </w:rPr>
        <w:t>Das statistische Modell für eine quadratische Beziehung ist:</w:t>
      </w:r>
    </w:p>
    <w:p w14:paraId="38F43CB2" w14:textId="5C3FF0F0" w:rsidR="00872DF2" w:rsidRPr="00957005" w:rsidRDefault="00872DF2" w:rsidP="00872DF2">
      <w:pPr>
        <w:pStyle w:val="Textkrper"/>
        <w:ind w:firstLine="567"/>
        <w:rPr>
          <w:lang w:val="de-CH"/>
        </w:rPr>
      </w:pPr>
      <w:r w:rsidRPr="00957005">
        <w:rPr>
          <w:rFonts w:eastAsiaTheme="minorEastAsia" w:cs="Arial"/>
          <w:i/>
          <w:iCs/>
          <w:color w:val="000000" w:themeColor="text1"/>
          <w:lang w:val="de-CH"/>
        </w:rPr>
        <w:t>y</w:t>
      </w:r>
      <w:r w:rsidRPr="00957005">
        <w:rPr>
          <w:rFonts w:eastAsiaTheme="minorEastAsia" w:cs="Arial"/>
          <w:color w:val="000000" w:themeColor="text1"/>
          <w:position w:val="-10"/>
          <w:lang w:val="de-CH"/>
        </w:rPr>
        <w:t>i</w:t>
      </w:r>
      <w:r w:rsidRPr="00957005">
        <w:rPr>
          <w:rFonts w:eastAsiaTheme="minorEastAsia" w:cs="Arial"/>
          <w:color w:val="000000" w:themeColor="text1"/>
          <w:lang w:val="de-CH"/>
        </w:rPr>
        <w:t xml:space="preserve"> = </w:t>
      </w:r>
      <w:r w:rsidRPr="00957005">
        <w:rPr>
          <w:rFonts w:ascii="Calibri" w:eastAsiaTheme="minorEastAsia" w:hAnsi="Calibri" w:cs="Arial"/>
          <w:color w:val="000000" w:themeColor="text1"/>
          <w:lang w:val="de-CH"/>
        </w:rPr>
        <w:t>β</w:t>
      </w:r>
      <w:r w:rsidRPr="00957005">
        <w:rPr>
          <w:rFonts w:ascii="Calibri" w:eastAsiaTheme="minorEastAsia" w:hAnsi="Calibri" w:cs="Arial"/>
          <w:color w:val="000000" w:themeColor="text1"/>
          <w:position w:val="-10"/>
          <w:lang w:val="de-CH"/>
        </w:rPr>
        <w:t>0</w:t>
      </w:r>
      <w:r w:rsidRPr="00957005">
        <w:rPr>
          <w:rFonts w:ascii="Calibri" w:eastAsiaTheme="minorEastAsia" w:hAnsi="Calibri" w:cs="Arial"/>
          <w:color w:val="000000" w:themeColor="text1"/>
          <w:lang w:val="de-CH"/>
        </w:rPr>
        <w:t xml:space="preserve"> + β</w:t>
      </w:r>
      <w:r w:rsidRPr="00957005">
        <w:rPr>
          <w:rFonts w:ascii="Calibri" w:eastAsiaTheme="minorEastAsia" w:hAnsi="Calibri" w:cs="Arial"/>
          <w:color w:val="000000" w:themeColor="text1"/>
          <w:position w:val="-10"/>
          <w:lang w:val="de-CH"/>
        </w:rPr>
        <w:t>1</w:t>
      </w:r>
      <w:r w:rsidRPr="00957005">
        <w:rPr>
          <w:rFonts w:ascii="Calibri" w:eastAsiaTheme="minorEastAsia" w:hAnsi="Calibri" w:cs="Arial"/>
          <w:i/>
          <w:iCs/>
          <w:color w:val="000000" w:themeColor="text1"/>
          <w:lang w:val="de-CH"/>
        </w:rPr>
        <w:t>x</w:t>
      </w:r>
      <w:r w:rsidRPr="00957005">
        <w:rPr>
          <w:rFonts w:ascii="Calibri" w:eastAsiaTheme="minorEastAsia" w:hAnsi="Calibri" w:cs="Arial"/>
          <w:color w:val="000000" w:themeColor="text1"/>
          <w:position w:val="-10"/>
          <w:lang w:val="de-CH"/>
        </w:rPr>
        <w:t>i</w:t>
      </w:r>
      <w:r w:rsidRPr="00957005">
        <w:rPr>
          <w:rFonts w:ascii="Calibri" w:eastAsiaTheme="minorEastAsia" w:hAnsi="Calibri" w:cs="Arial"/>
          <w:color w:val="000000" w:themeColor="text1"/>
          <w:lang w:val="de-CH"/>
        </w:rPr>
        <w:t xml:space="preserve"> + β</w:t>
      </w:r>
      <w:r w:rsidRPr="00957005">
        <w:rPr>
          <w:rFonts w:ascii="Calibri" w:eastAsiaTheme="minorEastAsia" w:hAnsi="Calibri" w:cs="Arial"/>
          <w:color w:val="000000" w:themeColor="text1"/>
          <w:position w:val="-10"/>
          <w:lang w:val="de-CH"/>
        </w:rPr>
        <w:t>2</w:t>
      </w:r>
      <w:r w:rsidRPr="00957005">
        <w:rPr>
          <w:rFonts w:ascii="Calibri" w:eastAsiaTheme="minorEastAsia" w:hAnsi="Calibri" w:cs="Arial"/>
          <w:i/>
          <w:iCs/>
          <w:color w:val="000000" w:themeColor="text1"/>
          <w:lang w:val="de-CH"/>
        </w:rPr>
        <w:t>x</w:t>
      </w:r>
      <w:r w:rsidRPr="00957005">
        <w:rPr>
          <w:rFonts w:ascii="Calibri" w:eastAsiaTheme="minorEastAsia" w:hAnsi="Calibri" w:cs="Arial"/>
          <w:color w:val="000000" w:themeColor="text1"/>
          <w:position w:val="-10"/>
          <w:lang w:val="de-CH"/>
        </w:rPr>
        <w:t>i</w:t>
      </w:r>
      <w:r w:rsidRPr="00957005">
        <w:rPr>
          <w:rFonts w:ascii="Calibri" w:eastAsiaTheme="minorEastAsia" w:hAnsi="Calibri" w:cs="Arial"/>
          <w:color w:val="000000" w:themeColor="text1"/>
          <w:lang w:val="de-CH"/>
        </w:rPr>
        <w:t>²</w:t>
      </w:r>
    </w:p>
    <w:p w14:paraId="54D9DF56" w14:textId="1CB69E67" w:rsidR="008E5174" w:rsidRPr="00957005" w:rsidRDefault="008E5174" w:rsidP="005B0469">
      <w:pPr>
        <w:pStyle w:val="Textkrper"/>
        <w:rPr>
          <w:lang w:val="de-CH"/>
        </w:rPr>
      </w:pPr>
      <w:r w:rsidRPr="00957005">
        <w:rPr>
          <w:lang w:val="de-CH"/>
        </w:rPr>
        <w:t xml:space="preserve">In R wird eine </w:t>
      </w:r>
      <w:r w:rsidR="00113BB7" w:rsidRPr="00957005">
        <w:rPr>
          <w:lang w:val="de-CH"/>
        </w:rPr>
        <w:t>quadratische</w:t>
      </w:r>
      <w:r w:rsidRPr="00957005">
        <w:rPr>
          <w:lang w:val="de-CH"/>
        </w:rPr>
        <w:t xml:space="preserve"> Reg</w:t>
      </w:r>
      <w:r w:rsidR="00113BB7" w:rsidRPr="00957005">
        <w:rPr>
          <w:lang w:val="de-CH"/>
        </w:rPr>
        <w:t>ression folgendermassen codiert:</w:t>
      </w:r>
    </w:p>
    <w:p w14:paraId="30772330" w14:textId="77777777" w:rsidR="00F56699" w:rsidRPr="00957005" w:rsidRDefault="00F56699" w:rsidP="00F56699">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summary(lm(f~e+I(e^2)))</w:t>
      </w:r>
    </w:p>
    <w:p w14:paraId="378390EF" w14:textId="77777777" w:rsidR="00F56699" w:rsidRPr="00957005" w:rsidRDefault="00F56699" w:rsidP="00F56699">
      <w:pPr>
        <w:wordWrap w:val="0"/>
        <w:spacing w:line="240" w:lineRule="auto"/>
        <w:textAlignment w:val="baseline"/>
        <w:rPr>
          <w:rFonts w:ascii="Courier New" w:eastAsiaTheme="minorEastAsia" w:hAnsi="Courier New" w:cs="Courier New"/>
          <w:b/>
          <w:bCs/>
          <w:color w:val="000000" w:themeColor="text1"/>
          <w:kern w:val="24"/>
          <w:lang w:val="de-CH" w:eastAsia="en-GB"/>
        </w:rPr>
      </w:pPr>
    </w:p>
    <w:p w14:paraId="658DA9A0" w14:textId="77777777" w:rsidR="00F56699" w:rsidRPr="00957005" w:rsidRDefault="00F56699" w:rsidP="00F56699">
      <w:pPr>
        <w:wordWrap w:val="0"/>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Coefficients:</w:t>
      </w:r>
    </w:p>
    <w:p w14:paraId="06B13A04" w14:textId="77777777" w:rsidR="00F56699" w:rsidRPr="00957005" w:rsidRDefault="00F56699" w:rsidP="00F56699">
      <w:pPr>
        <w:wordWrap w:val="0"/>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Estimate Std. Error t value Pr(&gt;|t|)   </w:t>
      </w:r>
    </w:p>
    <w:p w14:paraId="580B6B97" w14:textId="77777777" w:rsidR="00F56699" w:rsidRPr="00957005" w:rsidRDefault="00F56699" w:rsidP="00F56699">
      <w:pPr>
        <w:wordWrap w:val="0"/>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(Intercept) -2.239308   3.811746  -0.587  0.56777   </w:t>
      </w:r>
    </w:p>
    <w:p w14:paraId="492B6C47" w14:textId="77777777" w:rsidR="00F56699" w:rsidRPr="00957005" w:rsidRDefault="00F56699" w:rsidP="00F56699">
      <w:pPr>
        <w:wordWrap w:val="0"/>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e            1.330933   0.360105   3.696  0.00306 **</w:t>
      </w:r>
    </w:p>
    <w:p w14:paraId="21E5B344" w14:textId="77777777" w:rsidR="00F56699" w:rsidRPr="00957005" w:rsidRDefault="00F56699" w:rsidP="00F5669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I(e^2)      -0.031587   0.007504  -4.209  0.00121 **</w:t>
      </w:r>
    </w:p>
    <w:p w14:paraId="3EAF5E4C" w14:textId="2D798F25" w:rsidR="00CB4D60" w:rsidRPr="00957005" w:rsidRDefault="00CB4D60" w:rsidP="00113BB7">
      <w:pPr>
        <w:spacing w:line="240" w:lineRule="auto"/>
        <w:textAlignment w:val="baseline"/>
        <w:rPr>
          <w:rFonts w:ascii="Courier New" w:eastAsiaTheme="minorEastAsia" w:hAnsi="Courier New" w:cs="Courier New"/>
          <w:b/>
          <w:bCs/>
          <w:color w:val="000000" w:themeColor="text1"/>
          <w:kern w:val="24"/>
          <w:lang w:val="de-CH" w:eastAsia="en-GB"/>
        </w:rPr>
      </w:pPr>
    </w:p>
    <w:p w14:paraId="56EE88AB" w14:textId="00EDCB10" w:rsidR="00F56699" w:rsidRPr="00957005" w:rsidRDefault="00113BB7" w:rsidP="006D784B">
      <w:pPr>
        <w:pStyle w:val="Textkrper"/>
        <w:rPr>
          <w:lang w:val="de-CH"/>
        </w:rPr>
      </w:pPr>
      <w:r w:rsidRPr="00957005">
        <w:rPr>
          <w:lang w:val="de-CH"/>
        </w:rPr>
        <w:t xml:space="preserve">Wichtig ist, dass man </w:t>
      </w:r>
      <w:r w:rsidR="002D699D" w:rsidRPr="00957005">
        <w:rPr>
          <w:lang w:val="de-CH"/>
        </w:rPr>
        <w:t xml:space="preserve">den quadratischen Term im </w:t>
      </w:r>
      <w:r w:rsidR="002D699D" w:rsidRPr="00957005">
        <w:rPr>
          <w:rFonts w:ascii="Courier New" w:hAnsi="Courier New" w:cs="Courier New"/>
          <w:lang w:val="de-CH"/>
        </w:rPr>
        <w:t>lm</w:t>
      </w:r>
      <w:r w:rsidR="002D699D" w:rsidRPr="00957005">
        <w:rPr>
          <w:lang w:val="de-CH"/>
        </w:rPr>
        <w:t xml:space="preserve">-Befehl nicht einfach als </w:t>
      </w:r>
      <w:r w:rsidR="002D699D" w:rsidRPr="00957005">
        <w:rPr>
          <w:rFonts w:ascii="Courier New" w:hAnsi="Courier New" w:cs="Courier New"/>
          <w:lang w:val="de-CH"/>
        </w:rPr>
        <w:t>e^2</w:t>
      </w:r>
      <w:r w:rsidR="002D699D" w:rsidRPr="00957005">
        <w:rPr>
          <w:lang w:val="de-CH"/>
        </w:rPr>
        <w:t xml:space="preserve"> eingeben kann, sondern</w:t>
      </w:r>
      <w:r w:rsidR="002D699D" w:rsidRPr="00957005">
        <w:rPr>
          <w:rFonts w:ascii="Courier New" w:hAnsi="Courier New" w:cs="Courier New"/>
          <w:lang w:val="de-CH"/>
        </w:rPr>
        <w:t xml:space="preserve"> I(e^2)</w:t>
      </w:r>
      <w:r w:rsidR="002D699D" w:rsidRPr="00957005">
        <w:rPr>
          <w:lang w:val="de-CH"/>
        </w:rPr>
        <w:t xml:space="preserve"> schreiben muss. </w:t>
      </w:r>
      <w:r w:rsidR="00F56699" w:rsidRPr="00957005">
        <w:rPr>
          <w:lang w:val="de-CH"/>
        </w:rPr>
        <w:t>Eine signifikante unimodale Beziehung ist dann gegeben, wenn</w:t>
      </w:r>
      <w:r w:rsidR="002D699D" w:rsidRPr="00957005">
        <w:rPr>
          <w:lang w:val="de-CH"/>
        </w:rPr>
        <w:t xml:space="preserve"> die Parameterschätzung für den Quadratischen Term (also </w:t>
      </w:r>
      <w:r w:rsidR="002D699D" w:rsidRPr="00957005">
        <w:rPr>
          <w:rFonts w:ascii="Courier New" w:hAnsi="Courier New" w:cs="Courier New"/>
          <w:lang w:val="de-CH"/>
        </w:rPr>
        <w:t>e^2</w:t>
      </w:r>
      <w:r w:rsidR="002D699D" w:rsidRPr="00957005">
        <w:rPr>
          <w:lang w:val="de-CH"/>
        </w:rPr>
        <w:t>) negativ ist – man hat eine nach unten offene Parabel. Ist der quadratische Term dagegen signifikant positiv</w:t>
      </w:r>
      <w:r w:rsidR="006C67F5" w:rsidRPr="00957005">
        <w:rPr>
          <w:lang w:val="de-CH"/>
        </w:rPr>
        <w:t>, hat man eine nach oben offene Parabel, also eine u-förmige Beziehung (Minimum für die abhängige Variable bei intermediären Werten der Prädiktorvariablen).</w:t>
      </w:r>
    </w:p>
    <w:p w14:paraId="4B72CC96" w14:textId="6592D0A8" w:rsidR="00D858EA" w:rsidRPr="00957005" w:rsidRDefault="00D858EA" w:rsidP="006D784B">
      <w:pPr>
        <w:pStyle w:val="Textkrper"/>
        <w:rPr>
          <w:lang w:val="de-CH"/>
        </w:rPr>
      </w:pPr>
      <w:r w:rsidRPr="00957005">
        <w:rPr>
          <w:lang w:val="de-CH"/>
        </w:rPr>
        <w:t>Wichtig ist, dass man wie bei allen statistischen Modellen nachträglich die Modellvoraussetzungen prüft.</w:t>
      </w:r>
    </w:p>
    <w:p w14:paraId="0E1F65D8" w14:textId="50BED027" w:rsidR="00D858EA" w:rsidRPr="00957005" w:rsidRDefault="00D858EA" w:rsidP="006D784B">
      <w:pPr>
        <w:pStyle w:val="Textkrper"/>
        <w:rPr>
          <w:lang w:val="de-CH"/>
        </w:rPr>
      </w:pPr>
      <w:r w:rsidRPr="00957005">
        <w:rPr>
          <w:lang w:val="de-CH"/>
        </w:rPr>
        <w:t>Im vorhergehenden Beispiel sah es mit einer</w:t>
      </w:r>
      <w:r w:rsidR="009A4479" w:rsidRPr="00957005">
        <w:rPr>
          <w:lang w:val="de-CH"/>
        </w:rPr>
        <w:t xml:space="preserve"> einfachen linearen Regression so aus (</w:t>
      </w:r>
      <w:r w:rsidR="00C83044" w:rsidRPr="00957005">
        <w:rPr>
          <w:lang w:val="de-CH"/>
        </w:rPr>
        <w:t xml:space="preserve">Code, </w:t>
      </w:r>
      <w:r w:rsidR="009A4479" w:rsidRPr="00957005">
        <w:rPr>
          <w:lang w:val="de-CH"/>
        </w:rPr>
        <w:t>Ergebnisplot und Residualplots):</w:t>
      </w:r>
    </w:p>
    <w:p w14:paraId="1E83FB34" w14:textId="77777777" w:rsidR="00D231BE" w:rsidRPr="00957005" w:rsidRDefault="00D231BE" w:rsidP="00D231BE">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plot(f~e,xlim=c(0,40),ylim=c(0,20))</w:t>
      </w:r>
    </w:p>
    <w:p w14:paraId="4848CDBC" w14:textId="77777777" w:rsidR="00D231BE" w:rsidRPr="00957005" w:rsidRDefault="00D231BE" w:rsidP="00D231BE">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abline(lm(f~e),col="blue")</w:t>
      </w:r>
    </w:p>
    <w:p w14:paraId="01762363" w14:textId="77777777" w:rsidR="00D231BE" w:rsidRPr="00957005" w:rsidRDefault="00D231BE" w:rsidP="00D231BE">
      <w:pPr>
        <w:spacing w:line="240" w:lineRule="auto"/>
        <w:textAlignment w:val="baseline"/>
        <w:rPr>
          <w:rFonts w:ascii="Courier New" w:eastAsiaTheme="minorEastAsia" w:hAnsi="Courier New" w:cs="Courier New"/>
          <w:b/>
          <w:bCs/>
          <w:color w:val="FF0000"/>
          <w:kern w:val="24"/>
          <w:lang w:val="de-CH" w:eastAsia="en-GB"/>
        </w:rPr>
      </w:pPr>
    </w:p>
    <w:p w14:paraId="5DBD834E" w14:textId="7F3406F7" w:rsidR="009F66E3" w:rsidRPr="00957005" w:rsidRDefault="00802682" w:rsidP="00710161">
      <w:pPr>
        <w:pStyle w:val="Textkrper"/>
        <w:jc w:val="center"/>
        <w:rPr>
          <w:lang w:val="de-CH"/>
        </w:rPr>
      </w:pPr>
      <w:r w:rsidRPr="00957005">
        <w:rPr>
          <w:noProof/>
          <w:lang w:val="de-CH" w:eastAsia="en-GB"/>
        </w:rPr>
        <w:drawing>
          <wp:inline distT="0" distB="0" distL="0" distR="0" wp14:anchorId="09FC2F04" wp14:editId="55139508">
            <wp:extent cx="4320000" cy="2412605"/>
            <wp:effectExtent l="0" t="0" r="4445" b="698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20000" cy="2412605"/>
                    </a:xfrm>
                    <a:prstGeom prst="rect">
                      <a:avLst/>
                    </a:prstGeom>
                  </pic:spPr>
                </pic:pic>
              </a:graphicData>
            </a:graphic>
          </wp:inline>
        </w:drawing>
      </w:r>
    </w:p>
    <w:p w14:paraId="4F0765CB" w14:textId="70AF21CB" w:rsidR="00B06298" w:rsidRPr="00957005" w:rsidRDefault="00D71669" w:rsidP="00710161">
      <w:pPr>
        <w:pStyle w:val="Textkrper"/>
        <w:jc w:val="center"/>
        <w:rPr>
          <w:lang w:val="de-CH"/>
        </w:rPr>
      </w:pPr>
      <w:r w:rsidRPr="00957005">
        <w:rPr>
          <w:noProof/>
          <w:lang w:val="de-CH" w:eastAsia="en-GB"/>
        </w:rPr>
        <w:lastRenderedPageBreak/>
        <w:drawing>
          <wp:inline distT="0" distB="0" distL="0" distR="0" wp14:anchorId="09B06E59" wp14:editId="157F68BA">
            <wp:extent cx="5760000" cy="39456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000" cy="3945600"/>
                    </a:xfrm>
                    <a:prstGeom prst="rect">
                      <a:avLst/>
                    </a:prstGeom>
                  </pic:spPr>
                </pic:pic>
              </a:graphicData>
            </a:graphic>
          </wp:inline>
        </w:drawing>
      </w:r>
    </w:p>
    <w:p w14:paraId="3EF002AA" w14:textId="50320996" w:rsidR="00D71669" w:rsidRPr="00957005" w:rsidRDefault="00D71669" w:rsidP="006D784B">
      <w:pPr>
        <w:pStyle w:val="Textkrper"/>
        <w:rPr>
          <w:lang w:val="de-CH"/>
        </w:rPr>
      </w:pPr>
    </w:p>
    <w:p w14:paraId="1DF44C93" w14:textId="4F5901CF" w:rsidR="00B06298" w:rsidRPr="00957005" w:rsidRDefault="00783CBA" w:rsidP="006D784B">
      <w:pPr>
        <w:pStyle w:val="Textkrper"/>
        <w:rPr>
          <w:lang w:val="de-CH"/>
        </w:rPr>
      </w:pPr>
      <w:r w:rsidRPr="00957005">
        <w:rPr>
          <w:lang w:val="de-CH"/>
        </w:rPr>
        <w:t>Man ahnt schon im Scatterplot mit der gefitteten einfachen linearen Regression, dass etwas mit dem Modell nicht stimmt, was</w:t>
      </w:r>
      <w:r w:rsidR="00582FD6" w:rsidRPr="00957005">
        <w:rPr>
          <w:lang w:val="de-CH"/>
        </w:rPr>
        <w:t xml:space="preserve"> durch die Bananenform im Residualplot links oben unterstrichen wird: die Beziehung ist evident nicht linear.</w:t>
      </w:r>
    </w:p>
    <w:p w14:paraId="0DB0F3F7" w14:textId="6F1180A7" w:rsidR="009A4479" w:rsidRPr="00957005" w:rsidRDefault="009A4479" w:rsidP="006D784B">
      <w:pPr>
        <w:pStyle w:val="Textkrper"/>
        <w:rPr>
          <w:lang w:val="de-CH"/>
        </w:rPr>
      </w:pPr>
      <w:r w:rsidRPr="00957005">
        <w:rPr>
          <w:lang w:val="de-CH"/>
        </w:rPr>
        <w:t>Nach Hinzufügen des quadratischen Terms sieht man schon im Scatterplot mit der gefitteten Funktion, dass es viel besser passt, aber erst recht in den Residualplots.</w:t>
      </w:r>
      <w:r w:rsidR="00C83044" w:rsidRPr="00957005">
        <w:rPr>
          <w:lang w:val="de-CH"/>
        </w:rPr>
        <w:t xml:space="preserve"> Mit </w:t>
      </w:r>
      <w:r w:rsidR="00C83044" w:rsidRPr="00957005">
        <w:rPr>
          <w:rFonts w:ascii="Courier New" w:hAnsi="Courier New" w:cs="Courier New"/>
          <w:lang w:val="de-CH"/>
        </w:rPr>
        <w:t>predict</w:t>
      </w:r>
      <w:r w:rsidR="00C83044" w:rsidRPr="00957005">
        <w:rPr>
          <w:lang w:val="de-CH"/>
        </w:rPr>
        <w:t xml:space="preserve"> kann man jede</w:t>
      </w:r>
      <w:r w:rsidR="00B526B3" w:rsidRPr="00957005">
        <w:rPr>
          <w:lang w:val="de-CH"/>
        </w:rPr>
        <w:t xml:space="preserve"> Funktion plotten, die als Ergebnis einer Regressionsanalyse herauskommt. Im Prinzip zerlegt man die </w:t>
      </w:r>
      <w:r w:rsidR="00B526B3" w:rsidRPr="00957005">
        <w:rPr>
          <w:i/>
          <w:lang w:val="de-CH"/>
        </w:rPr>
        <w:t>x</w:t>
      </w:r>
      <w:r w:rsidR="00B526B3" w:rsidRPr="00957005">
        <w:rPr>
          <w:lang w:val="de-CH"/>
        </w:rPr>
        <w:t xml:space="preserve">-Achse in viele kleine Segmente und plottet dann jeweils Geraden zwischen </w:t>
      </w:r>
      <w:r w:rsidR="0027789E" w:rsidRPr="00957005">
        <w:rPr>
          <w:lang w:val="de-CH"/>
        </w:rPr>
        <w:t>zwei aufeinander folgenden vorhergesagten Punkten.</w:t>
      </w:r>
    </w:p>
    <w:p w14:paraId="5D4BC8E2" w14:textId="576DA7CE" w:rsidR="00D231BE" w:rsidRPr="00957005" w:rsidRDefault="00D231BE" w:rsidP="00D231BE">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xv</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seq(0,40,0.1)</w:t>
      </w:r>
    </w:p>
    <w:p w14:paraId="3F66657C" w14:textId="77777777" w:rsidR="00D231BE" w:rsidRPr="00957005" w:rsidRDefault="00D231BE" w:rsidP="00D231BE">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plot(f~e,xlim=c(0,40),ylim=c(0,20))</w:t>
      </w:r>
    </w:p>
    <w:p w14:paraId="565028A7" w14:textId="2AFDA709" w:rsidR="00D231BE" w:rsidRPr="00957005" w:rsidRDefault="00D231BE" w:rsidP="00D231BE">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yv2</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predict(lm.quad,list(e=xv))</w:t>
      </w:r>
    </w:p>
    <w:p w14:paraId="5C346A01" w14:textId="77777777" w:rsidR="00D231BE" w:rsidRPr="00957005" w:rsidRDefault="00D231BE" w:rsidP="00D231BE">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lines(xv,yv2,col="red")</w:t>
      </w:r>
    </w:p>
    <w:p w14:paraId="2C0988F4" w14:textId="77777777" w:rsidR="00D231BE" w:rsidRPr="00957005" w:rsidRDefault="00D231BE" w:rsidP="006D784B">
      <w:pPr>
        <w:pStyle w:val="Textkrper"/>
        <w:rPr>
          <w:lang w:val="de-CH"/>
        </w:rPr>
      </w:pPr>
    </w:p>
    <w:p w14:paraId="7993E207" w14:textId="2E858516" w:rsidR="00802682" w:rsidRPr="00957005" w:rsidRDefault="00802682" w:rsidP="00710161">
      <w:pPr>
        <w:pStyle w:val="Textkrper"/>
        <w:jc w:val="center"/>
        <w:rPr>
          <w:lang w:val="de-CH"/>
        </w:rPr>
      </w:pPr>
      <w:r w:rsidRPr="00957005">
        <w:rPr>
          <w:noProof/>
          <w:lang w:val="de-CH" w:eastAsia="en-GB"/>
        </w:rPr>
        <w:lastRenderedPageBreak/>
        <w:drawing>
          <wp:inline distT="0" distB="0" distL="0" distR="0" wp14:anchorId="534F6F1D" wp14:editId="35407C3A">
            <wp:extent cx="4320000" cy="2412605"/>
            <wp:effectExtent l="0" t="0" r="4445"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20000" cy="2412605"/>
                    </a:xfrm>
                    <a:prstGeom prst="rect">
                      <a:avLst/>
                    </a:prstGeom>
                  </pic:spPr>
                </pic:pic>
              </a:graphicData>
            </a:graphic>
          </wp:inline>
        </w:drawing>
      </w:r>
    </w:p>
    <w:p w14:paraId="2AA690B7" w14:textId="52614E39" w:rsidR="00D71669" w:rsidRPr="00957005" w:rsidRDefault="00D71669" w:rsidP="00710161">
      <w:pPr>
        <w:pStyle w:val="Textkrper"/>
        <w:jc w:val="center"/>
        <w:rPr>
          <w:lang w:val="de-CH"/>
        </w:rPr>
      </w:pPr>
      <w:r w:rsidRPr="00957005">
        <w:rPr>
          <w:noProof/>
          <w:lang w:val="de-CH" w:eastAsia="en-GB"/>
        </w:rPr>
        <w:drawing>
          <wp:inline distT="0" distB="0" distL="0" distR="0" wp14:anchorId="7A02B021" wp14:editId="10EE2E52">
            <wp:extent cx="5760000" cy="394560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000" cy="3945600"/>
                    </a:xfrm>
                    <a:prstGeom prst="rect">
                      <a:avLst/>
                    </a:prstGeom>
                  </pic:spPr>
                </pic:pic>
              </a:graphicData>
            </a:graphic>
          </wp:inline>
        </w:drawing>
      </w:r>
    </w:p>
    <w:p w14:paraId="3D93CF72" w14:textId="3148FCF5" w:rsidR="006C67F5" w:rsidRPr="00957005" w:rsidRDefault="009C5E2D" w:rsidP="006D784B">
      <w:pPr>
        <w:pStyle w:val="Textkrper"/>
        <w:rPr>
          <w:lang w:val="de-CH"/>
        </w:rPr>
      </w:pPr>
      <w:r w:rsidRPr="00957005">
        <w:rPr>
          <w:lang w:val="de-CH"/>
        </w:rPr>
        <w:t>Bezüglich des statistische Vorgehens ist zu beachten, dass man den quadratischen Term nur im Modell behalten sollte, wenn er signifikant ist</w:t>
      </w:r>
      <w:r w:rsidR="002315BA" w:rsidRPr="00957005">
        <w:rPr>
          <w:lang w:val="de-CH"/>
        </w:rPr>
        <w:t xml:space="preserve"> (bei nur einem quadratischen Term der p-Wert aus </w:t>
      </w:r>
      <w:r w:rsidR="002315BA" w:rsidRPr="00957005">
        <w:rPr>
          <w:rFonts w:ascii="Courier New" w:hAnsi="Courier New" w:cs="Courier New"/>
          <w:lang w:val="de-CH"/>
        </w:rPr>
        <w:t>summary</w:t>
      </w:r>
      <w:r w:rsidR="002315BA" w:rsidRPr="00957005">
        <w:rPr>
          <w:lang w:val="de-CH"/>
        </w:rPr>
        <w:t xml:space="preserve">, sonst ggf. mit </w:t>
      </w:r>
      <w:r w:rsidR="00843403" w:rsidRPr="00957005">
        <w:rPr>
          <w:rFonts w:ascii="Courier New" w:hAnsi="Courier New" w:cs="Courier New"/>
          <w:lang w:val="de-CH"/>
        </w:rPr>
        <w:t>anova</w:t>
      </w:r>
      <w:r w:rsidR="002315BA" w:rsidRPr="00957005">
        <w:rPr>
          <w:lang w:val="de-CH"/>
        </w:rPr>
        <w:t xml:space="preserve"> testen oder AICc-Werte (siehe später) vergleichen). Dagegen muss der lineare Term (hier: e) dann beibehalten werden, wenn der quadratische Term signifikant ist, selbst wenn der lineare Term nicht signifkant ist</w:t>
      </w:r>
      <w:r w:rsidR="00843403" w:rsidRPr="00957005">
        <w:rPr>
          <w:lang w:val="de-CH"/>
        </w:rPr>
        <w:t>. (Wenn beide nicht signifikant sind, fallen dagegen beide raus).</w:t>
      </w:r>
    </w:p>
    <w:p w14:paraId="28E8D470" w14:textId="1FD4206C" w:rsidR="00757DD5" w:rsidRPr="00957005" w:rsidRDefault="00757DD5" w:rsidP="006D784B">
      <w:pPr>
        <w:pStyle w:val="Textkrper"/>
        <w:rPr>
          <w:lang w:val="de-CH"/>
        </w:rPr>
      </w:pPr>
      <w:r w:rsidRPr="00957005">
        <w:rPr>
          <w:lang w:val="de-CH"/>
        </w:rPr>
        <w:t>Wenn es theoretische Gründe gibt, kann man in gleicher Weise auch Polynome höherer Ordnung implementieren. Wichtig ist, im Hinterkopf zu behalten, dass eine polynomische Regression fast immer eine</w:t>
      </w:r>
      <w:r w:rsidR="003C7F50" w:rsidRPr="00957005">
        <w:rPr>
          <w:lang w:val="de-CH"/>
        </w:rPr>
        <w:t xml:space="preserve"> deutliche Simplifizierung der Realität darstellt. Sie ist ein probates und einfaches Mittel, um zu testen, ob die Beziehung signifikant unimodal ist. Dagegen ist sie problematisch als </w:t>
      </w:r>
      <w:r w:rsidR="00626633" w:rsidRPr="00957005">
        <w:rPr>
          <w:lang w:val="de-CH"/>
        </w:rPr>
        <w:t>p</w:t>
      </w:r>
      <w:r w:rsidR="003C7F50" w:rsidRPr="00957005">
        <w:rPr>
          <w:lang w:val="de-CH"/>
        </w:rPr>
        <w:t>rädiktives Modell, da</w:t>
      </w:r>
      <w:r w:rsidR="00FC44B8" w:rsidRPr="00957005">
        <w:rPr>
          <w:lang w:val="de-CH"/>
        </w:rPr>
        <w:t xml:space="preserve"> sie oft negative Werte für die abhängige Variable voraussagt, zumindest </w:t>
      </w:r>
      <w:r w:rsidR="00FC44B8" w:rsidRPr="00957005">
        <w:rPr>
          <w:lang w:val="de-CH"/>
        </w:rPr>
        <w:lastRenderedPageBreak/>
        <w:t>ausserhalb des gefitteten Bereichs. Negative</w:t>
      </w:r>
      <w:r w:rsidR="00F600B1" w:rsidRPr="00957005">
        <w:rPr>
          <w:lang w:val="de-CH"/>
        </w:rPr>
        <w:t xml:space="preserve"> Werte sind aber vielfach theoretisch unmöglich (z. B. Artenzahlen, Stoffkonzentrationen,…).</w:t>
      </w:r>
    </w:p>
    <w:p w14:paraId="68C16BEA" w14:textId="0BD78565" w:rsidR="00CB4D60" w:rsidRPr="00957005" w:rsidRDefault="00CB4D60" w:rsidP="001F6A5C">
      <w:pPr>
        <w:pStyle w:val="berschrift2"/>
      </w:pPr>
      <w:bookmarkStart w:id="72" w:name="_Toc117278797"/>
      <w:r w:rsidRPr="00957005">
        <w:t>Multiple lineare Regressionen</w:t>
      </w:r>
      <w:bookmarkEnd w:id="72"/>
    </w:p>
    <w:p w14:paraId="5F55D5D5" w14:textId="3C4BEC12" w:rsidR="00CB4D60" w:rsidRPr="00957005" w:rsidRDefault="00CB4D60" w:rsidP="00E61655">
      <w:pPr>
        <w:pStyle w:val="berschrift3"/>
      </w:pPr>
      <w:bookmarkStart w:id="73" w:name="_Toc117278798"/>
      <w:r w:rsidRPr="00957005">
        <w:t>Vorgehen</w:t>
      </w:r>
      <w:bookmarkEnd w:id="73"/>
      <w:r w:rsidRPr="00957005">
        <w:t xml:space="preserve"> </w:t>
      </w:r>
    </w:p>
    <w:p w14:paraId="7AF946CF" w14:textId="5ED77E78" w:rsidR="00CB4D60" w:rsidRPr="00957005" w:rsidRDefault="00222521" w:rsidP="006D784B">
      <w:pPr>
        <w:pStyle w:val="Textkrper"/>
        <w:rPr>
          <w:lang w:val="de-CH"/>
        </w:rPr>
      </w:pPr>
      <w:r w:rsidRPr="00957005">
        <w:rPr>
          <w:lang w:val="de-CH"/>
        </w:rPr>
        <w:t xml:space="preserve">Analog zur mehrfaktoriellen ANOVA, sind multiple lineare Regressionen einfach lineare Regressionen mit mehreren Prädiktoren. Das statistische Modell lautet also folgendermassen (wobei </w:t>
      </w:r>
      <w:r w:rsidRPr="00957005">
        <w:rPr>
          <w:i/>
          <w:lang w:val="de-CH"/>
        </w:rPr>
        <w:t>x</w:t>
      </w:r>
      <w:r w:rsidR="00E17DE9" w:rsidRPr="00957005">
        <w:rPr>
          <w:vertAlign w:val="subscript"/>
          <w:lang w:val="de-CH"/>
        </w:rPr>
        <w:t>1</w:t>
      </w:r>
      <w:r w:rsidR="00E17DE9" w:rsidRPr="00957005">
        <w:rPr>
          <w:lang w:val="de-CH"/>
        </w:rPr>
        <w:t xml:space="preserve"> … </w:t>
      </w:r>
      <w:r w:rsidR="00E17DE9" w:rsidRPr="00957005">
        <w:rPr>
          <w:i/>
          <w:lang w:val="de-CH"/>
        </w:rPr>
        <w:t>x</w:t>
      </w:r>
      <w:r w:rsidR="00E17DE9" w:rsidRPr="00957005">
        <w:rPr>
          <w:vertAlign w:val="subscript"/>
          <w:lang w:val="de-CH"/>
        </w:rPr>
        <w:t>i</w:t>
      </w:r>
      <w:r w:rsidRPr="00957005">
        <w:rPr>
          <w:lang w:val="de-CH"/>
        </w:rPr>
        <w:t xml:space="preserve"> metrische Variablen sind)</w:t>
      </w:r>
      <w:r w:rsidR="00E17DE9" w:rsidRPr="00957005">
        <w:rPr>
          <w:lang w:val="de-CH"/>
        </w:rPr>
        <w:t>:</w:t>
      </w:r>
    </w:p>
    <w:p w14:paraId="4F75073C" w14:textId="77777777" w:rsidR="00E17DE9" w:rsidRPr="00957005" w:rsidRDefault="00E17DE9" w:rsidP="00440CF0">
      <w:pPr>
        <w:spacing w:after="120" w:line="240" w:lineRule="auto"/>
        <w:ind w:left="567"/>
        <w:contextualSpacing/>
        <w:textAlignment w:val="baseline"/>
        <w:rPr>
          <w:rFonts w:ascii="Times New Roman" w:eastAsia="Times New Roman" w:hAnsi="Times New Roman"/>
          <w:lang w:val="de-CH" w:eastAsia="en-GB"/>
        </w:rPr>
      </w:pPr>
      <w:r w:rsidRPr="00957005">
        <w:rPr>
          <w:rFonts w:ascii="Arial" w:eastAsiaTheme="minorEastAsia" w:hAnsi="Arial" w:cs="Arial"/>
          <w:i/>
          <w:iCs/>
          <w:color w:val="000000" w:themeColor="text1"/>
          <w:lang w:val="de-CH" w:eastAsia="en-GB"/>
        </w:rPr>
        <w:t>y</w:t>
      </w:r>
      <w:r w:rsidRPr="00957005">
        <w:rPr>
          <w:rFonts w:ascii="Arial" w:eastAsiaTheme="minorEastAsia" w:hAnsi="Arial" w:cs="Arial"/>
          <w:color w:val="000000" w:themeColor="text1"/>
          <w:position w:val="-10"/>
          <w:lang w:val="de-CH" w:eastAsia="en-GB"/>
        </w:rPr>
        <w:t>i</w:t>
      </w:r>
      <w:r w:rsidRPr="00957005">
        <w:rPr>
          <w:rFonts w:ascii="Arial" w:eastAsiaTheme="minorEastAsia" w:hAnsi="Arial" w:cs="Arial"/>
          <w:color w:val="000000" w:themeColor="text1"/>
          <w:lang w:val="de-CH" w:eastAsia="en-GB"/>
        </w:rPr>
        <w:t xml:space="preserve"> = </w:t>
      </w:r>
      <w:r w:rsidRPr="00957005">
        <w:rPr>
          <w:rFonts w:eastAsiaTheme="minorEastAsia" w:cs="Arial"/>
          <w:color w:val="000000" w:themeColor="text1"/>
          <w:lang w:val="de-CH" w:eastAsia="en-GB"/>
        </w:rPr>
        <w:t>β</w:t>
      </w:r>
      <w:r w:rsidRPr="00957005">
        <w:rPr>
          <w:rFonts w:eastAsiaTheme="minorEastAsia" w:cs="Arial"/>
          <w:color w:val="000000" w:themeColor="text1"/>
          <w:position w:val="-10"/>
          <w:lang w:val="de-CH" w:eastAsia="en-GB"/>
        </w:rPr>
        <w:t>0</w:t>
      </w:r>
      <w:r w:rsidRPr="00957005">
        <w:rPr>
          <w:rFonts w:eastAsiaTheme="minorEastAsia" w:cs="Arial"/>
          <w:color w:val="000000" w:themeColor="text1"/>
          <w:lang w:val="de-CH" w:eastAsia="en-GB"/>
        </w:rPr>
        <w:t xml:space="preserve"> + β</w:t>
      </w:r>
      <w:r w:rsidRPr="00957005">
        <w:rPr>
          <w:rFonts w:eastAsiaTheme="minorEastAsia" w:cs="Arial"/>
          <w:color w:val="000000" w:themeColor="text1"/>
          <w:position w:val="-10"/>
          <w:lang w:val="de-CH" w:eastAsia="en-GB"/>
        </w:rPr>
        <w:t>1</w:t>
      </w:r>
      <w:r w:rsidRPr="00957005">
        <w:rPr>
          <w:rFonts w:eastAsiaTheme="minorEastAsia" w:cs="Arial"/>
          <w:i/>
          <w:iCs/>
          <w:color w:val="000000" w:themeColor="text1"/>
          <w:lang w:val="de-CH" w:eastAsia="en-GB"/>
        </w:rPr>
        <w:t>x</w:t>
      </w:r>
      <w:r w:rsidRPr="00957005">
        <w:rPr>
          <w:rFonts w:eastAsiaTheme="minorEastAsia" w:cs="Arial"/>
          <w:color w:val="000000" w:themeColor="text1"/>
          <w:position w:val="-10"/>
          <w:lang w:val="de-CH" w:eastAsia="en-GB"/>
        </w:rPr>
        <w:t>1,i</w:t>
      </w:r>
      <w:r w:rsidRPr="00957005">
        <w:rPr>
          <w:rFonts w:eastAsiaTheme="minorEastAsia" w:cs="Arial"/>
          <w:color w:val="000000" w:themeColor="text1"/>
          <w:lang w:val="de-CH" w:eastAsia="en-GB"/>
        </w:rPr>
        <w:t xml:space="preserve"> + β</w:t>
      </w:r>
      <w:r w:rsidRPr="00957005">
        <w:rPr>
          <w:rFonts w:eastAsiaTheme="minorEastAsia" w:cs="Arial"/>
          <w:color w:val="000000" w:themeColor="text1"/>
          <w:position w:val="-10"/>
          <w:lang w:val="de-CH" w:eastAsia="en-GB"/>
        </w:rPr>
        <w:t>2</w:t>
      </w:r>
      <w:r w:rsidRPr="00957005">
        <w:rPr>
          <w:rFonts w:eastAsiaTheme="minorEastAsia" w:cs="Arial"/>
          <w:i/>
          <w:iCs/>
          <w:color w:val="000000" w:themeColor="text1"/>
          <w:lang w:val="de-CH" w:eastAsia="en-GB"/>
        </w:rPr>
        <w:t>x</w:t>
      </w:r>
      <w:r w:rsidRPr="00957005">
        <w:rPr>
          <w:rFonts w:eastAsiaTheme="minorEastAsia" w:cs="Arial"/>
          <w:color w:val="000000" w:themeColor="text1"/>
          <w:position w:val="-10"/>
          <w:lang w:val="de-CH" w:eastAsia="en-GB"/>
        </w:rPr>
        <w:t xml:space="preserve">2,i </w:t>
      </w:r>
      <w:r w:rsidRPr="00957005">
        <w:rPr>
          <w:rFonts w:eastAsiaTheme="minorEastAsia" w:cs="Arial"/>
          <w:color w:val="000000" w:themeColor="text1"/>
          <w:lang w:val="de-CH" w:eastAsia="en-GB"/>
        </w:rPr>
        <w:t>+ (…) + β</w:t>
      </w:r>
      <w:r w:rsidRPr="00957005">
        <w:rPr>
          <w:rFonts w:eastAsiaTheme="minorEastAsia" w:cs="Arial"/>
          <w:color w:val="000000" w:themeColor="text1"/>
          <w:position w:val="-10"/>
          <w:lang w:val="de-CH" w:eastAsia="en-GB"/>
        </w:rPr>
        <w:t>j</w:t>
      </w:r>
      <w:r w:rsidRPr="00957005">
        <w:rPr>
          <w:rFonts w:eastAsiaTheme="minorEastAsia" w:cs="Arial"/>
          <w:i/>
          <w:iCs/>
          <w:color w:val="000000" w:themeColor="text1"/>
          <w:lang w:val="de-CH" w:eastAsia="en-GB"/>
        </w:rPr>
        <w:t>x</w:t>
      </w:r>
      <w:r w:rsidRPr="00957005">
        <w:rPr>
          <w:rFonts w:eastAsiaTheme="minorEastAsia" w:cs="Arial"/>
          <w:color w:val="000000" w:themeColor="text1"/>
          <w:position w:val="-10"/>
          <w:lang w:val="de-CH" w:eastAsia="en-GB"/>
        </w:rPr>
        <w:t>j,i</w:t>
      </w:r>
    </w:p>
    <w:p w14:paraId="1E9896A2" w14:textId="343BE69C" w:rsidR="00E17DE9" w:rsidRPr="00957005" w:rsidRDefault="00440CF0" w:rsidP="006D784B">
      <w:pPr>
        <w:pStyle w:val="Textkrper"/>
        <w:rPr>
          <w:lang w:val="de-CH"/>
        </w:rPr>
      </w:pPr>
      <w:r w:rsidRPr="00957005">
        <w:rPr>
          <w:lang w:val="de-CH"/>
        </w:rPr>
        <w:t>In R wird das wie folgt codiert:</w:t>
      </w:r>
    </w:p>
    <w:p w14:paraId="510443A2" w14:textId="554B03BC" w:rsidR="006347FF" w:rsidRPr="00957005" w:rsidRDefault="006347FF" w:rsidP="006347FF">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w:t>
      </w:r>
      <w:r w:rsidR="007443CB" w:rsidRPr="00957005">
        <w:rPr>
          <w:rFonts w:ascii="Courier New" w:eastAsiaTheme="minorEastAsia" w:hAnsi="Courier New" w:cs="Courier New"/>
          <w:b/>
          <w:bCs/>
          <w:color w:val="FF0000"/>
          <w:kern w:val="24"/>
          <w:lang w:val="de-CH" w:eastAsia="en-GB"/>
        </w:rPr>
        <w:t>1</w:t>
      </w:r>
      <w:r w:rsidRPr="00957005">
        <w:rPr>
          <w:rFonts w:ascii="Courier New" w:eastAsiaTheme="minorEastAsia" w:hAnsi="Courier New" w:cs="Courier New"/>
          <w:b/>
          <w:bCs/>
          <w:color w:val="FF0000"/>
          <w:kern w:val="24"/>
          <w:lang w:val="de-CH" w:eastAsia="en-GB"/>
        </w:rPr>
        <w:t xml:space="preserve"> &lt;- lm (y ~ x1 + x2 + x3, data = mydata)</w:t>
      </w:r>
    </w:p>
    <w:p w14:paraId="10D41BD1" w14:textId="77777777" w:rsidR="00440CF0" w:rsidRPr="00957005" w:rsidRDefault="00440CF0" w:rsidP="006D784B">
      <w:pPr>
        <w:pStyle w:val="Textkrper"/>
        <w:rPr>
          <w:b/>
          <w:color w:val="FF0000"/>
          <w:lang w:val="de-CH"/>
        </w:rPr>
      </w:pPr>
    </w:p>
    <w:p w14:paraId="790AC5A9" w14:textId="1F9DFAE3" w:rsidR="00440CF0" w:rsidRPr="00957005" w:rsidRDefault="00440CF0" w:rsidP="006D784B">
      <w:pPr>
        <w:pStyle w:val="Textkrper"/>
        <w:rPr>
          <w:lang w:val="de-CH"/>
        </w:rPr>
      </w:pPr>
      <w:r w:rsidRPr="00957005">
        <w:rPr>
          <w:lang w:val="de-CH"/>
        </w:rPr>
        <w:t>Möglich sind aber auch folgende Modelle:</w:t>
      </w:r>
    </w:p>
    <w:p w14:paraId="13413903" w14:textId="77777777" w:rsidR="006347FF" w:rsidRPr="00957005" w:rsidRDefault="006347FF" w:rsidP="006347FF">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model2 &lt;- lm (y ~ x1 + x2 + I(x2^2), data = mydata)</w:t>
      </w:r>
    </w:p>
    <w:p w14:paraId="4834DE43" w14:textId="77777777" w:rsidR="006347FF" w:rsidRPr="00957005" w:rsidRDefault="006347FF" w:rsidP="006347FF">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model3 &lt;- lm (y ~ x1 + x2 + log10(x3), data = mydata)</w:t>
      </w:r>
    </w:p>
    <w:p w14:paraId="2F3F96B1" w14:textId="77777777" w:rsidR="006347FF" w:rsidRPr="00957005" w:rsidRDefault="006347FF" w:rsidP="006347FF">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model4 &lt;- lm (y ~ x1 + x2 + x1:x2, data = mydata)</w:t>
      </w:r>
    </w:p>
    <w:p w14:paraId="2D4DE02D" w14:textId="77777777" w:rsidR="00440CF0" w:rsidRPr="00957005" w:rsidRDefault="00440CF0" w:rsidP="006D784B">
      <w:pPr>
        <w:pStyle w:val="Textkrper"/>
        <w:rPr>
          <w:b/>
          <w:color w:val="FF0000"/>
          <w:lang w:val="de-CH"/>
        </w:rPr>
      </w:pPr>
    </w:p>
    <w:p w14:paraId="14FA8C3A" w14:textId="71DBAC3F" w:rsidR="006347FF" w:rsidRPr="00957005" w:rsidRDefault="006347FF" w:rsidP="006347FF">
      <w:pPr>
        <w:pStyle w:val="Textkrper"/>
        <w:rPr>
          <w:lang w:val="de-CH"/>
        </w:rPr>
      </w:pPr>
      <w:r w:rsidRPr="00957005">
        <w:rPr>
          <w:lang w:val="de-CH"/>
        </w:rPr>
        <w:t>Und für ein konkretes Beispiel (Abhängigkeit der Vogelabundanz in isolierten Waldinseln</w:t>
      </w:r>
      <w:r w:rsidR="00E847AC" w:rsidRPr="00957005">
        <w:rPr>
          <w:lang w:val="de-CH"/>
        </w:rPr>
        <w:t xml:space="preserve"> </w:t>
      </w:r>
      <w:r w:rsidRPr="00957005">
        <w:rPr>
          <w:lang w:val="de-CH"/>
        </w:rPr>
        <w:t>von verschiedenen Umweltvariablen (</w:t>
      </w:r>
      <w:r w:rsidRPr="00957005">
        <w:rPr>
          <w:rFonts w:ascii="Courier New" w:hAnsi="Courier New" w:cs="Courier New"/>
          <w:lang w:val="de-CH"/>
        </w:rPr>
        <w:t>YR.ISOL</w:t>
      </w:r>
      <w:r w:rsidRPr="00957005">
        <w:rPr>
          <w:lang w:val="de-CH"/>
        </w:rPr>
        <w:t xml:space="preserve"> =</w:t>
      </w:r>
      <w:r w:rsidR="00E847AC" w:rsidRPr="00957005">
        <w:rPr>
          <w:lang w:val="de-CH"/>
        </w:rPr>
        <w:t xml:space="preserve"> year since isolation, </w:t>
      </w:r>
      <w:r w:rsidR="00E847AC" w:rsidRPr="00957005">
        <w:rPr>
          <w:rFonts w:ascii="Courier New" w:hAnsi="Courier New" w:cs="Courier New"/>
          <w:lang w:val="de-CH"/>
        </w:rPr>
        <w:t>ALT</w:t>
      </w:r>
      <w:r w:rsidR="00E847AC" w:rsidRPr="00957005">
        <w:rPr>
          <w:lang w:val="de-CH"/>
        </w:rPr>
        <w:t xml:space="preserve"> = altitude, </w:t>
      </w:r>
      <w:r w:rsidR="00E847AC" w:rsidRPr="00957005">
        <w:rPr>
          <w:rFonts w:ascii="Courier New" w:hAnsi="Courier New" w:cs="Courier New"/>
          <w:lang w:val="de-CH"/>
        </w:rPr>
        <w:t>GRAZE</w:t>
      </w:r>
      <w:r w:rsidR="00E847AC" w:rsidRPr="00957005">
        <w:rPr>
          <w:lang w:val="de-CH"/>
        </w:rPr>
        <w:t xml:space="preserve"> = grazing):</w:t>
      </w:r>
    </w:p>
    <w:p w14:paraId="3369B506" w14:textId="77777777" w:rsidR="00E847AC" w:rsidRPr="00957005" w:rsidRDefault="00E847AC" w:rsidP="00E847AC">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model &lt;- lm (ABUND ~ YR.ISOL + ALT + GRAZE, data=loyn)</w:t>
      </w:r>
    </w:p>
    <w:p w14:paraId="79526644" w14:textId="77777777" w:rsidR="00E847AC" w:rsidRPr="00957005" w:rsidRDefault="00E847AC" w:rsidP="00E847AC">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summary(model)</w:t>
      </w:r>
    </w:p>
    <w:p w14:paraId="1D84D352" w14:textId="77777777" w:rsidR="00E847AC" w:rsidRPr="00957005" w:rsidRDefault="00E847AC" w:rsidP="00E847AC">
      <w:pPr>
        <w:spacing w:line="240" w:lineRule="auto"/>
        <w:textAlignment w:val="baseline"/>
        <w:rPr>
          <w:rFonts w:ascii="Courier New" w:eastAsiaTheme="minorEastAsia" w:hAnsi="Courier New" w:cs="Courier New"/>
          <w:b/>
          <w:bCs/>
          <w:color w:val="FF0000"/>
          <w:kern w:val="24"/>
          <w:lang w:val="de-CH" w:eastAsia="en-GB"/>
        </w:rPr>
      </w:pPr>
    </w:p>
    <w:p w14:paraId="692A3CA8" w14:textId="77777777" w:rsidR="00E847AC" w:rsidRPr="00957005" w:rsidRDefault="00E847AC" w:rsidP="00E847A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Coefficients:</w:t>
      </w:r>
    </w:p>
    <w:p w14:paraId="1465DFE9" w14:textId="77777777" w:rsidR="00E847AC" w:rsidRPr="00957005" w:rsidRDefault="00E847AC" w:rsidP="00E847A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Estimate Std. Error t value Pr(&gt;|t|)    </w:t>
      </w:r>
    </w:p>
    <w:p w14:paraId="234BB02F" w14:textId="77777777" w:rsidR="00E847AC" w:rsidRPr="00957005" w:rsidRDefault="00E847AC" w:rsidP="00E847A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(Intercept) -73.58185  107.24995  -0.686 0.495712    </w:t>
      </w:r>
    </w:p>
    <w:p w14:paraId="29B2B9F1" w14:textId="77777777" w:rsidR="00E847AC" w:rsidRPr="00957005" w:rsidRDefault="00E847AC" w:rsidP="00E847A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YR.ISOL       0.05143    0.05393   0.954 0.344719    </w:t>
      </w:r>
    </w:p>
    <w:p w14:paraId="4894153D" w14:textId="77777777" w:rsidR="00E847AC" w:rsidRPr="00957005" w:rsidRDefault="00E847AC" w:rsidP="00E847A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ALT           0.03285    0.02679   1.226 0.225618    </w:t>
      </w:r>
    </w:p>
    <w:p w14:paraId="73FF91F5" w14:textId="77777777" w:rsidR="00E847AC" w:rsidRPr="00957005" w:rsidRDefault="00E847AC" w:rsidP="00E847A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GRAZE        -4.01692    0.99881  -4.022 0.000188 ***</w:t>
      </w:r>
    </w:p>
    <w:p w14:paraId="5644AE48" w14:textId="77777777" w:rsidR="00E847AC" w:rsidRPr="00957005" w:rsidRDefault="00E847AC" w:rsidP="00E847AC">
      <w:pPr>
        <w:spacing w:line="240" w:lineRule="auto"/>
        <w:textAlignment w:val="baseline"/>
        <w:rPr>
          <w:rFonts w:ascii="Courier New" w:eastAsiaTheme="minorEastAsia" w:hAnsi="Courier New" w:cs="Courier New"/>
          <w:b/>
          <w:bCs/>
          <w:color w:val="FF0000"/>
          <w:kern w:val="24"/>
          <w:lang w:val="de-CH" w:eastAsia="en-GB"/>
        </w:rPr>
      </w:pPr>
    </w:p>
    <w:p w14:paraId="5F022F41" w14:textId="6914EFC1" w:rsidR="00E847AC" w:rsidRPr="00957005" w:rsidRDefault="0021133E" w:rsidP="006347FF">
      <w:pPr>
        <w:pStyle w:val="Textkrper"/>
        <w:rPr>
          <w:lang w:val="de-CH"/>
        </w:rPr>
      </w:pPr>
      <w:r w:rsidRPr="00957005">
        <w:rPr>
          <w:lang w:val="de-CH"/>
        </w:rPr>
        <w:t>Und wie immer schauen wir die Residualplots an, die eigentlich ziemlich gut aussehen:</w:t>
      </w:r>
    </w:p>
    <w:p w14:paraId="29546760" w14:textId="77777777" w:rsidR="00CD6A06" w:rsidRPr="00957005" w:rsidRDefault="00CD6A06" w:rsidP="00CD6A06">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par(mfrow=c(2,2))</w:t>
      </w:r>
    </w:p>
    <w:p w14:paraId="260E9C54" w14:textId="77777777" w:rsidR="00CD6A06" w:rsidRPr="00957005" w:rsidRDefault="00CD6A06" w:rsidP="00CD6A06">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plot(model)</w:t>
      </w:r>
    </w:p>
    <w:p w14:paraId="4706D99D" w14:textId="77777777" w:rsidR="00CD6A06" w:rsidRPr="00957005" w:rsidRDefault="00CD6A06" w:rsidP="0046488B">
      <w:pPr>
        <w:spacing w:line="240" w:lineRule="auto"/>
        <w:textAlignment w:val="baseline"/>
        <w:rPr>
          <w:rFonts w:ascii="Courier New" w:eastAsiaTheme="minorEastAsia" w:hAnsi="Courier New" w:cs="Courier New"/>
          <w:b/>
          <w:bCs/>
          <w:color w:val="FF0000"/>
          <w:kern w:val="24"/>
          <w:lang w:val="de-CH" w:eastAsia="en-GB"/>
        </w:rPr>
      </w:pPr>
    </w:p>
    <w:p w14:paraId="583AF6A5" w14:textId="634F4A7F" w:rsidR="0021133E" w:rsidRPr="00957005" w:rsidRDefault="0021133E" w:rsidP="0021133E">
      <w:pPr>
        <w:pStyle w:val="Textkrper"/>
        <w:jc w:val="center"/>
        <w:rPr>
          <w:lang w:val="de-CH"/>
        </w:rPr>
      </w:pPr>
      <w:r w:rsidRPr="00957005">
        <w:rPr>
          <w:noProof/>
          <w:lang w:val="de-CH" w:eastAsia="en-GB"/>
        </w:rPr>
        <w:lastRenderedPageBreak/>
        <w:drawing>
          <wp:inline distT="0" distB="0" distL="0" distR="0" wp14:anchorId="73E9E516" wp14:editId="116411AD">
            <wp:extent cx="4495800" cy="4629150"/>
            <wp:effectExtent l="0" t="0" r="0"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6935" b="1980"/>
                    <a:stretch/>
                  </pic:blipFill>
                  <pic:spPr bwMode="auto">
                    <a:xfrm>
                      <a:off x="0" y="0"/>
                      <a:ext cx="4495800" cy="462915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62D23158" w14:textId="022BAD60" w:rsidR="0046488B" w:rsidRPr="00957005" w:rsidRDefault="0046488B" w:rsidP="0046488B">
      <w:pPr>
        <w:pStyle w:val="Textkrper"/>
        <w:rPr>
          <w:lang w:val="de-CH"/>
        </w:rPr>
      </w:pPr>
      <w:r w:rsidRPr="00957005">
        <w:rPr>
          <w:lang w:val="de-CH"/>
        </w:rPr>
        <w:t>Allerdings dürfen wir uns hier im Falle einer multiplen Regression noch nicht zufrieden zurücklehnen, sondern müssen uns zunächst noch zwei potenziellen Problemen annehmen: (1)</w:t>
      </w:r>
      <w:r w:rsidR="000B4C94" w:rsidRPr="00957005">
        <w:rPr>
          <w:lang w:val="de-CH"/>
        </w:rPr>
        <w:t xml:space="preserve"> Korrelation zwischen den Prädiktoren und (2) Overfitting.</w:t>
      </w:r>
    </w:p>
    <w:p w14:paraId="0595062E" w14:textId="78BA52CD" w:rsidR="00CB4D60" w:rsidRPr="00957005" w:rsidRDefault="005B5288" w:rsidP="00E61655">
      <w:pPr>
        <w:pStyle w:val="berschrift3"/>
      </w:pPr>
      <w:bookmarkStart w:id="74" w:name="_Toc117278799"/>
      <w:r w:rsidRPr="00957005">
        <w:t>Problem</w:t>
      </w:r>
      <w:r w:rsidR="000B4C94" w:rsidRPr="00957005">
        <w:t xml:space="preserve"> 1: Korrelation zwischen den Prädiktoren</w:t>
      </w:r>
      <w:bookmarkEnd w:id="74"/>
    </w:p>
    <w:p w14:paraId="2BD4287F" w14:textId="589FBB8A" w:rsidR="00D809ED" w:rsidRPr="00957005" w:rsidRDefault="00D809ED" w:rsidP="006D784B">
      <w:pPr>
        <w:pStyle w:val="Textkrper"/>
        <w:rPr>
          <w:lang w:val="de-CH"/>
        </w:rPr>
      </w:pPr>
      <w:r w:rsidRPr="00957005">
        <w:rPr>
          <w:lang w:val="de-CH"/>
        </w:rPr>
        <w:t xml:space="preserve">Damit </w:t>
      </w:r>
      <w:r w:rsidRPr="00957005">
        <w:rPr>
          <w:rFonts w:ascii="Courier New" w:hAnsi="Courier New" w:cs="Courier New"/>
          <w:lang w:val="de-CH"/>
        </w:rPr>
        <w:t>lm</w:t>
      </w:r>
      <w:r w:rsidRPr="00957005">
        <w:rPr>
          <w:lang w:val="de-CH"/>
        </w:rPr>
        <w:t xml:space="preserve"> verlässliche Parameterschätzungen liefern kann, müssen die Prädiktoren (hinreichend) </w:t>
      </w:r>
      <w:r w:rsidRPr="00957005">
        <w:rPr>
          <w:b/>
          <w:lang w:val="de-CH"/>
        </w:rPr>
        <w:t>unabhängig</w:t>
      </w:r>
      <w:r w:rsidRPr="00957005">
        <w:rPr>
          <w:lang w:val="de-CH"/>
        </w:rPr>
        <w:t xml:space="preserve"> (man spricht auch von: orthogonal) sein. Das muss man vor dem Fitten des Models testen und dann</w:t>
      </w:r>
      <w:r w:rsidR="00434E2C" w:rsidRPr="00957005">
        <w:rPr>
          <w:lang w:val="de-CH"/>
        </w:rPr>
        <w:t xml:space="preserve"> von Paaren hochkorrelierter Variablen jeweils eine ausschliessen.</w:t>
      </w:r>
    </w:p>
    <w:p w14:paraId="273FE0CC" w14:textId="4C891CBE" w:rsidR="00434E2C" w:rsidRPr="00957005" w:rsidRDefault="00434E2C" w:rsidP="006D784B">
      <w:pPr>
        <w:pStyle w:val="Textkrper"/>
        <w:rPr>
          <w:lang w:val="de-CH"/>
        </w:rPr>
      </w:pPr>
      <w:r w:rsidRPr="00957005">
        <w:rPr>
          <w:lang w:val="de-CH"/>
        </w:rPr>
        <w:t>Es gibt zwei gängige Testmöglichkeiten:</w:t>
      </w:r>
    </w:p>
    <w:p w14:paraId="57DCCBF3" w14:textId="6742E984" w:rsidR="00434E2C" w:rsidRPr="00957005" w:rsidRDefault="00434E2C" w:rsidP="006D784B">
      <w:pPr>
        <w:pStyle w:val="Textkrper"/>
        <w:rPr>
          <w:lang w:val="de-CH"/>
        </w:rPr>
      </w:pPr>
      <w:r w:rsidRPr="00957005">
        <w:rPr>
          <w:lang w:val="de-CH"/>
        </w:rPr>
        <w:t xml:space="preserve">(1) </w:t>
      </w:r>
      <w:r w:rsidRPr="00957005">
        <w:rPr>
          <w:b/>
          <w:lang w:val="de-CH"/>
        </w:rPr>
        <w:t>Korrelationmatrix:</w:t>
      </w:r>
      <w:r w:rsidRPr="00957005">
        <w:rPr>
          <w:lang w:val="de-CH"/>
        </w:rPr>
        <w:t xml:space="preserve"> nur Parameter mit |r| &lt; 0.7 werden beibehalten (manchmal findet man auch andere Schwellenwerte, etwa 0.6 oder 0.75: wie eigentlich alles in der Statistik, ist es keine Schwarz-weiss-Welt)</w:t>
      </w:r>
      <w:r w:rsidR="002D4BA8" w:rsidRPr="00957005">
        <w:rPr>
          <w:lang w:val="de-CH"/>
        </w:rPr>
        <w:t>.</w:t>
      </w:r>
    </w:p>
    <w:p w14:paraId="2B654633" w14:textId="238FD0D6" w:rsidR="002D4BA8" w:rsidRPr="00957005" w:rsidRDefault="002D4BA8" w:rsidP="006D784B">
      <w:pPr>
        <w:pStyle w:val="Textkrper"/>
        <w:rPr>
          <w:b/>
          <w:lang w:val="de-CH"/>
        </w:rPr>
      </w:pPr>
      <w:r w:rsidRPr="00957005">
        <w:rPr>
          <w:lang w:val="de-CH"/>
        </w:rPr>
        <w:t xml:space="preserve">(2) </w:t>
      </w:r>
      <w:r w:rsidRPr="00957005">
        <w:rPr>
          <w:b/>
          <w:i/>
          <w:lang w:val="de-CH"/>
        </w:rPr>
        <w:t>Variance inflation factor</w:t>
      </w:r>
      <w:r w:rsidRPr="00957005">
        <w:rPr>
          <w:b/>
          <w:lang w:val="de-CH"/>
        </w:rPr>
        <w:t xml:space="preserve"> (VIF):</w:t>
      </w:r>
    </w:p>
    <w:p w14:paraId="130C4FF7" w14:textId="1B1A45C5" w:rsidR="002D4BA8" w:rsidRPr="00957005" w:rsidRDefault="001974FF" w:rsidP="003E5D16">
      <w:pPr>
        <w:pStyle w:val="Textkrper"/>
        <w:ind w:left="567"/>
        <w:rPr>
          <w:lang w:val="de-CH"/>
        </w:rPr>
      </w:pPr>
      <m:oMath>
        <m:sSub>
          <m:sSubPr>
            <m:ctrlPr>
              <w:rPr>
                <w:rFonts w:ascii="Cambria Math" w:eastAsiaTheme="minorEastAsia" w:hAnsi="Cambria Math" w:cstheme="minorBidi"/>
                <w:i/>
                <w:iCs/>
                <w:color w:val="000000" w:themeColor="text1"/>
                <w:kern w:val="24"/>
                <w:sz w:val="24"/>
                <w:szCs w:val="24"/>
                <w:lang w:val="de-CH"/>
              </w:rPr>
            </m:ctrlPr>
          </m:sSubPr>
          <m:e>
            <m:r>
              <w:rPr>
                <w:rFonts w:ascii="Cambria Math" w:eastAsiaTheme="minorEastAsia" w:hAnsi="Cambria Math" w:cstheme="minorBidi"/>
                <w:color w:val="000000" w:themeColor="text1"/>
                <w:kern w:val="24"/>
                <w:lang w:val="de-CH"/>
              </w:rPr>
              <m:t>VIF</m:t>
            </m:r>
          </m:e>
          <m:sub>
            <m:r>
              <w:rPr>
                <w:rFonts w:ascii="Cambria Math" w:eastAsiaTheme="minorEastAsia" w:hAnsi="Cambria Math" w:cstheme="minorBidi"/>
                <w:color w:val="000000" w:themeColor="text1"/>
                <w:kern w:val="24"/>
                <w:lang w:val="de-CH"/>
              </w:rPr>
              <m:t>i</m:t>
            </m:r>
          </m:sub>
        </m:sSub>
        <m:r>
          <w:rPr>
            <w:rFonts w:ascii="Cambria Math" w:eastAsiaTheme="minorEastAsia" w:hAnsi="Cambria Math" w:cstheme="minorBidi"/>
            <w:color w:val="000000" w:themeColor="text1"/>
            <w:kern w:val="24"/>
            <w:lang w:val="de-CH"/>
          </w:rPr>
          <m:t> =</m:t>
        </m:r>
        <m:f>
          <m:fPr>
            <m:ctrlPr>
              <w:rPr>
                <w:rFonts w:ascii="Cambria Math" w:eastAsiaTheme="minorEastAsia" w:hAnsi="Cambria Math" w:cstheme="minorBidi"/>
                <w:i/>
                <w:iCs/>
                <w:color w:val="000000" w:themeColor="text1"/>
                <w:kern w:val="24"/>
                <w:sz w:val="24"/>
                <w:szCs w:val="24"/>
                <w:lang w:val="de-CH"/>
              </w:rPr>
            </m:ctrlPr>
          </m:fPr>
          <m:num>
            <m:r>
              <w:rPr>
                <w:rFonts w:ascii="Cambria Math" w:eastAsiaTheme="minorEastAsia" w:hAnsi="Cambria Math" w:cstheme="minorBidi"/>
                <w:color w:val="000000" w:themeColor="text1"/>
                <w:kern w:val="24"/>
                <w:lang w:val="de-CH"/>
              </w:rPr>
              <m:t>1</m:t>
            </m:r>
          </m:num>
          <m:den>
            <m:r>
              <w:rPr>
                <w:rFonts w:ascii="Cambria Math" w:eastAsiaTheme="minorEastAsia" w:hAnsi="Cambria Math" w:cstheme="minorBidi"/>
                <w:color w:val="000000" w:themeColor="text1"/>
                <w:kern w:val="24"/>
                <w:lang w:val="de-CH"/>
              </w:rPr>
              <m:t>1-</m:t>
            </m:r>
            <m:sSub>
              <m:sSubPr>
                <m:ctrlPr>
                  <w:rPr>
                    <w:rFonts w:ascii="Cambria Math" w:eastAsiaTheme="minorEastAsia" w:hAnsi="Cambria Math" w:cstheme="minorBidi"/>
                    <w:i/>
                    <w:iCs/>
                    <w:color w:val="000000" w:themeColor="text1"/>
                    <w:kern w:val="24"/>
                    <w:sz w:val="24"/>
                    <w:szCs w:val="24"/>
                    <w:lang w:val="de-CH"/>
                  </w:rPr>
                </m:ctrlPr>
              </m:sSubPr>
              <m:e>
                <m:r>
                  <w:rPr>
                    <w:rFonts w:ascii="Cambria Math" w:eastAsiaTheme="minorEastAsia" w:hAnsi="Cambria Math" w:cstheme="minorBidi"/>
                    <w:color w:val="000000" w:themeColor="text1"/>
                    <w:kern w:val="24"/>
                    <w:lang w:val="de-CH"/>
                  </w:rPr>
                  <m:t>R</m:t>
                </m:r>
              </m:e>
              <m:sub>
                <m:r>
                  <w:rPr>
                    <w:rFonts w:ascii="Cambria Math" w:eastAsiaTheme="minorEastAsia" w:hAnsi="Cambria Math" w:cstheme="minorBidi"/>
                    <w:color w:val="000000" w:themeColor="text1"/>
                    <w:kern w:val="24"/>
                    <w:lang w:val="de-CH"/>
                  </w:rPr>
                  <m:t>i</m:t>
                </m:r>
              </m:sub>
            </m:sSub>
            <m:r>
              <w:rPr>
                <w:rFonts w:ascii="Cambria Math" w:eastAsiaTheme="minorEastAsia" w:hAnsi="Cambria Math" w:cstheme="minorBidi"/>
                <w:color w:val="000000" w:themeColor="text1"/>
                <w:kern w:val="24"/>
                <w:lang w:val="de-CH"/>
              </w:rPr>
              <m:t>²</m:t>
            </m:r>
          </m:den>
        </m:f>
      </m:oMath>
      <w:r w:rsidR="002D4BA8" w:rsidRPr="00957005">
        <w:rPr>
          <w:rFonts w:ascii="Calibri" w:eastAsiaTheme="minorEastAsia" w:hAnsi="Calibri" w:cstheme="minorBidi"/>
          <w:color w:val="000000" w:themeColor="text1"/>
          <w:kern w:val="24"/>
          <w:lang w:val="de-CH"/>
        </w:rPr>
        <w:t xml:space="preserve"> </w:t>
      </w:r>
      <w:r w:rsidR="003E5D16" w:rsidRPr="00957005">
        <w:rPr>
          <w:rFonts w:ascii="Calibri" w:eastAsiaTheme="minorEastAsia" w:hAnsi="Calibri" w:cstheme="minorBidi"/>
          <w:color w:val="000000" w:themeColor="text1"/>
          <w:kern w:val="24"/>
          <w:lang w:val="de-CH"/>
        </w:rPr>
        <w:t xml:space="preserve">, </w:t>
      </w:r>
      <w:r w:rsidR="003E5D16" w:rsidRPr="00957005">
        <w:rPr>
          <w:lang w:val="de-CH"/>
        </w:rPr>
        <w:t xml:space="preserve">mit </w:t>
      </w:r>
      <w:r w:rsidR="003E5D16" w:rsidRPr="00957005">
        <w:rPr>
          <w:i/>
          <w:lang w:val="de-CH"/>
        </w:rPr>
        <w:t>R</w:t>
      </w:r>
      <w:r w:rsidR="003E5D16" w:rsidRPr="00957005">
        <w:rPr>
          <w:i/>
          <w:vertAlign w:val="subscript"/>
          <w:lang w:val="de-CH"/>
        </w:rPr>
        <w:t>i</w:t>
      </w:r>
      <w:r w:rsidR="003E5D16" w:rsidRPr="00957005">
        <w:rPr>
          <w:lang w:val="de-CH"/>
        </w:rPr>
        <w:t xml:space="preserve">² aus dem Modell Prädiktor </w:t>
      </w:r>
      <w:r w:rsidR="003E5D16" w:rsidRPr="00957005">
        <w:rPr>
          <w:i/>
          <w:lang w:val="de-CH"/>
        </w:rPr>
        <w:t>i</w:t>
      </w:r>
      <w:r w:rsidR="003E5D16" w:rsidRPr="00957005">
        <w:rPr>
          <w:lang w:val="de-CH"/>
        </w:rPr>
        <w:t xml:space="preserve"> gegen alle übrigen Prädiktoren</w:t>
      </w:r>
    </w:p>
    <w:p w14:paraId="539CBDD6" w14:textId="3F808F07" w:rsidR="003E5D16" w:rsidRPr="00957005" w:rsidRDefault="003E5D16" w:rsidP="003E5D16">
      <w:pPr>
        <w:pStyle w:val="Textkrper"/>
        <w:rPr>
          <w:iCs/>
          <w:color w:val="000000" w:themeColor="text1"/>
          <w:kern w:val="24"/>
          <w:lang w:val="de-CH"/>
        </w:rPr>
      </w:pPr>
      <w:r w:rsidRPr="00957005">
        <w:rPr>
          <w:lang w:val="de-CH"/>
        </w:rPr>
        <w:t xml:space="preserve">Der VIF sagt uns, </w:t>
      </w:r>
      <w:r w:rsidR="009020B4" w:rsidRPr="00957005">
        <w:rPr>
          <w:lang w:val="de-CH"/>
        </w:rPr>
        <w:t>dass</w:t>
      </w:r>
      <w:r w:rsidRPr="00957005">
        <w:rPr>
          <w:lang w:val="de-CH"/>
        </w:rPr>
        <w:t xml:space="preserve"> der Standardfehler (SE) des </w:t>
      </w:r>
      <w:r w:rsidR="009020B4" w:rsidRPr="00957005">
        <w:rPr>
          <w:lang w:val="de-CH"/>
        </w:rPr>
        <w:t xml:space="preserve">Prädiktors um </w:t>
      </w:r>
      <m:oMath>
        <m:rad>
          <m:radPr>
            <m:degHide m:val="1"/>
            <m:ctrlPr>
              <w:rPr>
                <w:rFonts w:ascii="Cambria Math" w:eastAsiaTheme="minorEastAsia" w:hAnsi="Cambria Math" w:cstheme="minorBidi"/>
                <w:i/>
                <w:iCs/>
                <w:color w:val="000000" w:themeColor="text1"/>
                <w:kern w:val="24"/>
                <w:lang w:val="de-CH"/>
              </w:rPr>
            </m:ctrlPr>
          </m:radPr>
          <m:deg/>
          <m:e>
            <m:r>
              <w:rPr>
                <w:rFonts w:ascii="Cambria Math" w:eastAsiaTheme="minorEastAsia" w:hAnsi="Cambria Math" w:cstheme="minorBidi"/>
                <w:color w:val="000000" w:themeColor="text1"/>
                <w:kern w:val="24"/>
                <w:lang w:val="de-CH"/>
              </w:rPr>
              <m:t>VIF</m:t>
            </m:r>
          </m:e>
        </m:rad>
      </m:oMath>
      <w:r w:rsidR="009020B4" w:rsidRPr="00957005">
        <w:rPr>
          <w:iCs/>
          <w:color w:val="000000" w:themeColor="text1"/>
          <w:kern w:val="24"/>
          <w:lang w:val="de-CH"/>
        </w:rPr>
        <w:t xml:space="preserve"> grösser ist als im orthogonalen Fall. Meist werden Variablen bis VIF = 5, manchmal bis VIF = 10 akzeptiert.</w:t>
      </w:r>
    </w:p>
    <w:p w14:paraId="48DD96CE" w14:textId="3737C0FB" w:rsidR="00812F13" w:rsidRPr="00957005" w:rsidRDefault="00812F13" w:rsidP="003E5D16">
      <w:pPr>
        <w:pStyle w:val="Textkrper"/>
        <w:rPr>
          <w:iCs/>
          <w:color w:val="000000" w:themeColor="text1"/>
          <w:kern w:val="24"/>
          <w:lang w:val="de-CH"/>
        </w:rPr>
      </w:pPr>
      <w:r w:rsidRPr="00957005">
        <w:rPr>
          <w:iCs/>
          <w:color w:val="000000" w:themeColor="text1"/>
          <w:kern w:val="24"/>
          <w:lang w:val="de-CH"/>
        </w:rPr>
        <w:t xml:space="preserve">Die </w:t>
      </w:r>
      <w:r w:rsidR="00157B7F" w:rsidRPr="00957005">
        <w:rPr>
          <w:iCs/>
          <w:color w:val="000000" w:themeColor="text1"/>
          <w:kern w:val="24"/>
          <w:lang w:val="de-CH"/>
        </w:rPr>
        <w:t>Berechnung der Korrelationsmatrix geht in R sehr einfach:</w:t>
      </w:r>
    </w:p>
    <w:p w14:paraId="63070CB7" w14:textId="77777777" w:rsidR="00157B7F" w:rsidRPr="00957005" w:rsidRDefault="00157B7F" w:rsidP="00157B7F">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cor &lt;- cor(loyn[,2:7])</w:t>
      </w:r>
    </w:p>
    <w:p w14:paraId="207FC28A" w14:textId="0455663F" w:rsidR="00157B7F" w:rsidRPr="00957005" w:rsidRDefault="00157B7F" w:rsidP="00157B7F">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cor</w:t>
      </w:r>
    </w:p>
    <w:p w14:paraId="6056FDD9" w14:textId="77777777" w:rsidR="00157B7F" w:rsidRPr="00957005" w:rsidRDefault="00157B7F" w:rsidP="00157B7F">
      <w:pPr>
        <w:spacing w:line="240" w:lineRule="auto"/>
        <w:textAlignment w:val="baseline"/>
        <w:rPr>
          <w:rFonts w:ascii="Courier New" w:eastAsiaTheme="minorEastAsia" w:hAnsi="Courier New" w:cs="Courier New"/>
          <w:b/>
          <w:bCs/>
          <w:color w:val="FF0000"/>
          <w:kern w:val="24"/>
          <w:lang w:val="de-CH" w:eastAsia="en-GB"/>
        </w:rPr>
      </w:pPr>
    </w:p>
    <w:p w14:paraId="70F3275C" w14:textId="7E916435" w:rsidR="00157B7F" w:rsidRPr="00957005" w:rsidRDefault="00157B7F" w:rsidP="003E5D16">
      <w:pPr>
        <w:pStyle w:val="Textkrper"/>
        <w:rPr>
          <w:iCs/>
          <w:color w:val="000000" w:themeColor="text1"/>
          <w:kern w:val="24"/>
          <w:lang w:val="de-CH"/>
        </w:rPr>
      </w:pPr>
      <w:r w:rsidRPr="00957005">
        <w:rPr>
          <w:iCs/>
          <w:color w:val="000000" w:themeColor="text1"/>
          <w:kern w:val="24"/>
          <w:lang w:val="de-CH"/>
        </w:rPr>
        <w:t>Das Ergebnis ist allerdings unübersichtlich. Man kann es vereinfachen, indem man nur jene Werte darstellt, die über dem selbstgewählten Schwellenwert (hier 0.6) liegen.</w:t>
      </w:r>
    </w:p>
    <w:p w14:paraId="56163C4B" w14:textId="77777777" w:rsidR="008806F4" w:rsidRPr="00957005" w:rsidRDefault="008806F4" w:rsidP="008806F4">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cor[abs(cor)&lt;0.6] &lt;- 0</w:t>
      </w:r>
    </w:p>
    <w:p w14:paraId="2E13E58F" w14:textId="77777777" w:rsidR="008806F4" w:rsidRPr="00957005" w:rsidRDefault="008806F4" w:rsidP="008806F4">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 xml:space="preserve">cor </w:t>
      </w:r>
    </w:p>
    <w:p w14:paraId="4007E111" w14:textId="77777777" w:rsidR="008806F4" w:rsidRPr="00957005" w:rsidRDefault="008806F4" w:rsidP="008806F4">
      <w:pPr>
        <w:spacing w:line="240" w:lineRule="auto"/>
        <w:textAlignment w:val="baseline"/>
        <w:rPr>
          <w:rFonts w:ascii="Courier New" w:eastAsiaTheme="minorEastAsia" w:hAnsi="Courier New" w:cs="Courier New"/>
          <w:b/>
          <w:bCs/>
          <w:color w:val="FF0000"/>
          <w:kern w:val="24"/>
          <w:lang w:val="de-CH" w:eastAsia="en-GB"/>
        </w:rPr>
      </w:pPr>
    </w:p>
    <w:p w14:paraId="4C5A7065" w14:textId="77777777" w:rsidR="008806F4" w:rsidRPr="00957005" w:rsidRDefault="008806F4" w:rsidP="008806F4">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AREA    YR.ISOL DIST LDIST      GRAZE ALT</w:t>
      </w:r>
    </w:p>
    <w:p w14:paraId="4496BD8A" w14:textId="77777777" w:rsidR="008806F4" w:rsidRPr="00957005" w:rsidRDefault="008806F4" w:rsidP="008806F4">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AREA       1  0.0000000    0     0  0.0000000   0</w:t>
      </w:r>
    </w:p>
    <w:p w14:paraId="65F231B8" w14:textId="77777777" w:rsidR="008806F4" w:rsidRPr="00957005" w:rsidRDefault="008806F4" w:rsidP="008806F4">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YR.ISOL    0  1.0000000    0     0 -0.6355671   0</w:t>
      </w:r>
    </w:p>
    <w:p w14:paraId="176A50D7" w14:textId="77777777" w:rsidR="008806F4" w:rsidRPr="00957005" w:rsidRDefault="008806F4" w:rsidP="008806F4">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DIST       0  0.0000000    1     0  0.0000000   0</w:t>
      </w:r>
    </w:p>
    <w:p w14:paraId="64ABF848" w14:textId="77777777" w:rsidR="008806F4" w:rsidRPr="00957005" w:rsidRDefault="008806F4" w:rsidP="008806F4">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LDIST      0  0.0000000    0     1  0.0000000   0</w:t>
      </w:r>
    </w:p>
    <w:p w14:paraId="3460DA7E" w14:textId="77777777" w:rsidR="008806F4" w:rsidRPr="00957005" w:rsidRDefault="008806F4" w:rsidP="008806F4">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GRAZE      0 -0.6355671    0     0  1.0000000   0</w:t>
      </w:r>
    </w:p>
    <w:p w14:paraId="02AAE2AD" w14:textId="77777777" w:rsidR="008806F4" w:rsidRPr="00957005" w:rsidRDefault="008806F4" w:rsidP="008806F4">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ALT        0  0.0000000    0     0  0.0000000   1</w:t>
      </w:r>
    </w:p>
    <w:p w14:paraId="3867BB83" w14:textId="77777777" w:rsidR="00157B7F" w:rsidRPr="00957005" w:rsidRDefault="00157B7F" w:rsidP="008806F4">
      <w:pPr>
        <w:spacing w:line="240" w:lineRule="auto"/>
        <w:textAlignment w:val="baseline"/>
        <w:rPr>
          <w:rFonts w:ascii="Courier New" w:eastAsiaTheme="minorEastAsia" w:hAnsi="Courier New" w:cs="Courier New"/>
          <w:b/>
          <w:bCs/>
          <w:color w:val="0000FF"/>
          <w:kern w:val="24"/>
          <w:lang w:val="de-CH" w:eastAsia="en-GB"/>
        </w:rPr>
      </w:pPr>
    </w:p>
    <w:p w14:paraId="2DEE0F72" w14:textId="6D766C93" w:rsidR="008806F4" w:rsidRPr="00957005" w:rsidRDefault="008806F4" w:rsidP="008806F4">
      <w:pPr>
        <w:pStyle w:val="Textkrper"/>
        <w:rPr>
          <w:iCs/>
          <w:color w:val="000000" w:themeColor="text1"/>
          <w:kern w:val="24"/>
          <w:lang w:val="de-CH"/>
        </w:rPr>
      </w:pPr>
      <w:r w:rsidRPr="00957005">
        <w:rPr>
          <w:iCs/>
          <w:color w:val="000000" w:themeColor="text1"/>
          <w:kern w:val="24"/>
          <w:lang w:val="de-CH"/>
        </w:rPr>
        <w:t xml:space="preserve">Wenn man die Schwelle bei 0.6 ansetzt, müsste man also von den beiden Variablen </w:t>
      </w:r>
      <w:r w:rsidRPr="00957005">
        <w:rPr>
          <w:rFonts w:ascii="Courier New" w:hAnsi="Courier New" w:cs="Courier New"/>
          <w:iCs/>
          <w:color w:val="000000" w:themeColor="text1"/>
          <w:kern w:val="24"/>
          <w:lang w:val="de-CH"/>
        </w:rPr>
        <w:t>GRAZE</w:t>
      </w:r>
      <w:r w:rsidRPr="00957005">
        <w:rPr>
          <w:iCs/>
          <w:color w:val="000000" w:themeColor="text1"/>
          <w:kern w:val="24"/>
          <w:lang w:val="de-CH"/>
        </w:rPr>
        <w:t xml:space="preserve"> und </w:t>
      </w:r>
      <w:r w:rsidRPr="00957005">
        <w:rPr>
          <w:rFonts w:ascii="Courier New" w:hAnsi="Courier New" w:cs="Courier New"/>
          <w:iCs/>
          <w:color w:val="000000" w:themeColor="text1"/>
          <w:kern w:val="24"/>
          <w:lang w:val="de-CH"/>
        </w:rPr>
        <w:t>YR.ISOL</w:t>
      </w:r>
      <w:r w:rsidRPr="00957005">
        <w:rPr>
          <w:iCs/>
          <w:color w:val="000000" w:themeColor="text1"/>
          <w:kern w:val="24"/>
          <w:lang w:val="de-CH"/>
        </w:rPr>
        <w:t xml:space="preserve"> eine aus dem Modell entfernen, da sie zu stark negativ korreliert sind.</w:t>
      </w:r>
      <w:r w:rsidR="00894E96" w:rsidRPr="00957005">
        <w:rPr>
          <w:iCs/>
          <w:color w:val="000000" w:themeColor="text1"/>
          <w:kern w:val="24"/>
          <w:lang w:val="de-CH"/>
        </w:rPr>
        <w:t xml:space="preserve"> Dabei sind </w:t>
      </w:r>
      <w:r w:rsidR="00A1710D" w:rsidRPr="00957005">
        <w:rPr>
          <w:iCs/>
          <w:color w:val="000000" w:themeColor="text1"/>
          <w:kern w:val="24"/>
          <w:lang w:val="de-CH"/>
        </w:rPr>
        <w:t>drei</w:t>
      </w:r>
      <w:r w:rsidR="00894E96" w:rsidRPr="00957005">
        <w:rPr>
          <w:iCs/>
          <w:color w:val="000000" w:themeColor="text1"/>
          <w:kern w:val="24"/>
          <w:lang w:val="de-CH"/>
        </w:rPr>
        <w:t xml:space="preserve"> Dinge wichtig:</w:t>
      </w:r>
    </w:p>
    <w:p w14:paraId="76A94E20" w14:textId="21AED16B" w:rsidR="008C5424" w:rsidRPr="00957005" w:rsidRDefault="003B520E"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Statistisch gibt es kein klares Argument, welche v</w:t>
      </w:r>
      <w:r w:rsidR="00914266" w:rsidRPr="00957005">
        <w:rPr>
          <w:rFonts w:eastAsia="Times New Roman" w:cs="Arial"/>
          <w:lang w:eastAsia="en-GB"/>
        </w:rPr>
        <w:t>on mehreren hoch-korrelierten Variablen man im vollen Modell streichen sollte (man könnte höchstens zusätzlich den VIF heranziehen). Inhaltlich macht es Sinn, diejenige Variable beizubehalten, die (a) besser interpretierbar ist oder (b) häufiger in vergleichbaren Studien gebraucht wurde.</w:t>
      </w:r>
    </w:p>
    <w:p w14:paraId="79508943" w14:textId="19F54D38" w:rsidR="00914266" w:rsidRPr="00957005" w:rsidRDefault="00A1710D"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Man sollte im Methodenteil dokumentieren welche Variable(n) wegen positiver/negativer Korrelation mit welcher anderen aus dem vollen Modell gestrichen wurden.</w:t>
      </w:r>
    </w:p>
    <w:p w14:paraId="73302B2D" w14:textId="6C44F53D" w:rsidR="00A1710D" w:rsidRPr="00957005" w:rsidRDefault="00A1710D"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Bei der Interpretation der Ergebnisse stehen die beibehaltenen Variablen auch für die jeweils gestrichenen hochkorrelierten Variablen (zumindest zu einem erheblichen Teil).</w:t>
      </w:r>
    </w:p>
    <w:p w14:paraId="28EE5B35" w14:textId="7444D70F" w:rsidR="00894E96" w:rsidRPr="00957005" w:rsidRDefault="00894E96" w:rsidP="008806F4">
      <w:pPr>
        <w:pStyle w:val="Textkrper"/>
        <w:rPr>
          <w:iCs/>
          <w:color w:val="000000" w:themeColor="text1"/>
          <w:kern w:val="24"/>
          <w:lang w:val="de-CH"/>
        </w:rPr>
      </w:pPr>
      <w:r w:rsidRPr="00957005">
        <w:rPr>
          <w:iCs/>
          <w:color w:val="000000" w:themeColor="text1"/>
          <w:kern w:val="24"/>
          <w:lang w:val="de-CH"/>
        </w:rPr>
        <w:t>Die Berechnung der VIF’s geht wie folgt:</w:t>
      </w:r>
    </w:p>
    <w:p w14:paraId="141F0A15" w14:textId="77777777" w:rsidR="00651438" w:rsidRPr="00957005" w:rsidRDefault="00651438" w:rsidP="00651438">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library(car)</w:t>
      </w:r>
    </w:p>
    <w:p w14:paraId="05D27A36" w14:textId="77777777" w:rsidR="00651438" w:rsidRPr="00957005" w:rsidRDefault="00651438" w:rsidP="00651438">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vif(model)</w:t>
      </w:r>
    </w:p>
    <w:p w14:paraId="64751EF1" w14:textId="77777777" w:rsidR="00651438" w:rsidRPr="00957005" w:rsidRDefault="00651438" w:rsidP="00651438">
      <w:pPr>
        <w:spacing w:line="240" w:lineRule="auto"/>
        <w:textAlignment w:val="baseline"/>
        <w:rPr>
          <w:rFonts w:ascii="Courier New" w:eastAsiaTheme="minorEastAsia" w:hAnsi="Courier New" w:cs="Courier New"/>
          <w:b/>
          <w:bCs/>
          <w:color w:val="FF0000"/>
          <w:kern w:val="24"/>
          <w:lang w:val="de-CH" w:eastAsia="en-GB"/>
        </w:rPr>
      </w:pPr>
    </w:p>
    <w:p w14:paraId="76A70E08" w14:textId="77777777" w:rsidR="00651438" w:rsidRPr="00957005" w:rsidRDefault="00651438" w:rsidP="00651438">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YR.ISOL      ALT    GRAZE </w:t>
      </w:r>
    </w:p>
    <w:p w14:paraId="01D22D64" w14:textId="77777777" w:rsidR="00651438" w:rsidRPr="00957005" w:rsidRDefault="00651438" w:rsidP="00651438">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1.679995 1.200372 1.904799 </w:t>
      </w:r>
    </w:p>
    <w:p w14:paraId="7AC0EA74" w14:textId="77777777" w:rsidR="00651438" w:rsidRPr="00957005" w:rsidRDefault="00651438" w:rsidP="00651438">
      <w:pPr>
        <w:spacing w:line="240" w:lineRule="auto"/>
        <w:textAlignment w:val="baseline"/>
        <w:rPr>
          <w:rFonts w:ascii="Courier New" w:eastAsiaTheme="minorEastAsia" w:hAnsi="Courier New" w:cs="Courier New"/>
          <w:b/>
          <w:bCs/>
          <w:color w:val="0000FF"/>
          <w:kern w:val="24"/>
          <w:lang w:val="de-CH" w:eastAsia="en-GB"/>
        </w:rPr>
      </w:pPr>
    </w:p>
    <w:p w14:paraId="49C952C3" w14:textId="12ECD237" w:rsidR="00651438" w:rsidRPr="00957005" w:rsidRDefault="00651438" w:rsidP="008806F4">
      <w:pPr>
        <w:pStyle w:val="Textkrper"/>
        <w:rPr>
          <w:iCs/>
          <w:color w:val="000000" w:themeColor="text1"/>
          <w:kern w:val="24"/>
          <w:lang w:val="de-CH"/>
        </w:rPr>
      </w:pPr>
      <w:r w:rsidRPr="00957005">
        <w:rPr>
          <w:iCs/>
          <w:color w:val="000000" w:themeColor="text1"/>
          <w:kern w:val="24"/>
          <w:lang w:val="de-CH"/>
        </w:rPr>
        <w:t>Hier sieht man nicht, welche Variable mit welcher anderen korrliert ist, man bekommt nur ein Gesamtranking. Da die VIF-Werte aller drei Variablen unter 5 sind, können alle beibehalten werden.</w:t>
      </w:r>
      <w:r w:rsidR="00A0163B" w:rsidRPr="00957005">
        <w:rPr>
          <w:iCs/>
          <w:color w:val="000000" w:themeColor="text1"/>
          <w:kern w:val="24"/>
          <w:lang w:val="de-CH"/>
        </w:rPr>
        <w:t xml:space="preserve"> Wenn mehrere Variablen einen VIF &gt; 5 haben, muss man schrittweise immer die Variable mit dem höchsten VIF-Wert entfernen und die VIF-Werte dann neuberechnen. Sie ändern sich, wenn eine Variable wegfällt, da sie die Gesamt-Korrelationsstruktur des Datens</w:t>
      </w:r>
      <w:r w:rsidR="00F54B9D" w:rsidRPr="00957005">
        <w:rPr>
          <w:iCs/>
          <w:color w:val="000000" w:themeColor="text1"/>
          <w:kern w:val="24"/>
          <w:lang w:val="de-CH"/>
        </w:rPr>
        <w:t>atzes widerspiegeln.</w:t>
      </w:r>
    </w:p>
    <w:p w14:paraId="320956DC" w14:textId="59873354" w:rsidR="000B4C94" w:rsidRPr="00957005" w:rsidRDefault="000B4C94" w:rsidP="00E61655">
      <w:pPr>
        <w:pStyle w:val="berschrift3"/>
      </w:pPr>
      <w:bookmarkStart w:id="75" w:name="_Toc117278800"/>
      <w:r w:rsidRPr="00957005">
        <w:t xml:space="preserve">Problem 2: </w:t>
      </w:r>
      <w:r w:rsidR="00BE24E1" w:rsidRPr="00957005">
        <w:t>Overfitting</w:t>
      </w:r>
      <w:bookmarkEnd w:id="75"/>
    </w:p>
    <w:p w14:paraId="2B55F4CA" w14:textId="0A9C957E" w:rsidR="000B4C94" w:rsidRPr="00957005" w:rsidRDefault="00A4323A" w:rsidP="000B4C94">
      <w:pPr>
        <w:pStyle w:val="Textkrper"/>
        <w:rPr>
          <w:lang w:val="de-CH"/>
        </w:rPr>
      </w:pPr>
      <w:r w:rsidRPr="00957005">
        <w:rPr>
          <w:lang w:val="de-CH"/>
        </w:rPr>
        <w:t>Das Problem des Overfitting soll mit der folgenden Simulation veranschaulicht werden: zu einer Stichprobe von sechs Beobachtungen mit zwei numerischen Variablen</w:t>
      </w:r>
      <w:r w:rsidR="00A77F95" w:rsidRPr="00957005">
        <w:rPr>
          <w:lang w:val="de-CH"/>
        </w:rPr>
        <w:t xml:space="preserve"> werden schrittweise polynomische Modelle höher Ordnung gefittet.</w:t>
      </w:r>
    </w:p>
    <w:p w14:paraId="41202E4A" w14:textId="341FB6A0" w:rsidR="00A77F95" w:rsidRPr="00957005" w:rsidRDefault="00A77F95" w:rsidP="000B4C94">
      <w:pPr>
        <w:pStyle w:val="Textkrper"/>
        <w:rPr>
          <w:lang w:val="de-CH"/>
        </w:rPr>
      </w:pPr>
      <w:r w:rsidRPr="00957005">
        <w:rPr>
          <w:lang w:val="de-CH"/>
        </w:rPr>
        <w:t>Der Code dafür ist:</w:t>
      </w:r>
    </w:p>
    <w:p w14:paraId="1B91AFC4" w14:textId="77777777" w:rsidR="00A77F95" w:rsidRPr="00957005" w:rsidRDefault="00A77F95" w:rsidP="00A77F9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lm=lm(y~x)</w:t>
      </w:r>
    </w:p>
    <w:p w14:paraId="3F10BB55" w14:textId="28FF6CB1" w:rsidR="00A77F95" w:rsidRPr="00957005" w:rsidRDefault="00A77F95" w:rsidP="00A77F9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xy</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seq(from=0,to=10,by=0.1)</w:t>
      </w:r>
    </w:p>
    <w:p w14:paraId="7FEF9081" w14:textId="242D8DB0" w:rsidR="00A77F95" w:rsidRPr="00957005" w:rsidRDefault="00A77F95" w:rsidP="00A77F9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yv</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predict(lm,list(x=xv))</w:t>
      </w:r>
    </w:p>
    <w:p w14:paraId="2487A2E5" w14:textId="77777777" w:rsidR="00A77F95" w:rsidRPr="00957005" w:rsidRDefault="00A77F95" w:rsidP="00A77F9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lastRenderedPageBreak/>
        <w:t>lines(xv,yv)</w:t>
      </w:r>
    </w:p>
    <w:p w14:paraId="0533EFD7" w14:textId="45B86C73" w:rsidR="00A77F95" w:rsidRPr="00957005" w:rsidRDefault="00A77F95" w:rsidP="00A77F9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lm2=lm(y~x+I(x^2))</w:t>
      </w:r>
    </w:p>
    <w:p w14:paraId="3484BEF5" w14:textId="04BD64FD" w:rsidR="00A77F95" w:rsidRPr="00957005" w:rsidRDefault="00A77F95" w:rsidP="00A77F9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xy</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seq(from=0,to=10,by=0.1)</w:t>
      </w:r>
    </w:p>
    <w:p w14:paraId="639E9986" w14:textId="27F54465" w:rsidR="00A77F95" w:rsidRPr="00957005" w:rsidRDefault="00A77F95" w:rsidP="00A77F9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yv</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predict(lm2,list(x=xv))</w:t>
      </w:r>
    </w:p>
    <w:p w14:paraId="56749F81" w14:textId="77777777" w:rsidR="00A77F95" w:rsidRPr="00957005" w:rsidRDefault="00A77F95" w:rsidP="00A77F95">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lines(xv,yv)</w:t>
      </w:r>
    </w:p>
    <w:p w14:paraId="5960EF65" w14:textId="77777777" w:rsidR="00A77F95" w:rsidRPr="00957005" w:rsidRDefault="00A77F95" w:rsidP="00A77F95">
      <w:pPr>
        <w:spacing w:line="240" w:lineRule="auto"/>
        <w:textAlignment w:val="baseline"/>
        <w:rPr>
          <w:rFonts w:ascii="Courier New" w:eastAsiaTheme="minorEastAsia" w:hAnsi="Courier New" w:cs="Courier New"/>
          <w:b/>
          <w:bCs/>
          <w:color w:val="FF0000"/>
          <w:kern w:val="24"/>
          <w:lang w:val="de-CH" w:eastAsia="en-GB"/>
        </w:rPr>
      </w:pPr>
    </w:p>
    <w:p w14:paraId="76CCEDE0" w14:textId="2ECE91B4" w:rsidR="00A77F95" w:rsidRPr="00957005" w:rsidRDefault="00A77F95" w:rsidP="00A77F9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[usw.]</w:t>
      </w:r>
    </w:p>
    <w:p w14:paraId="12DDB8FF" w14:textId="77777777" w:rsidR="00E63A7E" w:rsidRPr="00957005" w:rsidRDefault="00E63A7E" w:rsidP="00E63A7E">
      <w:pPr>
        <w:spacing w:line="240" w:lineRule="auto"/>
        <w:textAlignment w:val="baseline"/>
        <w:rPr>
          <w:rFonts w:ascii="Times New Roman" w:eastAsia="Times New Roman" w:hAnsi="Times New Roman"/>
          <w:color w:val="FF0000"/>
          <w:lang w:val="de-CH" w:eastAsia="en-GB"/>
        </w:rPr>
      </w:pPr>
    </w:p>
    <w:p w14:paraId="5317F6B9" w14:textId="53DAC879" w:rsidR="00A77F95" w:rsidRPr="00957005" w:rsidRDefault="00E63A7E" w:rsidP="00A77F95">
      <w:pPr>
        <w:pStyle w:val="Textkrper"/>
        <w:jc w:val="left"/>
        <w:rPr>
          <w:lang w:val="de-CH"/>
        </w:rPr>
      </w:pPr>
      <w:r w:rsidRPr="00957005">
        <w:rPr>
          <w:lang w:val="de-CH"/>
        </w:rPr>
        <w:t>Das Ergebnis sieht folgendermassen aus:</w:t>
      </w:r>
    </w:p>
    <w:p w14:paraId="5F0EBFA3" w14:textId="489128C6" w:rsidR="00E63A7E" w:rsidRPr="00957005" w:rsidRDefault="00E63A7E" w:rsidP="00A77F95">
      <w:pPr>
        <w:pStyle w:val="Textkrper"/>
        <w:jc w:val="left"/>
        <w:rPr>
          <w:b/>
          <w:sz w:val="28"/>
          <w:szCs w:val="28"/>
          <w:lang w:val="de-CH"/>
        </w:rPr>
      </w:pPr>
      <w:r w:rsidRPr="00957005">
        <w:rPr>
          <w:noProof/>
          <w:lang w:val="de-CH" w:eastAsia="en-GB"/>
        </w:rPr>
        <w:drawing>
          <wp:inline distT="0" distB="0" distL="0" distR="0" wp14:anchorId="0536B157" wp14:editId="48476042">
            <wp:extent cx="2999316" cy="2700000"/>
            <wp:effectExtent l="0" t="0" r="0" b="571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9316" cy="2700000"/>
                    </a:xfrm>
                    <a:prstGeom prst="rect">
                      <a:avLst/>
                    </a:prstGeom>
                    <a:noFill/>
                    <a:ln>
                      <a:noFill/>
                    </a:ln>
                    <a:effectLst/>
                  </pic:spPr>
                </pic:pic>
              </a:graphicData>
            </a:graphic>
          </wp:inline>
        </w:drawing>
      </w:r>
      <w:r w:rsidR="00A109C6" w:rsidRPr="00957005">
        <w:rPr>
          <w:b/>
          <w:i/>
          <w:sz w:val="28"/>
          <w:szCs w:val="28"/>
          <w:lang w:val="de-CH"/>
        </w:rPr>
        <w:t>R</w:t>
      </w:r>
      <w:r w:rsidR="00A109C6" w:rsidRPr="00957005">
        <w:rPr>
          <w:b/>
          <w:sz w:val="28"/>
          <w:szCs w:val="28"/>
          <w:lang w:val="de-CH"/>
        </w:rPr>
        <w:t>² = 0.012</w:t>
      </w:r>
    </w:p>
    <w:p w14:paraId="4A8BF687" w14:textId="3EC99C4C" w:rsidR="00E63A7E" w:rsidRPr="00957005" w:rsidRDefault="00E63A7E" w:rsidP="00A77F95">
      <w:pPr>
        <w:pStyle w:val="Textkrper"/>
        <w:jc w:val="left"/>
        <w:rPr>
          <w:lang w:val="de-CH"/>
        </w:rPr>
      </w:pPr>
      <w:r w:rsidRPr="00957005">
        <w:rPr>
          <w:noProof/>
          <w:lang w:val="de-CH" w:eastAsia="en-GB"/>
        </w:rPr>
        <w:drawing>
          <wp:inline distT="0" distB="0" distL="0" distR="0" wp14:anchorId="4C02357D" wp14:editId="747D00A9">
            <wp:extent cx="2999316" cy="2700000"/>
            <wp:effectExtent l="0" t="0" r="0" b="571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99316" cy="2700000"/>
                    </a:xfrm>
                    <a:prstGeom prst="rect">
                      <a:avLst/>
                    </a:prstGeom>
                    <a:noFill/>
                    <a:ln>
                      <a:noFill/>
                    </a:ln>
                    <a:effectLst/>
                  </pic:spPr>
                </pic:pic>
              </a:graphicData>
            </a:graphic>
          </wp:inline>
        </w:drawing>
      </w:r>
      <w:r w:rsidR="00A109C6" w:rsidRPr="00957005">
        <w:rPr>
          <w:b/>
          <w:i/>
          <w:sz w:val="28"/>
          <w:szCs w:val="28"/>
          <w:lang w:val="de-CH"/>
        </w:rPr>
        <w:t>R</w:t>
      </w:r>
      <w:r w:rsidR="00A109C6" w:rsidRPr="00957005">
        <w:rPr>
          <w:b/>
          <w:sz w:val="28"/>
          <w:szCs w:val="28"/>
          <w:lang w:val="de-CH"/>
        </w:rPr>
        <w:t>² = 0.</w:t>
      </w:r>
      <w:r w:rsidR="001669B6" w:rsidRPr="00957005">
        <w:rPr>
          <w:b/>
          <w:sz w:val="28"/>
          <w:szCs w:val="28"/>
          <w:lang w:val="de-CH"/>
        </w:rPr>
        <w:t>111</w:t>
      </w:r>
    </w:p>
    <w:p w14:paraId="31364DB0" w14:textId="573D462A" w:rsidR="00A109C6" w:rsidRPr="00957005" w:rsidRDefault="00A109C6" w:rsidP="00A77F95">
      <w:pPr>
        <w:pStyle w:val="Textkrper"/>
        <w:jc w:val="left"/>
        <w:rPr>
          <w:lang w:val="de-CH"/>
        </w:rPr>
      </w:pPr>
      <w:r w:rsidRPr="00957005">
        <w:rPr>
          <w:noProof/>
          <w:lang w:val="de-CH" w:eastAsia="en-GB"/>
        </w:rPr>
        <w:lastRenderedPageBreak/>
        <w:drawing>
          <wp:inline distT="0" distB="0" distL="0" distR="0" wp14:anchorId="036DB84C" wp14:editId="3B3623E8">
            <wp:extent cx="2999316" cy="2700000"/>
            <wp:effectExtent l="0" t="0" r="0" b="5715"/>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99316" cy="2700000"/>
                    </a:xfrm>
                    <a:prstGeom prst="rect">
                      <a:avLst/>
                    </a:prstGeom>
                    <a:noFill/>
                    <a:ln>
                      <a:noFill/>
                    </a:ln>
                    <a:effectLst/>
                  </pic:spPr>
                </pic:pic>
              </a:graphicData>
            </a:graphic>
          </wp:inline>
        </w:drawing>
      </w:r>
      <w:r w:rsidRPr="00957005">
        <w:rPr>
          <w:b/>
          <w:i/>
          <w:sz w:val="28"/>
          <w:szCs w:val="28"/>
          <w:lang w:val="de-CH"/>
        </w:rPr>
        <w:t>R</w:t>
      </w:r>
      <w:r w:rsidRPr="00957005">
        <w:rPr>
          <w:b/>
          <w:sz w:val="28"/>
          <w:szCs w:val="28"/>
          <w:lang w:val="de-CH"/>
        </w:rPr>
        <w:t>² = 0.</w:t>
      </w:r>
      <w:r w:rsidR="001669B6" w:rsidRPr="00957005">
        <w:rPr>
          <w:b/>
          <w:sz w:val="28"/>
          <w:szCs w:val="28"/>
          <w:lang w:val="de-CH"/>
        </w:rPr>
        <w:t>170</w:t>
      </w:r>
    </w:p>
    <w:p w14:paraId="0B4F20B9" w14:textId="19F6CE76" w:rsidR="00A109C6" w:rsidRPr="00957005" w:rsidRDefault="00A109C6" w:rsidP="00A77F95">
      <w:pPr>
        <w:pStyle w:val="Textkrper"/>
        <w:jc w:val="left"/>
        <w:rPr>
          <w:lang w:val="de-CH"/>
        </w:rPr>
      </w:pPr>
      <w:r w:rsidRPr="00957005">
        <w:rPr>
          <w:noProof/>
          <w:lang w:val="de-CH" w:eastAsia="en-GB"/>
        </w:rPr>
        <w:drawing>
          <wp:inline distT="0" distB="0" distL="0" distR="0" wp14:anchorId="62CD9113" wp14:editId="77509A23">
            <wp:extent cx="2999316" cy="2700000"/>
            <wp:effectExtent l="0" t="0" r="0" b="5715"/>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99316" cy="2700000"/>
                    </a:xfrm>
                    <a:prstGeom prst="rect">
                      <a:avLst/>
                    </a:prstGeom>
                    <a:noFill/>
                    <a:ln>
                      <a:noFill/>
                    </a:ln>
                    <a:effectLst/>
                  </pic:spPr>
                </pic:pic>
              </a:graphicData>
            </a:graphic>
          </wp:inline>
        </w:drawing>
      </w:r>
      <w:r w:rsidRPr="00957005">
        <w:rPr>
          <w:b/>
          <w:i/>
          <w:sz w:val="28"/>
          <w:szCs w:val="28"/>
          <w:lang w:val="de-CH"/>
        </w:rPr>
        <w:t>R</w:t>
      </w:r>
      <w:r w:rsidRPr="00957005">
        <w:rPr>
          <w:b/>
          <w:sz w:val="28"/>
          <w:szCs w:val="28"/>
          <w:lang w:val="de-CH"/>
        </w:rPr>
        <w:t>² = 0.</w:t>
      </w:r>
      <w:r w:rsidR="001669B6" w:rsidRPr="00957005">
        <w:rPr>
          <w:b/>
          <w:sz w:val="28"/>
          <w:szCs w:val="28"/>
          <w:lang w:val="de-CH"/>
        </w:rPr>
        <w:t>875</w:t>
      </w:r>
    </w:p>
    <w:p w14:paraId="75A70D21" w14:textId="19CF5A12" w:rsidR="00A109C6" w:rsidRPr="00957005" w:rsidRDefault="00A109C6" w:rsidP="00A77F95">
      <w:pPr>
        <w:pStyle w:val="Textkrper"/>
        <w:jc w:val="left"/>
        <w:rPr>
          <w:b/>
          <w:sz w:val="28"/>
          <w:szCs w:val="28"/>
          <w:lang w:val="de-CH"/>
        </w:rPr>
      </w:pPr>
      <w:r w:rsidRPr="00957005">
        <w:rPr>
          <w:noProof/>
          <w:lang w:val="de-CH" w:eastAsia="en-GB"/>
        </w:rPr>
        <w:drawing>
          <wp:inline distT="0" distB="0" distL="0" distR="0" wp14:anchorId="7C78ED11" wp14:editId="458617CF">
            <wp:extent cx="2999316" cy="2700000"/>
            <wp:effectExtent l="0" t="0" r="0" b="571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99316" cy="2700000"/>
                    </a:xfrm>
                    <a:prstGeom prst="rect">
                      <a:avLst/>
                    </a:prstGeom>
                    <a:noFill/>
                    <a:ln>
                      <a:noFill/>
                    </a:ln>
                    <a:effectLst/>
                  </pic:spPr>
                </pic:pic>
              </a:graphicData>
            </a:graphic>
          </wp:inline>
        </w:drawing>
      </w:r>
      <w:r w:rsidRPr="00957005">
        <w:rPr>
          <w:b/>
          <w:i/>
          <w:sz w:val="28"/>
          <w:szCs w:val="28"/>
          <w:lang w:val="de-CH"/>
        </w:rPr>
        <w:t>R</w:t>
      </w:r>
      <w:r w:rsidRPr="00957005">
        <w:rPr>
          <w:b/>
          <w:sz w:val="28"/>
          <w:szCs w:val="28"/>
          <w:lang w:val="de-CH"/>
        </w:rPr>
        <w:t xml:space="preserve">² = </w:t>
      </w:r>
      <w:r w:rsidR="00F54A1F" w:rsidRPr="00957005">
        <w:rPr>
          <w:b/>
          <w:sz w:val="28"/>
          <w:szCs w:val="28"/>
          <w:lang w:val="de-CH"/>
        </w:rPr>
        <w:t>1.000</w:t>
      </w:r>
    </w:p>
    <w:p w14:paraId="3C898BF9" w14:textId="16A90A88" w:rsidR="001669B6" w:rsidRPr="00957005" w:rsidRDefault="00F54A1F" w:rsidP="00F54A1F">
      <w:pPr>
        <w:pStyle w:val="Textkrper"/>
        <w:rPr>
          <w:lang w:val="de-CH"/>
        </w:rPr>
      </w:pPr>
      <w:r w:rsidRPr="00957005">
        <w:rPr>
          <w:lang w:val="de-CH"/>
        </w:rPr>
        <w:t xml:space="preserve">Wir sehen, dass die erklärte Varianz kontinuierlich vom 2-Parameter-Modell (Achsenabschnitt und Steigung) </w:t>
      </w:r>
      <w:r w:rsidR="006603E2" w:rsidRPr="00957005">
        <w:rPr>
          <w:lang w:val="de-CH"/>
        </w:rPr>
        <w:t xml:space="preserve">zum 6-Parameter-Modell (Achsenabschnitt, Parameter für </w:t>
      </w:r>
      <w:r w:rsidR="006603E2" w:rsidRPr="00957005">
        <w:rPr>
          <w:i/>
          <w:lang w:val="de-CH"/>
        </w:rPr>
        <w:t>x</w:t>
      </w:r>
      <w:r w:rsidR="006603E2" w:rsidRPr="00957005">
        <w:rPr>
          <w:lang w:val="de-CH"/>
        </w:rPr>
        <w:t xml:space="preserve"> bis </w:t>
      </w:r>
      <w:r w:rsidR="006603E2" w:rsidRPr="00957005">
        <w:rPr>
          <w:i/>
          <w:lang w:val="de-CH"/>
        </w:rPr>
        <w:t>x</w:t>
      </w:r>
      <w:r w:rsidR="006603E2" w:rsidRPr="00957005">
        <w:rPr>
          <w:vertAlign w:val="superscript"/>
          <w:lang w:val="de-CH"/>
        </w:rPr>
        <w:t>5</w:t>
      </w:r>
      <w:r w:rsidR="006603E2" w:rsidRPr="00957005">
        <w:rPr>
          <w:lang w:val="de-CH"/>
        </w:rPr>
        <w:t xml:space="preserve">) zunimmt. </w:t>
      </w:r>
      <w:r w:rsidR="008C7252" w:rsidRPr="00957005">
        <w:rPr>
          <w:lang w:val="de-CH"/>
        </w:rPr>
        <w:t xml:space="preserve">Ein </w:t>
      </w:r>
      <w:r w:rsidR="008C7252" w:rsidRPr="00957005">
        <w:rPr>
          <w:lang w:val="de-CH"/>
        </w:rPr>
        <w:lastRenderedPageBreak/>
        <w:t>polynomische Modell (</w:t>
      </w:r>
      <w:r w:rsidR="008C7252" w:rsidRPr="00957005">
        <w:rPr>
          <w:i/>
          <w:lang w:val="de-CH"/>
        </w:rPr>
        <w:t>n</w:t>
      </w:r>
      <w:r w:rsidR="008C7252" w:rsidRPr="00957005">
        <w:rPr>
          <w:lang w:val="de-CH"/>
        </w:rPr>
        <w:t xml:space="preserve"> – 1). Ordnung erzielt immer </w:t>
      </w:r>
      <w:r w:rsidR="00F35B5B" w:rsidRPr="00957005">
        <w:rPr>
          <w:lang w:val="de-CH"/>
        </w:rPr>
        <w:t>100% Anpassung and die Daten (</w:t>
      </w:r>
      <w:r w:rsidR="00F35B5B" w:rsidRPr="00957005">
        <w:rPr>
          <w:i/>
          <w:lang w:val="de-CH"/>
        </w:rPr>
        <w:t>R</w:t>
      </w:r>
      <w:r w:rsidR="00F35B5B" w:rsidRPr="00957005">
        <w:rPr>
          <w:vertAlign w:val="superscript"/>
          <w:lang w:val="de-CH"/>
        </w:rPr>
        <w:t>2</w:t>
      </w:r>
      <w:r w:rsidR="00F35B5B" w:rsidRPr="00957005">
        <w:rPr>
          <w:lang w:val="de-CH"/>
        </w:rPr>
        <w:t xml:space="preserve"> = 1), wenn man </w:t>
      </w:r>
      <w:r w:rsidR="00F35B5B" w:rsidRPr="00957005">
        <w:rPr>
          <w:i/>
          <w:lang w:val="de-CH"/>
        </w:rPr>
        <w:t>n</w:t>
      </w:r>
      <w:r w:rsidR="00F35B5B" w:rsidRPr="00957005">
        <w:rPr>
          <w:lang w:val="de-CH"/>
        </w:rPr>
        <w:t xml:space="preserve"> Beobachtungen hat. Aber ist das Modell deswegen auch besonders</w:t>
      </w:r>
      <w:r w:rsidR="000A1C25" w:rsidRPr="00957005">
        <w:rPr>
          <w:lang w:val="de-CH"/>
        </w:rPr>
        <w:t xml:space="preserve"> korrekt oder aussagekräftig? Das darf bezweifelt werden</w:t>
      </w:r>
      <w:r w:rsidR="008F78AB" w:rsidRPr="00957005">
        <w:rPr>
          <w:lang w:val="de-CH"/>
        </w:rPr>
        <w:t>. Ein gutes Modell wäre ja eines, das die zugrunde liegende Gesetzmässigkeit erkennt und daher auch für die Interpolation und Extrapolation geeignet ist.</w:t>
      </w:r>
    </w:p>
    <w:p w14:paraId="28EE16C2" w14:textId="36EA57F8" w:rsidR="003E60B7" w:rsidRPr="00957005" w:rsidRDefault="003E60B7" w:rsidP="00F54A1F">
      <w:pPr>
        <w:pStyle w:val="Textkrper"/>
        <w:rPr>
          <w:lang w:val="de-CH"/>
        </w:rPr>
      </w:pPr>
      <w:r w:rsidRPr="00957005">
        <w:rPr>
          <w:lang w:val="de-CH"/>
        </w:rPr>
        <w:t xml:space="preserve">Es zeigt sich, dass die gute Anpassung an die Daten (good fit, hier gemessen als R2) nur der eine Aspekt eines guten Modells ist. Zugleich sollte es möglichst einfach </w:t>
      </w:r>
      <w:r w:rsidR="00872D83" w:rsidRPr="00957005">
        <w:rPr>
          <w:lang w:val="de-CH"/>
        </w:rPr>
        <w:t>(</w:t>
      </w:r>
      <w:r w:rsidR="00872D83" w:rsidRPr="00957005">
        <w:rPr>
          <w:i/>
          <w:lang w:val="de-CH"/>
        </w:rPr>
        <w:t>parsimonous</w:t>
      </w:r>
      <w:r w:rsidR="00872D83" w:rsidRPr="00957005">
        <w:rPr>
          <w:lang w:val="de-CH"/>
        </w:rPr>
        <w:t xml:space="preserve">) </w:t>
      </w:r>
      <w:r w:rsidRPr="00957005">
        <w:rPr>
          <w:lang w:val="de-CH"/>
        </w:rPr>
        <w:t>sein, d.</w:t>
      </w:r>
      <w:r w:rsidR="00872D83" w:rsidRPr="00957005">
        <w:rPr>
          <w:lang w:val="de-CH"/>
        </w:rPr>
        <w:t> </w:t>
      </w:r>
      <w:r w:rsidRPr="00957005">
        <w:rPr>
          <w:lang w:val="de-CH"/>
        </w:rPr>
        <w:t>h. das Beobachtete mit möglichst wenig</w:t>
      </w:r>
      <w:r w:rsidR="001B3C0E" w:rsidRPr="00957005">
        <w:rPr>
          <w:lang w:val="de-CH"/>
        </w:rPr>
        <w:t>en</w:t>
      </w:r>
      <w:r w:rsidRPr="00957005">
        <w:rPr>
          <w:lang w:val="de-CH"/>
        </w:rPr>
        <w:t xml:space="preserve"> Annahmen erklären</w:t>
      </w:r>
      <w:r w:rsidR="00872D83" w:rsidRPr="00957005">
        <w:rPr>
          <w:lang w:val="de-CH"/>
        </w:rPr>
        <w:t>. Es gilt das folgende Prinzip</w:t>
      </w:r>
      <w:r w:rsidR="00A90284" w:rsidRPr="00957005">
        <w:rPr>
          <w:lang w:val="de-CH"/>
        </w:rPr>
        <w:t>, das auf den mittelalterlichen Philosophen Willliam of Ockham (ca. 1288–1347 zurückgeht)</w:t>
      </w:r>
      <w:r w:rsidR="00F46866" w:rsidRPr="00957005">
        <w:rPr>
          <w:lang w:val="de-CH"/>
        </w:rPr>
        <w:t>.</w:t>
      </w:r>
    </w:p>
    <w:p w14:paraId="4D37380C" w14:textId="494634F0" w:rsidR="00320231" w:rsidRPr="00957005" w:rsidRDefault="00320231" w:rsidP="002C5B26">
      <w:pPr>
        <w:pStyle w:val="Textkrper"/>
        <w:spacing w:before="360" w:after="360"/>
        <w:jc w:val="center"/>
        <w:rPr>
          <w:sz w:val="19"/>
          <w:szCs w:val="19"/>
          <w:lang w:val="de-CH"/>
        </w:rPr>
      </w:pPr>
      <w:r w:rsidRPr="00957005">
        <w:rPr>
          <w:noProof/>
          <w:lang w:val="de-CH" w:eastAsia="en-GB"/>
        </w:rPr>
        <w:drawing>
          <wp:inline distT="0" distB="0" distL="0" distR="0" wp14:anchorId="5E753111" wp14:editId="50E842C0">
            <wp:extent cx="2523082" cy="2352774"/>
            <wp:effectExtent l="0" t="0" r="0" b="0"/>
            <wp:docPr id="61" name="Picture 2" descr="https://upload.wikimedia.org/wikipedia/commons/a/ab/William_of_Ockham_-_Logica_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upload.wikimedia.org/wikipedia/commons/a/ab/William_of_Ockham_-_Logica_134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3082" cy="235277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957005">
        <w:rPr>
          <w:lang w:val="de-CH"/>
        </w:rPr>
        <w:br/>
      </w:r>
      <w:r w:rsidRPr="00957005">
        <w:rPr>
          <w:sz w:val="19"/>
          <w:szCs w:val="19"/>
          <w:lang w:val="de-CH"/>
        </w:rPr>
        <w:t xml:space="preserve">(Skizze aus einer Handschrift </w:t>
      </w:r>
      <w:r w:rsidR="0065709F" w:rsidRPr="00957005">
        <w:rPr>
          <w:sz w:val="19"/>
          <w:szCs w:val="19"/>
          <w:lang w:val="de-CH"/>
        </w:rPr>
        <w:t>von Ockhams</w:t>
      </w:r>
      <w:r w:rsidRPr="00957005">
        <w:rPr>
          <w:sz w:val="19"/>
          <w:szCs w:val="19"/>
          <w:lang w:val="de-CH"/>
        </w:rPr>
        <w:t xml:space="preserve"> </w:t>
      </w:r>
      <w:r w:rsidRPr="00957005">
        <w:rPr>
          <w:i/>
          <w:sz w:val="19"/>
          <w:szCs w:val="19"/>
          <w:lang w:val="de-CH"/>
        </w:rPr>
        <w:t>Summa logicae</w:t>
      </w:r>
      <w:r w:rsidRPr="00957005">
        <w:rPr>
          <w:sz w:val="19"/>
          <w:szCs w:val="19"/>
          <w:lang w:val="de-CH"/>
        </w:rPr>
        <w:t>)</w:t>
      </w:r>
    </w:p>
    <w:p w14:paraId="68A449D0" w14:textId="77DC8340" w:rsidR="00F46866" w:rsidRPr="00957005" w:rsidRDefault="00F46866" w:rsidP="00320231">
      <w:pPr>
        <w:pStyle w:val="Textkrper"/>
        <w:shd w:val="clear" w:color="auto" w:fill="BFBFBF" w:themeFill="background1" w:themeFillShade="BF"/>
        <w:rPr>
          <w:b/>
          <w:color w:val="0000FF"/>
          <w:lang w:val="de-CH"/>
        </w:rPr>
      </w:pPr>
      <w:r w:rsidRPr="00957005">
        <w:rPr>
          <w:b/>
          <w:color w:val="0000FF"/>
          <w:lang w:val="de-CH"/>
        </w:rPr>
        <w:t>Ockham’s razor = Law of parsimony (Sparsamkeitsprinzip)</w:t>
      </w:r>
    </w:p>
    <w:p w14:paraId="76A3756B" w14:textId="5DE88885" w:rsidR="00F46866" w:rsidRPr="00957005" w:rsidRDefault="00F46866" w:rsidP="00320231">
      <w:pPr>
        <w:pStyle w:val="Textkrper"/>
        <w:shd w:val="clear" w:color="auto" w:fill="BFBFBF" w:themeFill="background1" w:themeFillShade="BF"/>
        <w:rPr>
          <w:b/>
          <w:i/>
          <w:lang w:val="de-CH"/>
        </w:rPr>
      </w:pPr>
      <w:r w:rsidRPr="00957005">
        <w:rPr>
          <w:b/>
          <w:i/>
          <w:lang w:val="de-CH"/>
        </w:rPr>
        <w:t>Wesenheiten dürfen nicht über das Notwendige hinaus vermehrt werden</w:t>
      </w:r>
    </w:p>
    <w:p w14:paraId="61A43857" w14:textId="7EE62363" w:rsidR="00F46866" w:rsidRPr="00957005" w:rsidRDefault="00F46866" w:rsidP="00320231">
      <w:pPr>
        <w:pStyle w:val="Textkrper"/>
        <w:shd w:val="clear" w:color="auto" w:fill="BFBFBF" w:themeFill="background1" w:themeFillShade="BF"/>
        <w:rPr>
          <w:lang w:val="de-CH"/>
        </w:rPr>
      </w:pPr>
      <w:r w:rsidRPr="00957005">
        <w:rPr>
          <w:lang w:val="de-CH"/>
        </w:rPr>
        <w:t>Formulierung von Johannes Clauberg (1622–1665)</w:t>
      </w:r>
    </w:p>
    <w:p w14:paraId="3A68BA2A" w14:textId="0D99732F" w:rsidR="00CB4D60" w:rsidRPr="00957005" w:rsidRDefault="005B5288" w:rsidP="00E61655">
      <w:pPr>
        <w:pStyle w:val="berschrift3"/>
      </w:pPr>
      <w:bookmarkStart w:id="76" w:name="_Toc117278801"/>
      <w:r w:rsidRPr="00957005">
        <w:t>Modellvereinfachung</w:t>
      </w:r>
      <w:bookmarkEnd w:id="76"/>
      <w:r w:rsidR="00CB4D60" w:rsidRPr="00957005">
        <w:t xml:space="preserve"> </w:t>
      </w:r>
    </w:p>
    <w:p w14:paraId="5EBAA437" w14:textId="76609CA7" w:rsidR="00CB4D60" w:rsidRPr="00957005" w:rsidRDefault="00AC03EA" w:rsidP="006D784B">
      <w:pPr>
        <w:pStyle w:val="Textkrper"/>
        <w:rPr>
          <w:lang w:val="de-CH"/>
        </w:rPr>
      </w:pPr>
      <w:r w:rsidRPr="00957005">
        <w:rPr>
          <w:lang w:val="de-CH"/>
        </w:rPr>
        <w:t xml:space="preserve">Nun stellt sich die Frage, wie wir vom </w:t>
      </w:r>
      <w:r w:rsidRPr="00957005">
        <w:rPr>
          <w:b/>
          <w:lang w:val="de-CH"/>
        </w:rPr>
        <w:t>vollen Modell (</w:t>
      </w:r>
      <w:r w:rsidRPr="00957005">
        <w:rPr>
          <w:b/>
          <w:i/>
          <w:lang w:val="de-CH"/>
        </w:rPr>
        <w:t>full model, global model</w:t>
      </w:r>
      <w:r w:rsidRPr="00957005">
        <w:rPr>
          <w:b/>
          <w:lang w:val="de-CH"/>
        </w:rPr>
        <w:t>)</w:t>
      </w:r>
      <w:r w:rsidRPr="00957005">
        <w:rPr>
          <w:lang w:val="de-CH"/>
        </w:rPr>
        <w:t xml:space="preserve"> also jenem nach Entfernung hochkorrelierter Variablen zum „besten“ Modell gelangt, das</w:t>
      </w:r>
      <w:r w:rsidR="00C04B04" w:rsidRPr="00957005">
        <w:rPr>
          <w:lang w:val="de-CH"/>
        </w:rPr>
        <w:t xml:space="preserve"> also eine bestmögliche Kombination von guter Anpassung an die Daten (Fit) und Parsimonie aufweist. Dieses anzustrebende statistische Modell wird auch </w:t>
      </w:r>
      <w:r w:rsidR="00C04B04" w:rsidRPr="00957005">
        <w:rPr>
          <w:b/>
          <w:lang w:val="de-CH"/>
        </w:rPr>
        <w:t>minimal adäquates Modell (</w:t>
      </w:r>
      <w:r w:rsidR="00C04B04" w:rsidRPr="00957005">
        <w:rPr>
          <w:b/>
          <w:i/>
          <w:lang w:val="de-CH"/>
        </w:rPr>
        <w:t>mininum adequate model</w:t>
      </w:r>
      <w:r w:rsidR="00C04B04" w:rsidRPr="00957005">
        <w:rPr>
          <w:b/>
          <w:lang w:val="de-CH"/>
        </w:rPr>
        <w:t>)</w:t>
      </w:r>
      <w:r w:rsidR="00C04B04" w:rsidRPr="00957005">
        <w:rPr>
          <w:lang w:val="de-CH"/>
        </w:rPr>
        <w:t xml:space="preserve"> genannt.</w:t>
      </w:r>
    </w:p>
    <w:p w14:paraId="18E29291" w14:textId="05CB61B9" w:rsidR="00BC2596" w:rsidRPr="00957005" w:rsidRDefault="00BC2596" w:rsidP="007B686B">
      <w:pPr>
        <w:pStyle w:val="Textkrper"/>
        <w:shd w:val="clear" w:color="auto" w:fill="BFBFBF" w:themeFill="background1" w:themeFillShade="BF"/>
        <w:rPr>
          <w:rFonts w:cs="Arial"/>
          <w:lang w:val="de-CH"/>
        </w:rPr>
      </w:pPr>
      <w:r w:rsidRPr="00957005">
        <w:rPr>
          <w:rFonts w:cs="Arial"/>
          <w:lang w:val="de-CH"/>
        </w:rPr>
        <w:t xml:space="preserve">Ganz generell gilt: Man sollte </w:t>
      </w:r>
      <w:r w:rsidRPr="00957005">
        <w:rPr>
          <w:rFonts w:cs="Arial"/>
          <w:b/>
          <w:lang w:val="de-CH"/>
        </w:rPr>
        <w:t xml:space="preserve">maximal </w:t>
      </w:r>
      <w:r w:rsidRPr="00957005">
        <w:rPr>
          <w:rFonts w:cs="Arial"/>
          <w:b/>
          <w:i/>
          <w:lang w:val="de-CH"/>
        </w:rPr>
        <w:t>p</w:t>
      </w:r>
      <w:r w:rsidRPr="00957005">
        <w:rPr>
          <w:rFonts w:cs="Arial"/>
          <w:b/>
          <w:lang w:val="de-CH"/>
        </w:rPr>
        <w:t xml:space="preserve"> = </w:t>
      </w:r>
      <w:r w:rsidRPr="00957005">
        <w:rPr>
          <w:rFonts w:cs="Arial"/>
          <w:b/>
          <w:i/>
          <w:lang w:val="de-CH"/>
        </w:rPr>
        <w:t>n</w:t>
      </w:r>
      <w:r w:rsidRPr="00957005">
        <w:rPr>
          <w:rFonts w:cs="Arial"/>
          <w:b/>
          <w:lang w:val="de-CH"/>
        </w:rPr>
        <w:t xml:space="preserve"> / 3 Parameter fitten</w:t>
      </w:r>
      <w:r w:rsidRPr="00957005">
        <w:rPr>
          <w:rFonts w:cs="Arial"/>
          <w:lang w:val="de-CH"/>
        </w:rPr>
        <w:t xml:space="preserve"> (wobei </w:t>
      </w:r>
      <w:r w:rsidR="007B686B" w:rsidRPr="00957005">
        <w:rPr>
          <w:rFonts w:cs="Arial"/>
          <w:i/>
          <w:lang w:val="de-CH"/>
        </w:rPr>
        <w:t>n</w:t>
      </w:r>
      <w:r w:rsidR="007B686B" w:rsidRPr="00957005">
        <w:rPr>
          <w:rFonts w:cs="Arial"/>
          <w:lang w:val="de-CH"/>
        </w:rPr>
        <w:t xml:space="preserve"> = Zahl der Datenpunkte/Beobachtungen und bei </w:t>
      </w:r>
      <w:r w:rsidR="007B686B" w:rsidRPr="00957005">
        <w:rPr>
          <w:rFonts w:cs="Arial"/>
          <w:i/>
          <w:lang w:val="de-CH"/>
        </w:rPr>
        <w:t>p</w:t>
      </w:r>
      <w:r w:rsidR="007B686B" w:rsidRPr="00957005">
        <w:rPr>
          <w:rFonts w:cs="Arial"/>
          <w:lang w:val="de-CH"/>
        </w:rPr>
        <w:t xml:space="preserve"> </w:t>
      </w:r>
      <w:r w:rsidRPr="00957005">
        <w:rPr>
          <w:rFonts w:cs="Arial"/>
          <w:lang w:val="de-CH"/>
        </w:rPr>
        <w:t xml:space="preserve">auch </w:t>
      </w:r>
      <w:r w:rsidR="00D11799" w:rsidRPr="00957005">
        <w:rPr>
          <w:rFonts w:cs="Arial"/>
          <w:lang w:val="de-CH"/>
        </w:rPr>
        <w:t xml:space="preserve">der </w:t>
      </w:r>
      <w:r w:rsidRPr="00957005">
        <w:rPr>
          <w:rFonts w:cs="Arial"/>
          <w:lang w:val="de-CH"/>
        </w:rPr>
        <w:t xml:space="preserve">Achsenabschnitt </w:t>
      </w:r>
      <w:r w:rsidR="00D11799" w:rsidRPr="00957005">
        <w:rPr>
          <w:rFonts w:cs="Arial"/>
          <w:lang w:val="de-CH"/>
        </w:rPr>
        <w:t>[</w:t>
      </w:r>
      <w:r w:rsidR="00D11799" w:rsidRPr="00957005">
        <w:rPr>
          <w:rFonts w:cs="Arial"/>
          <w:i/>
          <w:lang w:val="de-CH"/>
        </w:rPr>
        <w:t>b</w:t>
      </w:r>
      <w:r w:rsidR="00D11799" w:rsidRPr="00957005">
        <w:rPr>
          <w:rFonts w:cs="Arial"/>
          <w:vertAlign w:val="subscript"/>
          <w:lang w:val="de-CH"/>
        </w:rPr>
        <w:t>0</w:t>
      </w:r>
      <w:r w:rsidR="00D11799" w:rsidRPr="00957005">
        <w:rPr>
          <w:rFonts w:cs="Arial"/>
          <w:lang w:val="de-CH"/>
        </w:rPr>
        <w:t xml:space="preserve">] </w:t>
      </w:r>
      <w:r w:rsidRPr="00957005">
        <w:rPr>
          <w:rFonts w:cs="Arial"/>
          <w:lang w:val="de-CH"/>
        </w:rPr>
        <w:t>mitgezählt wird</w:t>
      </w:r>
      <w:r w:rsidR="007B686B" w:rsidRPr="00957005">
        <w:rPr>
          <w:rFonts w:cs="Arial"/>
          <w:lang w:val="de-CH"/>
        </w:rPr>
        <w:t>)</w:t>
      </w:r>
      <w:r w:rsidRPr="00957005">
        <w:rPr>
          <w:rFonts w:cs="Arial"/>
          <w:lang w:val="de-CH"/>
        </w:rPr>
        <w:t>.</w:t>
      </w:r>
    </w:p>
    <w:p w14:paraId="54B63260" w14:textId="600102FF" w:rsidR="00BC2596" w:rsidRPr="00957005" w:rsidRDefault="00D11799" w:rsidP="006D784B">
      <w:pPr>
        <w:pStyle w:val="Textkrper"/>
        <w:rPr>
          <w:rFonts w:cs="Arial"/>
          <w:lang w:val="de-CH"/>
        </w:rPr>
      </w:pPr>
      <w:r w:rsidRPr="00957005">
        <w:rPr>
          <w:rFonts w:cs="Arial"/>
          <w:lang w:val="de-CH"/>
        </w:rPr>
        <w:t xml:space="preserve">Mögliche </w:t>
      </w:r>
      <w:r w:rsidRPr="00957005">
        <w:rPr>
          <w:rFonts w:cs="Arial"/>
          <w:b/>
          <w:lang w:val="de-CH"/>
        </w:rPr>
        <w:t xml:space="preserve">Kriterien für das „beste“ Modell </w:t>
      </w:r>
      <w:r w:rsidRPr="00957005">
        <w:rPr>
          <w:rFonts w:cs="Arial"/>
          <w:lang w:val="de-CH"/>
        </w:rPr>
        <w:t>(</w:t>
      </w:r>
      <w:r w:rsidRPr="00957005">
        <w:rPr>
          <w:rFonts w:cs="Arial"/>
          <w:i/>
          <w:lang w:val="de-CH"/>
        </w:rPr>
        <w:t>minimum adequate model</w:t>
      </w:r>
      <w:r w:rsidRPr="00957005">
        <w:rPr>
          <w:rFonts w:cs="Arial"/>
          <w:lang w:val="de-CH"/>
        </w:rPr>
        <w:t>):</w:t>
      </w:r>
    </w:p>
    <w:p w14:paraId="7BBD59F0" w14:textId="41F55A2C" w:rsidR="00C2640D" w:rsidRPr="00957005" w:rsidRDefault="007F556B" w:rsidP="00E01EDA">
      <w:pPr>
        <w:pStyle w:val="Listenabsatz"/>
        <w:numPr>
          <w:ilvl w:val="0"/>
          <w:numId w:val="12"/>
        </w:numPr>
        <w:spacing w:after="120" w:line="276" w:lineRule="auto"/>
        <w:jc w:val="left"/>
        <w:textAlignment w:val="baseline"/>
        <w:rPr>
          <w:rFonts w:eastAsia="Times New Roman" w:cs="Arial"/>
          <w:b/>
          <w:lang w:eastAsia="en-GB"/>
        </w:rPr>
      </w:pPr>
      <w:r w:rsidRPr="00957005">
        <w:rPr>
          <w:rFonts w:eastAsia="Times New Roman" w:cs="Arial"/>
          <w:b/>
          <w:lang w:eastAsia="en-GB"/>
        </w:rPr>
        <w:t xml:space="preserve">Höchster </w:t>
      </w:r>
      <w:r w:rsidRPr="00957005">
        <w:rPr>
          <w:rFonts w:eastAsiaTheme="minorEastAsia" w:cs="Arial"/>
          <w:b/>
          <w:bCs/>
          <w:i/>
          <w:iCs/>
          <w:color w:val="000000" w:themeColor="text1"/>
          <w:kern w:val="24"/>
        </w:rPr>
        <w:t>R</w:t>
      </w:r>
      <w:r w:rsidRPr="00957005">
        <w:rPr>
          <w:rFonts w:eastAsiaTheme="minorEastAsia" w:cs="Arial"/>
          <w:b/>
          <w:bCs/>
          <w:color w:val="000000" w:themeColor="text1"/>
          <w:kern w:val="24"/>
        </w:rPr>
        <w:t>²</w:t>
      </w:r>
      <w:r w:rsidRPr="00957005">
        <w:rPr>
          <w:rFonts w:eastAsiaTheme="minorEastAsia" w:cs="Arial"/>
          <w:b/>
          <w:bCs/>
          <w:color w:val="000000" w:themeColor="text1"/>
          <w:kern w:val="24"/>
          <w:position w:val="-6"/>
          <w:vertAlign w:val="subscript"/>
        </w:rPr>
        <w:t xml:space="preserve">adj. </w:t>
      </w:r>
      <w:r w:rsidRPr="00957005">
        <w:rPr>
          <w:rFonts w:eastAsiaTheme="minorEastAsia" w:cs="Arial"/>
          <w:b/>
          <w:bCs/>
          <w:color w:val="000000" w:themeColor="text1"/>
          <w:kern w:val="24"/>
        </w:rPr>
        <w:t xml:space="preserve">= </w:t>
      </w:r>
      <m:oMath>
        <m:r>
          <m:rPr>
            <m:sty m:val="b"/>
          </m:rPr>
          <w:rPr>
            <w:rFonts w:ascii="Cambria Math" w:eastAsiaTheme="minorEastAsia" w:hAnsi="Cambria Math" w:cs="Arial"/>
            <w:color w:val="000000" w:themeColor="text1"/>
            <w:kern w:val="24"/>
          </w:rPr>
          <m:t>1</m:t>
        </m:r>
        <m:r>
          <m:rPr>
            <m:sty m:val="bi"/>
          </m:rPr>
          <w:rPr>
            <w:rFonts w:ascii="Cambria Math" w:eastAsiaTheme="minorEastAsia" w:hAnsi="Cambria Math" w:cs="Arial"/>
            <w:color w:val="000000" w:themeColor="text1"/>
            <w:kern w:val="24"/>
          </w:rPr>
          <m:t>-</m:t>
        </m:r>
      </m:oMath>
      <w:r w:rsidRPr="00957005">
        <w:rPr>
          <w:rFonts w:eastAsiaTheme="minorEastAsia" w:cs="Arial"/>
          <w:b/>
          <w:bCs/>
          <w:color w:val="000000" w:themeColor="text1"/>
          <w:kern w:val="24"/>
        </w:rPr>
        <w:t xml:space="preserve"> </w:t>
      </w:r>
      <m:oMath>
        <m:f>
          <m:fPr>
            <m:ctrlPr>
              <w:rPr>
                <w:rFonts w:ascii="Cambria Math" w:eastAsiaTheme="minorEastAsia" w:hAnsi="Cambria Math" w:cs="Arial"/>
                <w:b/>
                <w:bCs/>
                <w:i/>
                <w:iCs/>
                <w:color w:val="000000" w:themeColor="text1"/>
                <w:kern w:val="24"/>
                <w:sz w:val="24"/>
                <w:szCs w:val="24"/>
              </w:rPr>
            </m:ctrlPr>
          </m:fPr>
          <m:num>
            <m:sSub>
              <m:sSubPr>
                <m:ctrlPr>
                  <w:rPr>
                    <w:rFonts w:ascii="Cambria Math" w:eastAsiaTheme="minorEastAsia" w:hAnsi="Cambria Math" w:cs="Arial"/>
                    <w:b/>
                    <w:bCs/>
                    <w:i/>
                    <w:iCs/>
                    <w:color w:val="000000" w:themeColor="text1"/>
                    <w:kern w:val="24"/>
                    <w:sz w:val="24"/>
                    <w:szCs w:val="24"/>
                  </w:rPr>
                </m:ctrlPr>
              </m:sSubPr>
              <m:e>
                <m:r>
                  <m:rPr>
                    <m:sty m:val="bi"/>
                  </m:rPr>
                  <w:rPr>
                    <w:rFonts w:ascii="Cambria Math" w:eastAsiaTheme="minorEastAsia" w:hAnsi="Cambria Math" w:cs="Arial"/>
                    <w:color w:val="000000" w:themeColor="text1"/>
                    <w:kern w:val="24"/>
                  </w:rPr>
                  <m:t>SS</m:t>
                </m:r>
              </m:e>
              <m:sub>
                <m:r>
                  <m:rPr>
                    <m:sty m:val="bi"/>
                  </m:rPr>
                  <w:rPr>
                    <w:rFonts w:ascii="Cambria Math" w:eastAsiaTheme="minorEastAsia" w:hAnsi="Cambria Math" w:cs="Arial"/>
                    <w:color w:val="000000" w:themeColor="text1"/>
                    <w:kern w:val="24"/>
                  </w:rPr>
                  <m:t>Residual</m:t>
                </m:r>
              </m:sub>
            </m:sSub>
            <m:r>
              <m:rPr>
                <m:sty m:val="bi"/>
              </m:rPr>
              <w:rPr>
                <w:rFonts w:ascii="Cambria Math" w:eastAsiaTheme="minorEastAsia" w:hAnsi="Cambria Math" w:cs="Arial"/>
                <w:color w:val="000000" w:themeColor="text1"/>
                <w:kern w:val="24"/>
              </w:rPr>
              <m:t>/[n-</m:t>
            </m:r>
            <m:d>
              <m:dPr>
                <m:ctrlPr>
                  <w:rPr>
                    <w:rFonts w:ascii="Cambria Math" w:eastAsiaTheme="minorEastAsia" w:hAnsi="Cambria Math" w:cs="Arial"/>
                    <w:b/>
                    <w:bCs/>
                    <w:i/>
                    <w:iCs/>
                    <w:color w:val="000000" w:themeColor="text1"/>
                    <w:kern w:val="24"/>
                    <w:sz w:val="24"/>
                    <w:szCs w:val="24"/>
                  </w:rPr>
                </m:ctrlPr>
              </m:dPr>
              <m:e>
                <m:r>
                  <m:rPr>
                    <m:sty m:val="bi"/>
                  </m:rPr>
                  <w:rPr>
                    <w:rFonts w:ascii="Cambria Math" w:eastAsiaTheme="minorEastAsia" w:hAnsi="Cambria Math" w:cs="Arial"/>
                    <w:color w:val="000000" w:themeColor="text1"/>
                    <w:kern w:val="24"/>
                  </w:rPr>
                  <m:t>p+1</m:t>
                </m:r>
              </m:e>
            </m:d>
            <m:r>
              <m:rPr>
                <m:sty m:val="bi"/>
              </m:rPr>
              <w:rPr>
                <w:rFonts w:ascii="Cambria Math" w:eastAsiaTheme="minorEastAsia" w:hAnsi="Cambria Math" w:cs="Arial"/>
                <w:color w:val="000000" w:themeColor="text1"/>
                <w:kern w:val="24"/>
              </w:rPr>
              <m:t>]</m:t>
            </m:r>
          </m:num>
          <m:den>
            <m:sSub>
              <m:sSubPr>
                <m:ctrlPr>
                  <w:rPr>
                    <w:rFonts w:ascii="Cambria Math" w:eastAsiaTheme="minorEastAsia" w:hAnsi="Cambria Math" w:cs="Arial"/>
                    <w:b/>
                    <w:bCs/>
                    <w:i/>
                    <w:iCs/>
                    <w:color w:val="000000" w:themeColor="text1"/>
                    <w:kern w:val="24"/>
                    <w:sz w:val="24"/>
                    <w:szCs w:val="24"/>
                  </w:rPr>
                </m:ctrlPr>
              </m:sSubPr>
              <m:e>
                <m:r>
                  <m:rPr>
                    <m:sty m:val="bi"/>
                  </m:rPr>
                  <w:rPr>
                    <w:rFonts w:ascii="Cambria Math" w:eastAsiaTheme="minorEastAsia" w:hAnsi="Cambria Math" w:cs="Arial"/>
                    <w:color w:val="000000" w:themeColor="text1"/>
                    <w:kern w:val="24"/>
                  </w:rPr>
                  <m:t>SS</m:t>
                </m:r>
              </m:e>
              <m:sub>
                <m:r>
                  <m:rPr>
                    <m:sty m:val="bi"/>
                  </m:rPr>
                  <w:rPr>
                    <w:rFonts w:ascii="Cambria Math" w:eastAsiaTheme="minorEastAsia" w:hAnsi="Cambria Math" w:cs="Arial"/>
                    <w:color w:val="000000" w:themeColor="text1"/>
                    <w:kern w:val="24"/>
                  </w:rPr>
                  <m:t>Total</m:t>
                </m:r>
              </m:sub>
            </m:sSub>
            <m:r>
              <m:rPr>
                <m:sty m:val="bi"/>
              </m:rPr>
              <w:rPr>
                <w:rFonts w:ascii="Cambria Math" w:eastAsiaTheme="minorEastAsia" w:hAnsi="Cambria Math" w:cs="Arial"/>
                <w:color w:val="000000" w:themeColor="text1"/>
                <w:kern w:val="24"/>
              </w:rPr>
              <m:t>/(n-1)</m:t>
            </m:r>
          </m:den>
        </m:f>
      </m:oMath>
      <w:r w:rsidRPr="00957005">
        <w:rPr>
          <w:rFonts w:eastAsiaTheme="minorEastAsia" w:cs="Arial"/>
          <w:b/>
          <w:bCs/>
          <w:iCs/>
          <w:color w:val="000000" w:themeColor="text1"/>
          <w:kern w:val="24"/>
          <w:sz w:val="24"/>
          <w:szCs w:val="24"/>
        </w:rPr>
        <w:br/>
      </w:r>
      <w:r w:rsidRPr="00957005">
        <w:rPr>
          <w:rFonts w:eastAsia="Times New Roman" w:cs="Arial"/>
          <w:lang w:eastAsia="en-GB"/>
        </w:rPr>
        <w:t xml:space="preserve">(vgl. </w:t>
      </w:r>
      <w:r w:rsidRPr="00957005">
        <w:rPr>
          <w:rFonts w:eastAsiaTheme="minorEastAsia" w:cs="Arial"/>
          <w:i/>
          <w:iCs/>
          <w:color w:val="000000" w:themeColor="text1"/>
          <w:kern w:val="24"/>
        </w:rPr>
        <w:t>R</w:t>
      </w:r>
      <w:r w:rsidRPr="00957005">
        <w:rPr>
          <w:rFonts w:eastAsiaTheme="minorEastAsia" w:cs="Arial"/>
          <w:color w:val="000000" w:themeColor="text1"/>
          <w:kern w:val="24"/>
        </w:rPr>
        <w:t xml:space="preserve">² = </w:t>
      </w:r>
      <m:oMath>
        <m:f>
          <m:fPr>
            <m:ctrlPr>
              <w:rPr>
                <w:rFonts w:ascii="Cambria Math" w:eastAsiaTheme="minorEastAsia" w:hAnsi="Cambria Math" w:cs="Arial"/>
                <w:i/>
                <w:iCs/>
                <w:color w:val="000000" w:themeColor="text1"/>
                <w:kern w:val="24"/>
                <w:sz w:val="24"/>
                <w:szCs w:val="24"/>
              </w:rPr>
            </m:ctrlPr>
          </m:fPr>
          <m:num>
            <m:sSub>
              <m:sSubPr>
                <m:ctrlPr>
                  <w:rPr>
                    <w:rFonts w:ascii="Cambria Math" w:eastAsiaTheme="minorEastAsia" w:hAnsi="Cambria Math" w:cs="Arial"/>
                    <w:i/>
                    <w:iCs/>
                    <w:color w:val="000000" w:themeColor="text1"/>
                    <w:kern w:val="24"/>
                    <w:sz w:val="24"/>
                    <w:szCs w:val="24"/>
                  </w:rPr>
                </m:ctrlPr>
              </m:sSubPr>
              <m:e>
                <m:r>
                  <w:rPr>
                    <w:rFonts w:ascii="Cambria Math" w:eastAsiaTheme="minorEastAsia" w:hAnsi="Cambria Math" w:cs="Arial"/>
                    <w:color w:val="000000" w:themeColor="text1"/>
                    <w:kern w:val="24"/>
                  </w:rPr>
                  <m:t>SS</m:t>
                </m:r>
              </m:e>
              <m:sub>
                <m:r>
                  <w:rPr>
                    <w:rFonts w:ascii="Cambria Math" w:eastAsiaTheme="minorEastAsia" w:hAnsi="Cambria Math" w:cs="Arial"/>
                    <w:color w:val="000000" w:themeColor="text1"/>
                    <w:kern w:val="24"/>
                  </w:rPr>
                  <m:t>Regression</m:t>
                </m:r>
              </m:sub>
            </m:sSub>
          </m:num>
          <m:den>
            <m:sSub>
              <m:sSubPr>
                <m:ctrlPr>
                  <w:rPr>
                    <w:rFonts w:ascii="Cambria Math" w:eastAsiaTheme="minorEastAsia" w:hAnsi="Cambria Math" w:cs="Arial"/>
                    <w:i/>
                    <w:iCs/>
                    <w:color w:val="000000" w:themeColor="text1"/>
                    <w:kern w:val="24"/>
                    <w:sz w:val="24"/>
                    <w:szCs w:val="24"/>
                  </w:rPr>
                </m:ctrlPr>
              </m:sSubPr>
              <m:e>
                <m:r>
                  <w:rPr>
                    <w:rFonts w:ascii="Cambria Math" w:eastAsiaTheme="minorEastAsia" w:hAnsi="Cambria Math" w:cs="Arial"/>
                    <w:color w:val="000000" w:themeColor="text1"/>
                    <w:kern w:val="24"/>
                  </w:rPr>
                  <m:t>SS</m:t>
                </m:r>
              </m:e>
              <m:sub>
                <m:r>
                  <w:rPr>
                    <w:rFonts w:ascii="Cambria Math" w:eastAsiaTheme="minorEastAsia" w:hAnsi="Cambria Math" w:cs="Arial"/>
                    <w:color w:val="000000" w:themeColor="text1"/>
                    <w:kern w:val="24"/>
                  </w:rPr>
                  <m:t>Total</m:t>
                </m:r>
              </m:sub>
            </m:sSub>
          </m:den>
        </m:f>
        <m:r>
          <m:rPr>
            <m:sty m:val="p"/>
          </m:rPr>
          <w:rPr>
            <w:rFonts w:ascii="Cambria Math" w:eastAsiaTheme="minorEastAsia" w:hAnsi="Cambria Math" w:cs="Arial"/>
            <w:color w:val="000000" w:themeColor="text1"/>
            <w:kern w:val="24"/>
          </w:rPr>
          <m:t>=1-</m:t>
        </m:r>
        <m:f>
          <m:fPr>
            <m:ctrlPr>
              <w:rPr>
                <w:rFonts w:ascii="Cambria Math" w:eastAsiaTheme="minorEastAsia" w:hAnsi="Cambria Math" w:cs="Arial"/>
                <w:i/>
                <w:iCs/>
                <w:color w:val="000000" w:themeColor="text1"/>
                <w:kern w:val="24"/>
                <w:sz w:val="24"/>
                <w:szCs w:val="24"/>
              </w:rPr>
            </m:ctrlPr>
          </m:fPr>
          <m:num>
            <m:sSub>
              <m:sSubPr>
                <m:ctrlPr>
                  <w:rPr>
                    <w:rFonts w:ascii="Cambria Math" w:eastAsiaTheme="minorEastAsia" w:hAnsi="Cambria Math" w:cs="Arial"/>
                    <w:i/>
                    <w:iCs/>
                    <w:color w:val="000000" w:themeColor="text1"/>
                    <w:kern w:val="24"/>
                    <w:sz w:val="24"/>
                    <w:szCs w:val="24"/>
                  </w:rPr>
                </m:ctrlPr>
              </m:sSubPr>
              <m:e>
                <m:r>
                  <w:rPr>
                    <w:rFonts w:ascii="Cambria Math" w:eastAsiaTheme="minorEastAsia" w:hAnsi="Cambria Math" w:cs="Arial"/>
                    <w:color w:val="000000" w:themeColor="text1"/>
                    <w:kern w:val="24"/>
                  </w:rPr>
                  <m:t>SS</m:t>
                </m:r>
              </m:e>
              <m:sub>
                <m:r>
                  <w:rPr>
                    <w:rFonts w:ascii="Cambria Math" w:eastAsiaTheme="minorEastAsia" w:hAnsi="Cambria Math" w:cs="Arial"/>
                    <w:color w:val="000000" w:themeColor="text1"/>
                    <w:kern w:val="24"/>
                  </w:rPr>
                  <m:t>Residual</m:t>
                </m:r>
              </m:sub>
            </m:sSub>
          </m:num>
          <m:den>
            <m:sSub>
              <m:sSubPr>
                <m:ctrlPr>
                  <w:rPr>
                    <w:rFonts w:ascii="Cambria Math" w:eastAsiaTheme="minorEastAsia" w:hAnsi="Cambria Math" w:cs="Arial"/>
                    <w:i/>
                    <w:iCs/>
                    <w:color w:val="000000" w:themeColor="text1"/>
                    <w:kern w:val="24"/>
                    <w:sz w:val="24"/>
                    <w:szCs w:val="24"/>
                  </w:rPr>
                </m:ctrlPr>
              </m:sSubPr>
              <m:e>
                <m:r>
                  <w:rPr>
                    <w:rFonts w:ascii="Cambria Math" w:eastAsiaTheme="minorEastAsia" w:hAnsi="Cambria Math" w:cs="Arial"/>
                    <w:color w:val="000000" w:themeColor="text1"/>
                    <w:kern w:val="24"/>
                  </w:rPr>
                  <m:t>SS</m:t>
                </m:r>
              </m:e>
              <m:sub>
                <m:r>
                  <w:rPr>
                    <w:rFonts w:ascii="Cambria Math" w:eastAsiaTheme="minorEastAsia" w:hAnsi="Cambria Math" w:cs="Arial"/>
                    <w:color w:val="000000" w:themeColor="text1"/>
                    <w:kern w:val="24"/>
                  </w:rPr>
                  <m:t>Total</m:t>
                </m:r>
              </m:sub>
            </m:sSub>
          </m:den>
        </m:f>
      </m:oMath>
      <w:r w:rsidRPr="00957005">
        <w:rPr>
          <w:rFonts w:eastAsiaTheme="minorEastAsia" w:cs="Arial"/>
          <w:color w:val="000000" w:themeColor="text1"/>
          <w:kern w:val="24"/>
        </w:rPr>
        <w:t>)</w:t>
      </w:r>
      <w:r w:rsidRPr="00957005">
        <w:rPr>
          <w:rFonts w:eastAsiaTheme="minorEastAsia" w:cs="Arial"/>
          <w:color w:val="000000" w:themeColor="text1"/>
          <w:kern w:val="24"/>
        </w:rPr>
        <w:br/>
        <w:t>Ist nicht wirklich zielführend, da der „Strafterm</w:t>
      </w:r>
      <w:r w:rsidR="00EB04FE" w:rsidRPr="00957005">
        <w:rPr>
          <w:rFonts w:eastAsiaTheme="minorEastAsia" w:cs="Arial"/>
          <w:color w:val="000000" w:themeColor="text1"/>
          <w:kern w:val="24"/>
        </w:rPr>
        <w:t xml:space="preserve">“ (um den </w:t>
      </w:r>
      <w:r w:rsidR="00EB04FE" w:rsidRPr="00957005">
        <w:rPr>
          <w:rFonts w:eastAsiaTheme="minorEastAsia" w:cs="Arial"/>
          <w:i/>
          <w:color w:val="000000" w:themeColor="text1"/>
          <w:kern w:val="24"/>
        </w:rPr>
        <w:t>R</w:t>
      </w:r>
      <w:r w:rsidR="00EB04FE" w:rsidRPr="00957005">
        <w:rPr>
          <w:rFonts w:eastAsiaTheme="minorEastAsia" w:cs="Arial"/>
          <w:color w:val="000000" w:themeColor="text1"/>
          <w:kern w:val="24"/>
        </w:rPr>
        <w:t>² reduziert wird) zu gering ist, um wirklich für Parsimonität zu sorgen.</w:t>
      </w:r>
    </w:p>
    <w:p w14:paraId="7C91283E" w14:textId="5BC52CDA" w:rsidR="00EB04FE" w:rsidRPr="00957005" w:rsidRDefault="00EB04FE" w:rsidP="00E01EDA">
      <w:pPr>
        <w:pStyle w:val="Listenabsatz"/>
        <w:numPr>
          <w:ilvl w:val="0"/>
          <w:numId w:val="12"/>
        </w:numPr>
        <w:spacing w:after="120" w:line="276" w:lineRule="auto"/>
        <w:jc w:val="left"/>
        <w:textAlignment w:val="baseline"/>
        <w:rPr>
          <w:rFonts w:eastAsia="Times New Roman" w:cs="Arial"/>
          <w:b/>
          <w:lang w:eastAsia="en-GB"/>
        </w:rPr>
      </w:pPr>
      <w:r w:rsidRPr="00957005">
        <w:rPr>
          <w:rFonts w:eastAsia="Times New Roman" w:cs="Arial"/>
          <w:b/>
          <w:lang w:eastAsia="en-GB"/>
        </w:rPr>
        <w:lastRenderedPageBreak/>
        <w:t>Schrittweise Modellvereinfachung ausgehend vom „maximalen Modell“</w:t>
      </w:r>
      <w:r w:rsidRPr="00957005">
        <w:rPr>
          <w:rFonts w:eastAsia="Times New Roman" w:cs="Arial"/>
          <w:b/>
          <w:lang w:eastAsia="en-GB"/>
        </w:rPr>
        <w:br/>
      </w:r>
      <w:r w:rsidRPr="00957005">
        <w:rPr>
          <w:rFonts w:eastAsia="Times New Roman" w:cs="Arial"/>
          <w:lang w:eastAsia="en-GB"/>
        </w:rPr>
        <w:t xml:space="preserve">Durch: Entfernen von (a) nicht-signifikanten Interaktionen, (b) nicht-signifikanten quadratischen Termen und schliesslich (c) nicht-signifkanten </w:t>
      </w:r>
      <w:r w:rsidR="00DA53D8" w:rsidRPr="00957005">
        <w:rPr>
          <w:rFonts w:eastAsia="Times New Roman" w:cs="Arial"/>
          <w:lang w:eastAsia="en-GB"/>
        </w:rPr>
        <w:t>linearen Variablen</w:t>
      </w:r>
      <w:r w:rsidR="001B3C0E" w:rsidRPr="00957005">
        <w:rPr>
          <w:rFonts w:eastAsia="Times New Roman" w:cs="Arial"/>
          <w:lang w:eastAsia="en-GB"/>
        </w:rPr>
        <w:t>.</w:t>
      </w:r>
    </w:p>
    <w:p w14:paraId="621F25FB" w14:textId="08436D3F" w:rsidR="00D11799" w:rsidRPr="00957005" w:rsidRDefault="001B3C0E" w:rsidP="006D784B">
      <w:pPr>
        <w:pStyle w:val="Textkrper"/>
        <w:rPr>
          <w:lang w:val="de-CH"/>
        </w:rPr>
      </w:pPr>
      <w:r w:rsidRPr="00957005">
        <w:rPr>
          <w:lang w:val="de-CH"/>
        </w:rPr>
        <w:t>Die schrittweise Modellvereinfachung</w:t>
      </w:r>
      <w:r w:rsidR="008A30D6" w:rsidRPr="00957005">
        <w:rPr>
          <w:lang w:val="de-CH"/>
        </w:rPr>
        <w:t xml:space="preserve"> kann wiederum auf drei verschiedene Weisen geschehen (die meist, aber nicht immer, die gleichen Ergebnisse liefern):</w:t>
      </w:r>
    </w:p>
    <w:p w14:paraId="6814FD39" w14:textId="3F9A25BA" w:rsidR="008A30D6" w:rsidRPr="00957005" w:rsidRDefault="00D31F0D" w:rsidP="00E01EDA">
      <w:pPr>
        <w:pStyle w:val="Textkrper"/>
        <w:numPr>
          <w:ilvl w:val="0"/>
          <w:numId w:val="13"/>
        </w:numPr>
        <w:jc w:val="left"/>
        <w:rPr>
          <w:b/>
          <w:lang w:val="de-CH"/>
        </w:rPr>
      </w:pPr>
      <w:r w:rsidRPr="00957005">
        <w:rPr>
          <w:b/>
          <w:lang w:val="de-CH"/>
        </w:rPr>
        <w:t>Schrittweise die am wenigsten signifkanten Terme entfernen</w:t>
      </w:r>
      <w:r w:rsidRPr="00957005">
        <w:rPr>
          <w:lang w:val="de-CH"/>
        </w:rPr>
        <w:t>, bis alle signifikant sind:</w:t>
      </w:r>
      <w:r w:rsidRPr="00957005">
        <w:rPr>
          <w:lang w:val="de-CH"/>
        </w:rPr>
        <w:br/>
      </w:r>
      <w:r w:rsidRPr="00957005">
        <w:rPr>
          <w:rFonts w:ascii="Courier New" w:eastAsiaTheme="minorEastAsia" w:hAnsi="Courier New" w:cs="Courier New"/>
          <w:bCs/>
          <w:color w:val="FF0000"/>
          <w:kern w:val="24"/>
          <w:lang w:val="de-CH" w:eastAsia="en-GB"/>
        </w:rPr>
        <w:br/>
      </w:r>
      <w:r w:rsidRPr="00957005">
        <w:rPr>
          <w:rFonts w:ascii="Courier New" w:eastAsiaTheme="minorEastAsia" w:hAnsi="Courier New" w:cs="Courier New"/>
          <w:b/>
          <w:bCs/>
          <w:color w:val="FF0000"/>
          <w:kern w:val="24"/>
          <w:lang w:val="de-CH" w:eastAsia="en-GB"/>
        </w:rPr>
        <w:t>model1 &lt;- lm (ABUND ~ YR.ISOL + ALT + GRAZE, data=loyn)</w:t>
      </w:r>
      <w:r w:rsidRPr="00957005">
        <w:rPr>
          <w:rFonts w:ascii="Times New Roman" w:eastAsia="Times New Roman" w:hAnsi="Times New Roman"/>
          <w:b/>
          <w:color w:val="FF0000"/>
          <w:lang w:val="de-CH" w:eastAsia="en-GB"/>
        </w:rPr>
        <w:br/>
      </w:r>
      <w:r w:rsidRPr="00957005">
        <w:rPr>
          <w:rFonts w:ascii="Courier New" w:eastAsiaTheme="minorEastAsia" w:hAnsi="Courier New" w:cs="Courier New"/>
          <w:b/>
          <w:bCs/>
          <w:color w:val="FF0000"/>
          <w:kern w:val="24"/>
          <w:lang w:val="de-CH" w:eastAsia="en-GB"/>
        </w:rPr>
        <w:t>summary(model1)</w:t>
      </w:r>
      <w:r w:rsidRPr="00957005">
        <w:rPr>
          <w:rFonts w:ascii="Times New Roman" w:eastAsia="Times New Roman" w:hAnsi="Times New Roman"/>
          <w:b/>
          <w:color w:val="FF0000"/>
          <w:lang w:val="de-CH" w:eastAsia="en-GB"/>
        </w:rPr>
        <w:br/>
      </w:r>
      <w:r w:rsidRPr="00957005">
        <w:rPr>
          <w:rFonts w:ascii="Courier New" w:eastAsiaTheme="minorEastAsia" w:hAnsi="Courier New" w:cs="Courier New"/>
          <w:b/>
          <w:bCs/>
          <w:color w:val="FF0000"/>
          <w:kern w:val="24"/>
          <w:lang w:val="de-CH" w:eastAsia="en-GB"/>
        </w:rPr>
        <w:t>model2 &lt;- update(model1,~.-YR.ISOL)</w:t>
      </w:r>
      <w:r w:rsidRPr="00957005">
        <w:rPr>
          <w:rFonts w:ascii="Courier New" w:eastAsiaTheme="minorEastAsia" w:hAnsi="Courier New" w:cs="Courier New"/>
          <w:b/>
          <w:bCs/>
          <w:color w:val="FF0000"/>
          <w:kern w:val="24"/>
          <w:lang w:val="de-CH" w:eastAsia="en-GB"/>
        </w:rPr>
        <w:br/>
        <w:t>summary(model2)</w:t>
      </w:r>
    </w:p>
    <w:p w14:paraId="02F8EB1E" w14:textId="69088018" w:rsidR="00D31F0D" w:rsidRPr="00957005" w:rsidRDefault="00D31F0D" w:rsidP="00E01EDA">
      <w:pPr>
        <w:pStyle w:val="Textkrper"/>
        <w:numPr>
          <w:ilvl w:val="0"/>
          <w:numId w:val="13"/>
        </w:numPr>
        <w:jc w:val="left"/>
        <w:rPr>
          <w:b/>
          <w:lang w:val="de-CH"/>
        </w:rPr>
      </w:pPr>
      <w:r w:rsidRPr="00957005">
        <w:rPr>
          <w:b/>
          <w:lang w:val="de-CH"/>
        </w:rPr>
        <w:t>Mittels ANOVA schrittw</w:t>
      </w:r>
      <w:r w:rsidR="004573B6" w:rsidRPr="00957005">
        <w:rPr>
          <w:b/>
          <w:lang w:val="de-CH"/>
        </w:rPr>
        <w:t xml:space="preserve">eise Modelle vergleichen </w:t>
      </w:r>
      <w:r w:rsidR="004573B6" w:rsidRPr="00957005">
        <w:rPr>
          <w:lang w:val="de-CH"/>
        </w:rPr>
        <w:t>und Terme hinzufügen, wenn signifikent, bzw. entfernen, wenn nicht</w:t>
      </w:r>
      <w:r w:rsidR="004573B6" w:rsidRPr="00957005">
        <w:rPr>
          <w:lang w:val="de-CH"/>
        </w:rPr>
        <w:br/>
      </w:r>
      <w:r w:rsidR="004573B6" w:rsidRPr="00957005">
        <w:rPr>
          <w:rFonts w:ascii="Courier New" w:eastAsiaTheme="minorEastAsia" w:hAnsi="Courier New" w:cs="Courier New"/>
          <w:bCs/>
          <w:color w:val="FF0000"/>
          <w:kern w:val="24"/>
          <w:lang w:val="de-CH" w:eastAsia="en-GB"/>
        </w:rPr>
        <w:br/>
      </w:r>
      <w:r w:rsidR="004573B6" w:rsidRPr="00957005">
        <w:rPr>
          <w:rFonts w:ascii="Courier New" w:eastAsiaTheme="minorEastAsia" w:hAnsi="Courier New" w:cs="Courier New"/>
          <w:b/>
          <w:bCs/>
          <w:color w:val="FF0000"/>
          <w:kern w:val="24"/>
          <w:lang w:val="de-CH" w:eastAsia="en-GB"/>
        </w:rPr>
        <w:t>anova(model1,model2</w:t>
      </w:r>
      <w:r w:rsidR="00C53C28" w:rsidRPr="00957005">
        <w:rPr>
          <w:rFonts w:ascii="Courier New" w:eastAsiaTheme="minorEastAsia" w:hAnsi="Courier New" w:cs="Courier New"/>
          <w:b/>
          <w:bCs/>
          <w:color w:val="FF0000"/>
          <w:kern w:val="24"/>
          <w:lang w:val="de-CH" w:eastAsia="en-GB"/>
        </w:rPr>
        <w:t>)</w:t>
      </w:r>
    </w:p>
    <w:p w14:paraId="6FE539C7" w14:textId="1D0F34F7" w:rsidR="004573B6" w:rsidRPr="00957005" w:rsidRDefault="004573B6" w:rsidP="00E01EDA">
      <w:pPr>
        <w:pStyle w:val="Textkrper"/>
        <w:numPr>
          <w:ilvl w:val="0"/>
          <w:numId w:val="13"/>
        </w:numPr>
        <w:jc w:val="left"/>
        <w:rPr>
          <w:lang w:val="de-CH"/>
        </w:rPr>
      </w:pPr>
      <w:r w:rsidRPr="00957005">
        <w:rPr>
          <w:lang w:val="de-CH"/>
        </w:rPr>
        <w:t xml:space="preserve">Eine </w:t>
      </w:r>
      <w:r w:rsidRPr="00957005">
        <w:rPr>
          <w:b/>
          <w:lang w:val="de-CH"/>
        </w:rPr>
        <w:t>automatische Funktion</w:t>
      </w:r>
      <w:r w:rsidRPr="00957005">
        <w:rPr>
          <w:lang w:val="de-CH"/>
        </w:rPr>
        <w:t xml:space="preserve"> zum</w:t>
      </w:r>
      <w:r w:rsidR="00C03A46" w:rsidRPr="00957005">
        <w:rPr>
          <w:lang w:val="de-CH"/>
        </w:rPr>
        <w:t xml:space="preserve"> schrittweisen Hinzufüge</w:t>
      </w:r>
      <w:r w:rsidR="00594AED" w:rsidRPr="00957005">
        <w:rPr>
          <w:lang w:val="de-CH"/>
        </w:rPr>
        <w:t>n</w:t>
      </w:r>
      <w:r w:rsidR="00C03A46" w:rsidRPr="00957005">
        <w:rPr>
          <w:lang w:val="de-CH"/>
        </w:rPr>
        <w:t xml:space="preserve"> </w:t>
      </w:r>
      <w:r w:rsidR="00594AED" w:rsidRPr="00957005">
        <w:rPr>
          <w:lang w:val="de-CH"/>
        </w:rPr>
        <w:t>(</w:t>
      </w:r>
      <w:r w:rsidR="00594AED" w:rsidRPr="00957005">
        <w:rPr>
          <w:i/>
          <w:lang w:val="de-CH"/>
        </w:rPr>
        <w:t>forward selection</w:t>
      </w:r>
      <w:r w:rsidR="00594AED" w:rsidRPr="00957005">
        <w:rPr>
          <w:lang w:val="de-CH"/>
        </w:rPr>
        <w:t xml:space="preserve">) </w:t>
      </w:r>
      <w:r w:rsidR="00C03A46" w:rsidRPr="00957005">
        <w:rPr>
          <w:lang w:val="de-CH"/>
        </w:rPr>
        <w:t xml:space="preserve">oder Löschen </w:t>
      </w:r>
      <w:r w:rsidR="00594AED" w:rsidRPr="00957005">
        <w:rPr>
          <w:lang w:val="de-CH"/>
        </w:rPr>
        <w:t>(</w:t>
      </w:r>
      <w:r w:rsidR="00594AED" w:rsidRPr="00957005">
        <w:rPr>
          <w:i/>
          <w:lang w:val="de-CH"/>
        </w:rPr>
        <w:t>backward selection</w:t>
      </w:r>
      <w:r w:rsidR="00594AED" w:rsidRPr="00957005">
        <w:rPr>
          <w:lang w:val="de-CH"/>
        </w:rPr>
        <w:t xml:space="preserve">) </w:t>
      </w:r>
      <w:r w:rsidR="00C03A46" w:rsidRPr="00957005">
        <w:rPr>
          <w:lang w:val="de-CH"/>
        </w:rPr>
        <w:t>oder beidem verwenden (es gibt verschiedene Packages, bei Interesse bitte googlen).</w:t>
      </w:r>
    </w:p>
    <w:p w14:paraId="4E2C8D53" w14:textId="187E609C" w:rsidR="00D31F0D" w:rsidRPr="00957005" w:rsidRDefault="00CD290E" w:rsidP="00CD290E">
      <w:pPr>
        <w:pStyle w:val="Textkrper"/>
        <w:rPr>
          <w:lang w:val="de-CH"/>
        </w:rPr>
      </w:pPr>
      <w:r w:rsidRPr="00957005">
        <w:rPr>
          <w:lang w:val="de-CH"/>
        </w:rPr>
        <w:t>Varianten a bis c sind im Prinzip OK, man muss sich aber bewusst sein, dass gerade bei vielen Variablen dieses schrittweise Vorgehen nicht zwingend das wirklich beste Modell findet, sondern man in einem “lokalen Optimum” landen kann</w:t>
      </w:r>
      <w:r w:rsidR="00C34D82" w:rsidRPr="00957005">
        <w:rPr>
          <w:lang w:val="de-CH"/>
        </w:rPr>
        <w:t xml:space="preserve"> (als Alternative siehe die </w:t>
      </w:r>
      <w:r w:rsidR="00C34D82" w:rsidRPr="00957005">
        <w:rPr>
          <w:rFonts w:ascii="Courier New" w:hAnsi="Courier New" w:cs="Courier New"/>
          <w:lang w:val="de-CH"/>
        </w:rPr>
        <w:t>dredge</w:t>
      </w:r>
      <w:r w:rsidR="00C34D82" w:rsidRPr="00957005">
        <w:rPr>
          <w:lang w:val="de-CH"/>
        </w:rPr>
        <w:t>-Funktion unter „</w:t>
      </w:r>
      <w:r w:rsidR="00A23E08" w:rsidRPr="00957005">
        <w:rPr>
          <w:i/>
          <w:lang w:val="de-CH"/>
        </w:rPr>
        <w:t>Information theoretician approach</w:t>
      </w:r>
      <w:r w:rsidR="00A23E08" w:rsidRPr="00957005">
        <w:rPr>
          <w:lang w:val="de-CH"/>
        </w:rPr>
        <w:t xml:space="preserve"> und </w:t>
      </w:r>
      <w:r w:rsidR="00A23E08" w:rsidRPr="00957005">
        <w:rPr>
          <w:i/>
          <w:lang w:val="de-CH"/>
        </w:rPr>
        <w:t>multimodel inference</w:t>
      </w:r>
      <w:r w:rsidR="00C34D82" w:rsidRPr="00957005">
        <w:rPr>
          <w:lang w:val="de-CH"/>
        </w:rPr>
        <w:t>“</w:t>
      </w:r>
      <w:r w:rsidRPr="00957005">
        <w:rPr>
          <w:lang w:val="de-CH"/>
        </w:rPr>
        <w:t>.</w:t>
      </w:r>
    </w:p>
    <w:p w14:paraId="393AAC58" w14:textId="44332B7C" w:rsidR="00CB4D60" w:rsidRPr="00957005" w:rsidRDefault="005B5288" w:rsidP="00E61655">
      <w:pPr>
        <w:pStyle w:val="berschrift3"/>
      </w:pPr>
      <w:bookmarkStart w:id="77" w:name="_Toc117278802"/>
      <w:r w:rsidRPr="00957005">
        <w:t>Varianzpartitionierung</w:t>
      </w:r>
      <w:bookmarkEnd w:id="77"/>
      <w:r w:rsidR="00CB4D60" w:rsidRPr="00957005">
        <w:t xml:space="preserve"> </w:t>
      </w:r>
    </w:p>
    <w:p w14:paraId="1AF2880F" w14:textId="0E7ED342" w:rsidR="00CB4D60" w:rsidRPr="00957005" w:rsidRDefault="00C34D82" w:rsidP="006D784B">
      <w:pPr>
        <w:pStyle w:val="Textkrper"/>
        <w:rPr>
          <w:lang w:val="de-CH"/>
        </w:rPr>
      </w:pPr>
      <w:r w:rsidRPr="00957005">
        <w:rPr>
          <w:lang w:val="de-CH"/>
        </w:rPr>
        <w:t>Wenn man das minimal adäquate Modell gefunden ha</w:t>
      </w:r>
      <w:r w:rsidR="00A23E08" w:rsidRPr="00957005">
        <w:rPr>
          <w:lang w:val="de-CH"/>
        </w:rPr>
        <w:t xml:space="preserve">t, will man oft noch wissen, wie bedeutsam die einzelnen enthaltenen Variablen sind. Bedeutsamkeit/Relevanz haben wir weiter oben als </w:t>
      </w:r>
      <w:r w:rsidR="00A23E08" w:rsidRPr="00957005">
        <w:rPr>
          <w:i/>
          <w:lang w:val="de-CH"/>
        </w:rPr>
        <w:t>R</w:t>
      </w:r>
      <w:r w:rsidR="00A23E08" w:rsidRPr="00957005">
        <w:rPr>
          <w:lang w:val="de-CH"/>
        </w:rPr>
        <w:t>² (erklärte Varianz) ausgedrückt.</w:t>
      </w:r>
      <w:r w:rsidR="00750086" w:rsidRPr="00957005">
        <w:rPr>
          <w:lang w:val="de-CH"/>
        </w:rPr>
        <w:t xml:space="preserve"> Wir können uns also anschauen, </w:t>
      </w:r>
      <w:r w:rsidR="00750086" w:rsidRPr="00957005">
        <w:rPr>
          <w:b/>
          <w:lang w:val="de-CH"/>
        </w:rPr>
        <w:t>welche Anteile der erklärten Varianz auf welche Variablen zurückgehen</w:t>
      </w:r>
      <w:r w:rsidR="00750086" w:rsidRPr="00957005">
        <w:rPr>
          <w:lang w:val="de-CH"/>
        </w:rPr>
        <w:t xml:space="preserve">. Da unsere Variablen (auch nach einem Korrelationstest und Ausschluss der besonders hoch </w:t>
      </w:r>
      <w:r w:rsidR="00CE4E6C" w:rsidRPr="00957005">
        <w:rPr>
          <w:lang w:val="de-CH"/>
        </w:rPr>
        <w:t>korrelierten) nicht völlig orthogonal = unabhängig voneinander sind, verhalten sich die Varianzen nicht additiv. Vielmehr ist die erklärte Varianz in einem Modell mit zwei Variablen meist niedriger als die Summe der Varianzen der beiden Einzelmodelle. In einer Varianzpartitionierung</w:t>
      </w:r>
      <w:r w:rsidR="00204A56" w:rsidRPr="00957005">
        <w:rPr>
          <w:lang w:val="de-CH"/>
        </w:rPr>
        <w:t xml:space="preserve"> wird die Varianz jeder Variablen daher in eine unabhängige (</w:t>
      </w:r>
      <w:r w:rsidR="00204A56" w:rsidRPr="00957005">
        <w:rPr>
          <w:i/>
          <w:lang w:val="de-CH"/>
        </w:rPr>
        <w:t>independent</w:t>
      </w:r>
      <w:r w:rsidR="00204A56" w:rsidRPr="00957005">
        <w:rPr>
          <w:lang w:val="de-CH"/>
        </w:rPr>
        <w:t xml:space="preserve">, </w:t>
      </w:r>
      <w:r w:rsidR="00204A56" w:rsidRPr="00957005">
        <w:rPr>
          <w:rFonts w:ascii="Courier New" w:hAnsi="Courier New" w:cs="Courier New"/>
          <w:lang w:val="de-CH"/>
        </w:rPr>
        <w:t>I</w:t>
      </w:r>
      <w:r w:rsidR="00204A56" w:rsidRPr="00957005">
        <w:rPr>
          <w:lang w:val="de-CH"/>
        </w:rPr>
        <w:t>) und eine gemeinsame (</w:t>
      </w:r>
      <w:r w:rsidR="00204A56" w:rsidRPr="00957005">
        <w:rPr>
          <w:i/>
          <w:lang w:val="de-CH"/>
        </w:rPr>
        <w:t>joint</w:t>
      </w:r>
      <w:r w:rsidR="00204A56" w:rsidRPr="00957005">
        <w:rPr>
          <w:lang w:val="de-CH"/>
        </w:rPr>
        <w:t xml:space="preserve">, </w:t>
      </w:r>
      <w:r w:rsidR="00204A56" w:rsidRPr="00957005">
        <w:rPr>
          <w:rFonts w:ascii="Courier New" w:hAnsi="Courier New" w:cs="Courier New"/>
          <w:lang w:val="de-CH"/>
        </w:rPr>
        <w:t>J</w:t>
      </w:r>
      <w:r w:rsidR="00204A56" w:rsidRPr="00957005">
        <w:rPr>
          <w:lang w:val="de-CH"/>
        </w:rPr>
        <w:t>) Komponente zerlegt</w:t>
      </w:r>
      <w:r w:rsidR="005C5419" w:rsidRPr="00957005">
        <w:rPr>
          <w:lang w:val="de-CH"/>
        </w:rPr>
        <w:t>:</w:t>
      </w:r>
    </w:p>
    <w:p w14:paraId="64ED78A5" w14:textId="77777777" w:rsidR="005C5419" w:rsidRPr="00957005" w:rsidRDefault="005C5419" w:rsidP="005C5419">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library(hier.part)</w:t>
      </w:r>
    </w:p>
    <w:p w14:paraId="053A3E71" w14:textId="074D9EDA" w:rsidR="005C5419" w:rsidRPr="00957005" w:rsidRDefault="005C5419" w:rsidP="005C5419">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loyn.preds &lt;-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with(loyn, data.frame(YR.ISOL,ALT,GRAZE))</w:t>
      </w:r>
    </w:p>
    <w:p w14:paraId="267A2921" w14:textId="77777777" w:rsidR="005C5419" w:rsidRPr="00957005" w:rsidRDefault="005C5419" w:rsidP="005C5419">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hier.part(loyn$ABUND,loyn.preds,gof="Rsqu")</w:t>
      </w:r>
    </w:p>
    <w:p w14:paraId="5DBBE013" w14:textId="77777777" w:rsidR="005C5419" w:rsidRPr="00957005" w:rsidRDefault="005C5419" w:rsidP="005C5419">
      <w:pPr>
        <w:spacing w:line="240" w:lineRule="auto"/>
        <w:textAlignment w:val="baseline"/>
        <w:rPr>
          <w:rFonts w:ascii="Courier New" w:eastAsiaTheme="minorEastAsia" w:hAnsi="Courier New" w:cs="Courier New"/>
          <w:b/>
          <w:bCs/>
          <w:color w:val="FF0000"/>
          <w:kern w:val="24"/>
          <w:lang w:val="de-CH" w:eastAsia="en-GB"/>
        </w:rPr>
      </w:pPr>
    </w:p>
    <w:p w14:paraId="378893AE"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$IJ</w:t>
      </w:r>
    </w:p>
    <w:p w14:paraId="0D965900"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I          J     Total</w:t>
      </w:r>
    </w:p>
    <w:p w14:paraId="5BE0FFDC"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YR.ISOL 0.11892853 0.13444049 0.2533690</w:t>
      </w:r>
    </w:p>
    <w:p w14:paraId="61C470DD"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ALT     0.06960132 0.07926823 0.1488696</w:t>
      </w:r>
    </w:p>
    <w:p w14:paraId="482AB53D"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GRAZE   0.30019854 0.16562324 0.4658218 </w:t>
      </w:r>
    </w:p>
    <w:p w14:paraId="2977AEAB"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$I.perc</w:t>
      </w:r>
    </w:p>
    <w:p w14:paraId="6F7490DD"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I</w:t>
      </w:r>
    </w:p>
    <w:p w14:paraId="65E657B5"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YR.ISOL 24.33428</w:t>
      </w:r>
    </w:p>
    <w:p w14:paraId="50BFAA79"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ALT     14.24131</w:t>
      </w:r>
    </w:p>
    <w:p w14:paraId="63FBB720" w14:textId="77777777" w:rsidR="005C5419" w:rsidRPr="00957005" w:rsidRDefault="005C5419" w:rsidP="005C541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lastRenderedPageBreak/>
        <w:t>GRAZE   61.42441 </w:t>
      </w:r>
    </w:p>
    <w:p w14:paraId="10C2713C" w14:textId="77777777" w:rsidR="005C5419" w:rsidRPr="00957005" w:rsidRDefault="005C5419" w:rsidP="00C5026D">
      <w:pPr>
        <w:spacing w:line="240" w:lineRule="auto"/>
        <w:textAlignment w:val="baseline"/>
        <w:rPr>
          <w:rFonts w:ascii="Times New Roman" w:eastAsia="Times New Roman" w:hAnsi="Times New Roman"/>
          <w:b/>
          <w:color w:val="0000FF"/>
          <w:lang w:val="de-CH" w:eastAsia="en-GB"/>
        </w:rPr>
      </w:pPr>
    </w:p>
    <w:p w14:paraId="4B806397" w14:textId="34EECDA2" w:rsidR="005770AF" w:rsidRPr="00957005" w:rsidRDefault="00C5026D" w:rsidP="005770AF">
      <w:pPr>
        <w:pStyle w:val="Textkrper"/>
        <w:rPr>
          <w:lang w:val="de-CH"/>
        </w:rPr>
      </w:pPr>
      <w:r w:rsidRPr="00957005">
        <w:rPr>
          <w:lang w:val="de-CH"/>
        </w:rPr>
        <w:t>Der grösste Teil (61%) der insgesamt erklärten Varianz dieses Drei-Parameter-Models wird hier also durch den Faktor Grazing erklärt.</w:t>
      </w:r>
    </w:p>
    <w:p w14:paraId="655A63FD" w14:textId="0950CCF4" w:rsidR="00CB4D60" w:rsidRPr="00957005" w:rsidRDefault="00B40A48" w:rsidP="00E61655">
      <w:pPr>
        <w:pStyle w:val="berschrift3"/>
      </w:pPr>
      <w:bookmarkStart w:id="78" w:name="_Toc117278803"/>
      <w:r w:rsidRPr="00957005">
        <w:t>Ergebnisdarstellung: partielle Regressionen und 3-D-Grafiken</w:t>
      </w:r>
      <w:bookmarkEnd w:id="78"/>
    </w:p>
    <w:p w14:paraId="57BAD81F" w14:textId="35C33888" w:rsidR="00CB4D60" w:rsidRPr="00957005" w:rsidRDefault="00C5026D" w:rsidP="006D784B">
      <w:pPr>
        <w:pStyle w:val="Textkrper"/>
        <w:rPr>
          <w:lang w:val="de-CH"/>
        </w:rPr>
      </w:pPr>
      <w:r w:rsidRPr="00957005">
        <w:rPr>
          <w:lang w:val="de-CH"/>
        </w:rPr>
        <w:t xml:space="preserve">Während </w:t>
      </w:r>
      <w:r w:rsidR="00626633" w:rsidRPr="00957005">
        <w:rPr>
          <w:lang w:val="de-CH"/>
        </w:rPr>
        <w:t xml:space="preserve">sich die ermittelte Beziehung zwischen </w:t>
      </w:r>
      <w:r w:rsidR="00A13B39" w:rsidRPr="00957005">
        <w:rPr>
          <w:lang w:val="de-CH"/>
        </w:rPr>
        <w:t>Antwort-</w:t>
      </w:r>
      <w:r w:rsidR="00626633" w:rsidRPr="00957005">
        <w:rPr>
          <w:lang w:val="de-CH"/>
        </w:rPr>
        <w:t xml:space="preserve"> und </w:t>
      </w:r>
      <w:r w:rsidR="00A13B39" w:rsidRPr="00957005">
        <w:rPr>
          <w:lang w:val="de-CH"/>
        </w:rPr>
        <w:t>Prädiktor-</w:t>
      </w:r>
      <w:r w:rsidR="00626633" w:rsidRPr="00957005">
        <w:rPr>
          <w:lang w:val="de-CH"/>
        </w:rPr>
        <w:t>Variable</w:t>
      </w:r>
      <w:r w:rsidR="00A13B39" w:rsidRPr="00957005">
        <w:rPr>
          <w:lang w:val="de-CH"/>
        </w:rPr>
        <w:t xml:space="preserve"> auch bei nichtlinearen Verläufen einfach mit </w:t>
      </w:r>
      <w:r w:rsidR="00A13B39" w:rsidRPr="00957005">
        <w:rPr>
          <w:rFonts w:ascii="Courier New" w:hAnsi="Courier New" w:cs="Courier New"/>
          <w:lang w:val="de-CH"/>
        </w:rPr>
        <w:t>predict</w:t>
      </w:r>
      <w:r w:rsidR="00A13B39" w:rsidRPr="00957005">
        <w:rPr>
          <w:lang w:val="de-CH"/>
        </w:rPr>
        <w:t xml:space="preserve"> visualisieren lässt, solange man nur eine </w:t>
      </w:r>
      <w:r w:rsidR="00B030FA" w:rsidRPr="00957005">
        <w:rPr>
          <w:lang w:val="de-CH"/>
        </w:rPr>
        <w:t>Prädiktorvariable hat (selbst wenn sie in transformierter Weise im lm eingespeist wird), ist das bei mehreren Prädiktoren eine Herausforderung. Hier seien zwei Möglichkeiten kurz erwähnt:</w:t>
      </w:r>
    </w:p>
    <w:p w14:paraId="7879AA7A" w14:textId="332E2F1B" w:rsidR="0058735B" w:rsidRPr="00957005" w:rsidRDefault="0058735B" w:rsidP="009020F0">
      <w:pPr>
        <w:pStyle w:val="StandardWeb"/>
        <w:spacing w:before="0" w:beforeAutospacing="0" w:after="0" w:afterAutospacing="0"/>
        <w:textAlignment w:val="baseline"/>
        <w:rPr>
          <w:lang w:val="de-CH"/>
        </w:rPr>
      </w:pPr>
    </w:p>
    <w:p w14:paraId="6C02B32E" w14:textId="21296804" w:rsidR="0058735B" w:rsidRPr="00957005" w:rsidRDefault="009020F0" w:rsidP="00E01EDA">
      <w:pPr>
        <w:pStyle w:val="Listenabsatz"/>
        <w:numPr>
          <w:ilvl w:val="0"/>
          <w:numId w:val="14"/>
        </w:numPr>
        <w:spacing w:after="120" w:line="276" w:lineRule="auto"/>
        <w:jc w:val="left"/>
        <w:textAlignment w:val="baseline"/>
        <w:rPr>
          <w:rFonts w:eastAsia="Times New Roman" w:cs="Arial"/>
          <w:b/>
          <w:lang w:eastAsia="en-GB"/>
        </w:rPr>
      </w:pPr>
      <w:r w:rsidRPr="00957005">
        <w:rPr>
          <w:rFonts w:eastAsia="Times New Roman" w:cs="Arial"/>
          <w:b/>
          <w:lang w:eastAsia="en-GB"/>
        </w:rPr>
        <w:t>Partielle Regressionen</w:t>
      </w:r>
      <w:r w:rsidRPr="00957005">
        <w:rPr>
          <w:rFonts w:eastAsia="Times New Roman" w:cs="Arial"/>
          <w:b/>
          <w:lang w:eastAsia="en-GB"/>
        </w:rPr>
        <w:br/>
      </w:r>
      <w:r w:rsidRPr="00957005">
        <w:rPr>
          <w:rFonts w:eastAsia="Times New Roman" w:cs="Arial"/>
          <w:lang w:eastAsia="en-GB"/>
        </w:rPr>
        <w:t>(sie zeigen wie die Beziehung aussähe, wenn all übrigen Faktoren konstant wären)</w:t>
      </w:r>
      <w:r w:rsidRPr="00957005">
        <w:rPr>
          <w:rFonts w:eastAsia="Times New Roman" w:cs="Arial"/>
          <w:lang w:eastAsia="en-GB"/>
        </w:rPr>
        <w:br/>
      </w:r>
      <w:r w:rsidRPr="00957005">
        <w:rPr>
          <w:rFonts w:ascii="Courier New" w:hAnsi="Courier New" w:cs="Courier New"/>
          <w:bCs/>
          <w:color w:val="FF0000"/>
          <w:kern w:val="24"/>
        </w:rPr>
        <w:br/>
      </w:r>
      <w:r w:rsidRPr="00957005">
        <w:rPr>
          <w:rFonts w:ascii="Courier New" w:hAnsi="Courier New" w:cs="Courier New"/>
          <w:b/>
          <w:bCs/>
          <w:color w:val="FF0000"/>
          <w:kern w:val="24"/>
        </w:rPr>
        <w:t>library(car)</w:t>
      </w:r>
      <w:r w:rsidRPr="00957005">
        <w:rPr>
          <w:rFonts w:ascii="Courier New" w:hAnsi="Courier New" w:cs="Courier New"/>
          <w:b/>
          <w:color w:val="FF0000"/>
        </w:rPr>
        <w:br/>
      </w:r>
      <w:r w:rsidRPr="00957005">
        <w:rPr>
          <w:rFonts w:ascii="Courier New" w:eastAsiaTheme="minorEastAsia" w:hAnsi="Courier New" w:cs="Courier New"/>
          <w:b/>
          <w:bCs/>
          <w:color w:val="FF0000"/>
          <w:kern w:val="24"/>
          <w:lang w:eastAsia="en-GB"/>
        </w:rPr>
        <w:t>avPlots(model, ask=F)</w:t>
      </w:r>
      <w:r w:rsidRPr="00957005">
        <w:rPr>
          <w:rFonts w:ascii="Courier New" w:eastAsiaTheme="minorEastAsia" w:hAnsi="Courier New" w:cs="Courier New"/>
          <w:b/>
          <w:bCs/>
          <w:color w:val="FF0000"/>
          <w:kern w:val="24"/>
          <w:lang w:eastAsia="en-GB"/>
        </w:rPr>
        <w:br/>
      </w:r>
      <w:r w:rsidRPr="00957005">
        <w:rPr>
          <w:noProof/>
          <w:lang w:eastAsia="en-GB"/>
        </w:rPr>
        <w:drawing>
          <wp:inline distT="0" distB="0" distL="0" distR="0" wp14:anchorId="4C883513" wp14:editId="2068E8A7">
            <wp:extent cx="3665538" cy="3299737"/>
            <wp:effectExtent l="0" t="0" r="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65538" cy="32997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379D4FD" w14:textId="173A868B" w:rsidR="009020F0" w:rsidRPr="00957005" w:rsidRDefault="005B1C24" w:rsidP="00E01EDA">
      <w:pPr>
        <w:pStyle w:val="Listenabsatz"/>
        <w:numPr>
          <w:ilvl w:val="0"/>
          <w:numId w:val="14"/>
        </w:numPr>
        <w:spacing w:after="120" w:line="276" w:lineRule="auto"/>
        <w:jc w:val="left"/>
        <w:textAlignment w:val="baseline"/>
        <w:rPr>
          <w:rFonts w:eastAsia="Times New Roman" w:cs="Arial"/>
          <w:b/>
          <w:lang w:eastAsia="en-GB"/>
        </w:rPr>
      </w:pPr>
      <w:r w:rsidRPr="00957005">
        <w:rPr>
          <w:rFonts w:eastAsia="Times New Roman" w:cs="Arial"/>
          <w:b/>
          <w:lang w:eastAsia="en-GB"/>
        </w:rPr>
        <w:t>3D Response surfaces</w:t>
      </w:r>
      <w:r w:rsidRPr="00957005">
        <w:rPr>
          <w:rFonts w:eastAsia="Times New Roman" w:cs="Arial"/>
          <w:b/>
          <w:lang w:eastAsia="en-GB"/>
        </w:rPr>
        <w:br/>
      </w:r>
      <w:r w:rsidRPr="00957005">
        <w:rPr>
          <w:rFonts w:eastAsia="Times New Roman" w:cs="Arial"/>
          <w:lang w:eastAsia="en-GB"/>
        </w:rPr>
        <w:t>(es gibt Packages, um dasselbe auch für zwei Prädiktoren gleichzeitig zu machen; dies mach insbesondere Sinn, wenn auch quadratische Terme dabei sind; bei Interesse bitte googlen)</w:t>
      </w:r>
    </w:p>
    <w:p w14:paraId="481E6BC2" w14:textId="59CCECE2" w:rsidR="00CB4D60" w:rsidRPr="00957005" w:rsidRDefault="00B40A48" w:rsidP="001F6A5C">
      <w:pPr>
        <w:pStyle w:val="berschrift2"/>
      </w:pPr>
      <w:bookmarkStart w:id="79" w:name="_Toc117278804"/>
      <w:r w:rsidRPr="00957005">
        <w:t>Information theoretician approach und multimodel inference</w:t>
      </w:r>
      <w:bookmarkEnd w:id="79"/>
    </w:p>
    <w:p w14:paraId="5218D55B" w14:textId="0D846ABD" w:rsidR="00CB4D60" w:rsidRPr="00957005" w:rsidRDefault="00B40A48" w:rsidP="00E61655">
      <w:pPr>
        <w:pStyle w:val="berschrift3"/>
      </w:pPr>
      <w:bookmarkStart w:id="80" w:name="_Toc117278805"/>
      <w:r w:rsidRPr="00957005">
        <w:t>Vergleich mit frequentist statistics</w:t>
      </w:r>
      <w:bookmarkEnd w:id="80"/>
      <w:r w:rsidR="00CB4D60" w:rsidRPr="00957005">
        <w:t xml:space="preserve"> </w:t>
      </w:r>
    </w:p>
    <w:p w14:paraId="1DBDE2C5" w14:textId="3ECFD7B2" w:rsidR="00CB4D60" w:rsidRPr="00957005" w:rsidRDefault="007D6729" w:rsidP="006D784B">
      <w:pPr>
        <w:pStyle w:val="Textkrper"/>
        <w:rPr>
          <w:lang w:val="de-CH"/>
        </w:rPr>
      </w:pPr>
      <w:r w:rsidRPr="00957005">
        <w:rPr>
          <w:lang w:val="de-CH"/>
        </w:rPr>
        <w:t>Es gibt zwei grundlegende statistische Philosophien:</w:t>
      </w:r>
    </w:p>
    <w:p w14:paraId="254ABA0A" w14:textId="1677DE91" w:rsidR="007D6729" w:rsidRPr="00957005" w:rsidRDefault="00FE76E3" w:rsidP="00932FE5">
      <w:pPr>
        <w:pStyle w:val="Textkrper"/>
        <w:keepNext/>
        <w:rPr>
          <w:b/>
          <w:lang w:val="de-CH"/>
        </w:rPr>
      </w:pPr>
      <w:r w:rsidRPr="00957005">
        <w:rPr>
          <w:b/>
          <w:i/>
          <w:lang w:val="de-CH"/>
        </w:rPr>
        <w:t xml:space="preserve">Frequentist statistics </w:t>
      </w:r>
      <w:r w:rsidRPr="00957005">
        <w:rPr>
          <w:b/>
          <w:lang w:val="de-CH"/>
        </w:rPr>
        <w:t>(„klassisiche“ Statistik)</w:t>
      </w:r>
    </w:p>
    <w:p w14:paraId="538D2945" w14:textId="69751AD9" w:rsidR="00FE76E3" w:rsidRPr="00957005" w:rsidRDefault="00FE76E3"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Alles, was wir bislang gemacht haben</w:t>
      </w:r>
    </w:p>
    <w:p w14:paraId="15669E71" w14:textId="256EA30E" w:rsidR="00932FE5" w:rsidRPr="00957005" w:rsidRDefault="00932FE5"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u w:val="single"/>
          <w:lang w:eastAsia="en-GB"/>
        </w:rPr>
        <w:lastRenderedPageBreak/>
        <w:t>Grundannahme:</w:t>
      </w:r>
      <w:r w:rsidRPr="00957005">
        <w:rPr>
          <w:rFonts w:eastAsia="Times New Roman" w:cs="Arial"/>
          <w:lang w:eastAsia="en-GB"/>
        </w:rPr>
        <w:t xml:space="preserve"> Es gibt ein einziges richtiges Modell der Wirklichkeit, dem man sich mit Irrtumswahrscheinlichkeiten annähern kann</w:t>
      </w:r>
    </w:p>
    <w:p w14:paraId="1F3A94E4" w14:textId="20721AB7" w:rsidR="00932FE5" w:rsidRPr="00957005" w:rsidRDefault="00932FE5"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Nutzt </w:t>
      </w:r>
      <w:r w:rsidRPr="00957005">
        <w:rPr>
          <w:rFonts w:eastAsia="Times New Roman" w:cs="Arial"/>
          <w:b/>
          <w:i/>
          <w:lang w:eastAsia="en-GB"/>
        </w:rPr>
        <w:t>p</w:t>
      </w:r>
      <w:r w:rsidRPr="00957005">
        <w:rPr>
          <w:rFonts w:eastAsia="Times New Roman" w:cs="Arial"/>
          <w:b/>
          <w:lang w:eastAsia="en-GB"/>
        </w:rPr>
        <w:t>-Werte</w:t>
      </w:r>
    </w:p>
    <w:p w14:paraId="26789684" w14:textId="18582671" w:rsidR="00FE76E3" w:rsidRPr="00957005" w:rsidRDefault="00FE76E3" w:rsidP="00932FE5">
      <w:pPr>
        <w:pStyle w:val="Textkrper"/>
        <w:keepNext/>
        <w:rPr>
          <w:b/>
          <w:lang w:val="de-CH"/>
        </w:rPr>
      </w:pPr>
      <w:r w:rsidRPr="00957005">
        <w:rPr>
          <w:b/>
          <w:i/>
          <w:lang w:val="de-CH"/>
        </w:rPr>
        <w:t>Information theoretician approach</w:t>
      </w:r>
    </w:p>
    <w:p w14:paraId="7B330F74" w14:textId="39BDC19A" w:rsidR="00FE76E3" w:rsidRPr="00957005" w:rsidRDefault="00FE76E3"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Das, was wir in diesem Unterkapitel besprechen</w:t>
      </w:r>
    </w:p>
    <w:p w14:paraId="3B0D5B2B" w14:textId="492FD21C" w:rsidR="00B215E5" w:rsidRPr="00957005" w:rsidRDefault="00B215E5"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u w:val="single"/>
          <w:lang w:eastAsia="en-GB"/>
        </w:rPr>
        <w:t>Grundannahme:</w:t>
      </w:r>
      <w:r w:rsidRPr="00957005">
        <w:rPr>
          <w:rFonts w:eastAsia="Times New Roman" w:cs="Arial"/>
          <w:lang w:eastAsia="en-GB"/>
        </w:rPr>
        <w:t xml:space="preserve"> </w:t>
      </w:r>
      <w:r w:rsidR="005F495B" w:rsidRPr="00957005">
        <w:rPr>
          <w:rFonts w:eastAsia="Times New Roman" w:cs="Arial"/>
          <w:lang w:eastAsia="en-GB"/>
        </w:rPr>
        <w:t>Es kann ähnlich gute Modelle der Wirklichkeit geben, es gibt nicht das eine wahre Modell</w:t>
      </w:r>
    </w:p>
    <w:p w14:paraId="0A6F5033" w14:textId="0A09DBD0" w:rsidR="00B215E5" w:rsidRPr="00957005" w:rsidRDefault="00B215E5"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Nutzt </w:t>
      </w:r>
      <w:r w:rsidR="00664FA7" w:rsidRPr="00957005">
        <w:rPr>
          <w:rFonts w:eastAsia="Times New Roman" w:cs="Arial"/>
          <w:b/>
          <w:lang w:eastAsia="en-GB"/>
        </w:rPr>
        <w:t xml:space="preserve">keine </w:t>
      </w:r>
      <w:r w:rsidRPr="00957005">
        <w:rPr>
          <w:rFonts w:eastAsia="Times New Roman" w:cs="Arial"/>
          <w:b/>
          <w:i/>
          <w:lang w:eastAsia="en-GB"/>
        </w:rPr>
        <w:t>p</w:t>
      </w:r>
      <w:r w:rsidRPr="00957005">
        <w:rPr>
          <w:rFonts w:eastAsia="Times New Roman" w:cs="Arial"/>
          <w:b/>
          <w:lang w:eastAsia="en-GB"/>
        </w:rPr>
        <w:t>-Werte</w:t>
      </w:r>
    </w:p>
    <w:p w14:paraId="37426559" w14:textId="5EC8D4AF" w:rsidR="00664FA7" w:rsidRPr="00957005" w:rsidRDefault="00664FA7"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Dafür </w:t>
      </w:r>
      <w:r w:rsidRPr="00957005">
        <w:rPr>
          <w:rFonts w:eastAsia="Times New Roman" w:cs="Arial"/>
          <w:b/>
          <w:lang w:eastAsia="en-GB"/>
        </w:rPr>
        <w:t>AIC</w:t>
      </w:r>
      <w:r w:rsidRPr="00957005">
        <w:rPr>
          <w:rFonts w:eastAsia="Times New Roman" w:cs="Arial"/>
          <w:lang w:eastAsia="en-GB"/>
        </w:rPr>
        <w:t xml:space="preserve"> (</w:t>
      </w:r>
      <w:r w:rsidRPr="00957005">
        <w:rPr>
          <w:rFonts w:eastAsia="Times New Roman" w:cs="Arial"/>
          <w:i/>
          <w:lang w:eastAsia="en-GB"/>
        </w:rPr>
        <w:t xml:space="preserve">Akaike </w:t>
      </w:r>
      <w:r w:rsidR="000A75AC" w:rsidRPr="00957005">
        <w:rPr>
          <w:rFonts w:eastAsia="Times New Roman" w:cs="Arial"/>
          <w:i/>
          <w:lang w:eastAsia="en-GB"/>
        </w:rPr>
        <w:t>information criterion</w:t>
      </w:r>
      <w:r w:rsidR="000A75AC" w:rsidRPr="00957005">
        <w:rPr>
          <w:rFonts w:eastAsia="Times New Roman" w:cs="Arial"/>
          <w:lang w:eastAsia="en-GB"/>
        </w:rPr>
        <w:t xml:space="preserve">) oder </w:t>
      </w:r>
      <w:r w:rsidR="000A75AC" w:rsidRPr="00957005">
        <w:rPr>
          <w:rFonts w:eastAsia="Times New Roman" w:cs="Arial"/>
          <w:b/>
          <w:lang w:eastAsia="en-GB"/>
        </w:rPr>
        <w:t>BIC</w:t>
      </w:r>
      <w:r w:rsidR="000A75AC" w:rsidRPr="00957005">
        <w:rPr>
          <w:rFonts w:eastAsia="Times New Roman" w:cs="Arial"/>
          <w:lang w:eastAsia="en-GB"/>
        </w:rPr>
        <w:t xml:space="preserve"> (</w:t>
      </w:r>
      <w:r w:rsidR="000A75AC" w:rsidRPr="00957005">
        <w:rPr>
          <w:rFonts w:eastAsia="Times New Roman" w:cs="Arial"/>
          <w:i/>
          <w:lang w:eastAsia="en-GB"/>
        </w:rPr>
        <w:t>Bayesian information criterion</w:t>
      </w:r>
      <w:r w:rsidR="000A75AC" w:rsidRPr="00957005">
        <w:rPr>
          <w:rFonts w:eastAsia="Times New Roman" w:cs="Arial"/>
          <w:lang w:eastAsia="en-GB"/>
        </w:rPr>
        <w:t>)</w:t>
      </w:r>
    </w:p>
    <w:p w14:paraId="45AED25B" w14:textId="59941F6E" w:rsidR="000A75AC" w:rsidRPr="00957005" w:rsidRDefault="000A75AC"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Modellmittelung</w:t>
      </w:r>
      <w:r w:rsidRPr="00957005">
        <w:rPr>
          <w:rFonts w:eastAsia="Times New Roman" w:cs="Arial"/>
          <w:lang w:eastAsia="en-GB"/>
        </w:rPr>
        <w:t xml:space="preserve"> (</w:t>
      </w:r>
      <w:r w:rsidRPr="00957005">
        <w:rPr>
          <w:rFonts w:eastAsia="Times New Roman" w:cs="Arial"/>
          <w:i/>
          <w:lang w:eastAsia="en-GB"/>
        </w:rPr>
        <w:t>model averaging</w:t>
      </w:r>
      <w:r w:rsidRPr="00957005">
        <w:rPr>
          <w:rFonts w:eastAsia="Times New Roman" w:cs="Arial"/>
          <w:lang w:eastAsia="en-GB"/>
        </w:rPr>
        <w:t>) möglich</w:t>
      </w:r>
    </w:p>
    <w:p w14:paraId="3E105D70" w14:textId="3C4F7487" w:rsidR="00B40A48" w:rsidRPr="00957005" w:rsidRDefault="00B221FF" w:rsidP="00E61655">
      <w:pPr>
        <w:pStyle w:val="berschrift3"/>
      </w:pPr>
      <w:bookmarkStart w:id="81" w:name="_Toc117278806"/>
      <w:r w:rsidRPr="00957005">
        <w:t>Masse der Modellgüte: AIC, BIC, AICc, Δ</w:t>
      </w:r>
      <w:r w:rsidRPr="00957005">
        <w:rPr>
          <w:vertAlign w:val="subscript"/>
        </w:rPr>
        <w:t>i</w:t>
      </w:r>
      <w:r w:rsidRPr="00957005">
        <w:t>, Evidence ratios, Akaike weights</w:t>
      </w:r>
      <w:bookmarkEnd w:id="81"/>
      <w:r w:rsidR="00B40A48" w:rsidRPr="00957005">
        <w:t xml:space="preserve"> </w:t>
      </w:r>
    </w:p>
    <w:p w14:paraId="14DD6263" w14:textId="4AE0CAA9" w:rsidR="00B40A48" w:rsidRPr="00957005" w:rsidRDefault="00485165" w:rsidP="006D784B">
      <w:pPr>
        <w:pStyle w:val="Textkrper"/>
        <w:rPr>
          <w:lang w:val="de-CH"/>
        </w:rPr>
      </w:pPr>
      <w:r w:rsidRPr="00957005">
        <w:rPr>
          <w:lang w:val="de-CH"/>
        </w:rPr>
        <w:t>Die folgende Übersicht zeigt die wichtigsten Gütemasse im Vergleich. Wie schon besprochen, berücksichtigt R²adj. (nahezu) ausschliesslich den Fit (also die Anp</w:t>
      </w:r>
      <w:r w:rsidR="004514E0" w:rsidRPr="00957005">
        <w:rPr>
          <w:lang w:val="de-CH"/>
        </w:rPr>
        <w:t xml:space="preserve">assung der Kurve an die Daten). Dagegen berücksichtigen die Informationskriterien Fit und Komplexität (Komplexität meint das Gegenteil von Parsimonität). Bei AICc und BIC </w:t>
      </w:r>
      <w:r w:rsidR="002C5B26" w:rsidRPr="00957005">
        <w:rPr>
          <w:lang w:val="de-CH"/>
        </w:rPr>
        <w:t>= SC fliesst schliesslich auch noch die Zahl der Datenpunkte ein:</w:t>
      </w:r>
    </w:p>
    <w:p w14:paraId="120C9C02" w14:textId="5554A88A" w:rsidR="002C5B26" w:rsidRPr="00957005" w:rsidRDefault="002C5B26" w:rsidP="002C5B26">
      <w:pPr>
        <w:pStyle w:val="Textkrper"/>
        <w:spacing w:before="360" w:after="360"/>
        <w:jc w:val="center"/>
        <w:rPr>
          <w:sz w:val="19"/>
          <w:szCs w:val="19"/>
          <w:lang w:val="de-CH"/>
        </w:rPr>
      </w:pPr>
      <w:r w:rsidRPr="00957005">
        <w:rPr>
          <w:noProof/>
          <w:lang w:val="de-CH" w:eastAsia="en-GB"/>
        </w:rPr>
        <w:drawing>
          <wp:inline distT="0" distB="0" distL="0" distR="0" wp14:anchorId="33272385" wp14:editId="2129A2BB">
            <wp:extent cx="5857875" cy="1766206"/>
            <wp:effectExtent l="0" t="0" r="0" b="571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1048" cy="1767163"/>
                    </a:xfrm>
                    <a:prstGeom prst="rect">
                      <a:avLst/>
                    </a:prstGeom>
                    <a:noFill/>
                    <a:ln>
                      <a:noFill/>
                    </a:ln>
                    <a:effectLst/>
                  </pic:spPr>
                </pic:pic>
              </a:graphicData>
            </a:graphic>
          </wp:inline>
        </w:drawing>
      </w:r>
      <w:r w:rsidR="00562D6B" w:rsidRPr="00957005">
        <w:rPr>
          <w:lang w:val="de-CH"/>
        </w:rPr>
        <w:br/>
      </w:r>
      <w:r w:rsidR="00562D6B" w:rsidRPr="00957005">
        <w:rPr>
          <w:sz w:val="19"/>
          <w:szCs w:val="19"/>
          <w:lang w:val="de-CH"/>
        </w:rPr>
        <w:t>(aus Johnson &amp; Omland 2004)</w:t>
      </w:r>
    </w:p>
    <w:p w14:paraId="61E75DF5" w14:textId="5BA315A3" w:rsidR="00D26181" w:rsidRPr="00957005" w:rsidRDefault="00D26181" w:rsidP="006D784B">
      <w:pPr>
        <w:pStyle w:val="Textkrper"/>
        <w:rPr>
          <w:lang w:val="de-CH"/>
        </w:rPr>
      </w:pPr>
      <w:r w:rsidRPr="00957005">
        <w:rPr>
          <w:lang w:val="de-CH"/>
        </w:rPr>
        <w:t>Dabei gilt für AIC</w:t>
      </w:r>
      <w:r w:rsidR="007D75AD" w:rsidRPr="00957005">
        <w:rPr>
          <w:lang w:val="de-CH"/>
        </w:rPr>
        <w:t>:</w:t>
      </w:r>
    </w:p>
    <w:p w14:paraId="4E37DB61" w14:textId="57C27F86" w:rsidR="00D26181" w:rsidRPr="00957005" w:rsidRDefault="00D26181" w:rsidP="00D26181">
      <w:pPr>
        <w:pStyle w:val="Textkrper"/>
        <w:ind w:left="567" w:hanging="567"/>
        <w:jc w:val="left"/>
        <w:rPr>
          <w:lang w:val="de-CH"/>
        </w:rPr>
      </w:pPr>
      <w:r w:rsidRPr="00957005">
        <w:rPr>
          <w:b/>
          <w:lang w:val="de-CH"/>
        </w:rPr>
        <w:t xml:space="preserve">AIC = </w:t>
      </w:r>
      <w:r w:rsidRPr="00957005">
        <w:rPr>
          <w:b/>
          <w:i/>
          <w:lang w:val="de-CH"/>
        </w:rPr>
        <w:t>n</w:t>
      </w:r>
      <w:r w:rsidRPr="00957005">
        <w:rPr>
          <w:b/>
          <w:lang w:val="de-CH"/>
        </w:rPr>
        <w:t xml:space="preserve"> (ln(RSS)) – </w:t>
      </w:r>
      <w:r w:rsidRPr="00957005">
        <w:rPr>
          <w:b/>
          <w:i/>
          <w:lang w:val="de-CH"/>
        </w:rPr>
        <w:t>n</w:t>
      </w:r>
      <w:r w:rsidRPr="00957005">
        <w:rPr>
          <w:b/>
          <w:lang w:val="de-CH"/>
        </w:rPr>
        <w:t xml:space="preserve"> ln (</w:t>
      </w:r>
      <w:r w:rsidRPr="00957005">
        <w:rPr>
          <w:b/>
          <w:i/>
          <w:lang w:val="de-CH"/>
        </w:rPr>
        <w:t>n</w:t>
      </w:r>
      <w:r w:rsidRPr="00957005">
        <w:rPr>
          <w:b/>
          <w:lang w:val="de-CH"/>
        </w:rPr>
        <w:t>) + 2 (</w:t>
      </w:r>
      <w:r w:rsidRPr="00957005">
        <w:rPr>
          <w:b/>
          <w:i/>
          <w:lang w:val="de-CH"/>
        </w:rPr>
        <w:t>k</w:t>
      </w:r>
      <w:r w:rsidRPr="00957005">
        <w:rPr>
          <w:b/>
          <w:lang w:val="de-CH"/>
        </w:rPr>
        <w:t xml:space="preserve"> + 1)</w:t>
      </w:r>
      <w:r w:rsidRPr="00957005">
        <w:rPr>
          <w:lang w:val="de-CH"/>
        </w:rPr>
        <w:t xml:space="preserve"> mit</w:t>
      </w:r>
      <w:r w:rsidRPr="00957005">
        <w:rPr>
          <w:lang w:val="de-CH"/>
        </w:rPr>
        <w:br/>
        <w:t>RSS = Residual sum of squares</w:t>
      </w:r>
      <w:r w:rsidRPr="00957005">
        <w:rPr>
          <w:lang w:val="de-CH"/>
        </w:rPr>
        <w:br/>
      </w:r>
      <w:r w:rsidR="007D75AD" w:rsidRPr="00957005">
        <w:rPr>
          <w:i/>
          <w:lang w:val="de-CH"/>
        </w:rPr>
        <w:t>k</w:t>
      </w:r>
      <w:r w:rsidR="007D75AD" w:rsidRPr="00957005">
        <w:rPr>
          <w:lang w:val="de-CH"/>
        </w:rPr>
        <w:t xml:space="preserve"> = Parameter des Models, inkl. Achsenabschnitt</w:t>
      </w:r>
      <w:r w:rsidR="007D75AD" w:rsidRPr="00957005">
        <w:rPr>
          <w:lang w:val="de-CH"/>
        </w:rPr>
        <w:br/>
      </w:r>
      <w:r w:rsidR="007D75AD" w:rsidRPr="00957005">
        <w:rPr>
          <w:i/>
          <w:lang w:val="de-CH"/>
        </w:rPr>
        <w:t>n</w:t>
      </w:r>
      <w:r w:rsidR="007D75AD" w:rsidRPr="00957005">
        <w:rPr>
          <w:lang w:val="de-CH"/>
        </w:rPr>
        <w:t xml:space="preserve"> = Anzahl der Beobachtungen/Replikate</w:t>
      </w:r>
    </w:p>
    <w:p w14:paraId="2D8DA066" w14:textId="339DDF38" w:rsidR="00022925" w:rsidRPr="00957005" w:rsidRDefault="00022925" w:rsidP="00C0692E">
      <w:pPr>
        <w:pStyle w:val="Textkrper"/>
        <w:rPr>
          <w:lang w:val="de-CH"/>
        </w:rPr>
      </w:pPr>
      <w:r w:rsidRPr="00957005">
        <w:rPr>
          <w:b/>
          <w:lang w:val="de-CH"/>
        </w:rPr>
        <w:t xml:space="preserve">AICc ist der AIC für </w:t>
      </w:r>
      <w:r w:rsidR="000B4876" w:rsidRPr="00957005">
        <w:rPr>
          <w:b/>
          <w:lang w:val="de-CH"/>
        </w:rPr>
        <w:t>„</w:t>
      </w:r>
      <w:r w:rsidRPr="00957005">
        <w:rPr>
          <w:b/>
          <w:lang w:val="de-CH"/>
        </w:rPr>
        <w:t>kleine</w:t>
      </w:r>
      <w:r w:rsidR="000B4876" w:rsidRPr="00957005">
        <w:rPr>
          <w:b/>
          <w:lang w:val="de-CH"/>
        </w:rPr>
        <w:t>“</w:t>
      </w:r>
      <w:r w:rsidRPr="00957005">
        <w:rPr>
          <w:b/>
          <w:lang w:val="de-CH"/>
        </w:rPr>
        <w:t xml:space="preserve"> Stichprobengrössen</w:t>
      </w:r>
      <w:r w:rsidRPr="00957005">
        <w:rPr>
          <w:lang w:val="de-CH"/>
        </w:rPr>
        <w:t xml:space="preserve"> (wobei </w:t>
      </w:r>
      <w:r w:rsidR="00A10034" w:rsidRPr="00957005">
        <w:rPr>
          <w:lang w:val="de-CH"/>
        </w:rPr>
        <w:t>„</w:t>
      </w:r>
      <w:r w:rsidRPr="00957005">
        <w:rPr>
          <w:lang w:val="de-CH"/>
        </w:rPr>
        <w:t>klein</w:t>
      </w:r>
      <w:r w:rsidR="00A10034" w:rsidRPr="00957005">
        <w:rPr>
          <w:lang w:val="de-CH"/>
        </w:rPr>
        <w:t>“</w:t>
      </w:r>
      <w:r w:rsidRPr="00957005">
        <w:rPr>
          <w:lang w:val="de-CH"/>
        </w:rPr>
        <w:t xml:space="preserve"> bis zu 40 </w:t>
      </w:r>
      <w:r w:rsidRPr="00957005">
        <w:rPr>
          <w:i/>
          <w:lang w:val="de-CH"/>
        </w:rPr>
        <w:t>k</w:t>
      </w:r>
      <w:r w:rsidR="00470C45" w:rsidRPr="00957005">
        <w:rPr>
          <w:lang w:val="de-CH"/>
        </w:rPr>
        <w:t xml:space="preserve"> reicht, also bei </w:t>
      </w:r>
      <w:r w:rsidR="00712C8E" w:rsidRPr="00957005">
        <w:rPr>
          <w:lang w:val="de-CH"/>
        </w:rPr>
        <w:t>2</w:t>
      </w:r>
      <w:r w:rsidR="00470C45" w:rsidRPr="00957005">
        <w:rPr>
          <w:lang w:val="de-CH"/>
        </w:rPr>
        <w:t xml:space="preserve"> Parametern</w:t>
      </w:r>
      <w:r w:rsidR="00712C8E" w:rsidRPr="00957005">
        <w:rPr>
          <w:lang w:val="de-CH"/>
        </w:rPr>
        <w:t xml:space="preserve"> wie in einer einfachen linearen Regression</w:t>
      </w:r>
      <w:r w:rsidR="00470C45" w:rsidRPr="00957005">
        <w:rPr>
          <w:lang w:val="de-CH"/>
        </w:rPr>
        <w:t xml:space="preserve"> </w:t>
      </w:r>
      <w:r w:rsidR="00712C8E" w:rsidRPr="00957005">
        <w:rPr>
          <w:lang w:val="de-CH"/>
        </w:rPr>
        <w:t>„</w:t>
      </w:r>
      <w:r w:rsidR="00470C45" w:rsidRPr="00957005">
        <w:rPr>
          <w:lang w:val="de-CH"/>
        </w:rPr>
        <w:t>gross</w:t>
      </w:r>
      <w:r w:rsidR="00712C8E" w:rsidRPr="00957005">
        <w:rPr>
          <w:lang w:val="de-CH"/>
        </w:rPr>
        <w:t>“</w:t>
      </w:r>
      <w:r w:rsidR="00470C45" w:rsidRPr="00957005">
        <w:rPr>
          <w:lang w:val="de-CH"/>
        </w:rPr>
        <w:t xml:space="preserve"> erst bei </w:t>
      </w:r>
      <w:r w:rsidR="00712C8E" w:rsidRPr="00957005">
        <w:rPr>
          <w:lang w:val="de-CH"/>
        </w:rPr>
        <w:t>8</w:t>
      </w:r>
      <w:r w:rsidR="00470C45" w:rsidRPr="00957005">
        <w:rPr>
          <w:lang w:val="de-CH"/>
        </w:rPr>
        <w:t xml:space="preserve">1 Datenpunkten begänne). Deshalb und da sich für grosses </w:t>
      </w:r>
      <w:r w:rsidR="00470C45" w:rsidRPr="00957005">
        <w:rPr>
          <w:i/>
          <w:lang w:val="de-CH"/>
        </w:rPr>
        <w:t>n</w:t>
      </w:r>
      <w:r w:rsidR="00470C45" w:rsidRPr="00957005">
        <w:rPr>
          <w:lang w:val="de-CH"/>
        </w:rPr>
        <w:t xml:space="preserve"> AICc asymptotisch AIC nähert, sollte man einfach immer AICc verwenden.</w:t>
      </w:r>
    </w:p>
    <w:p w14:paraId="43B6BBA1" w14:textId="508369B0" w:rsidR="00C0692E" w:rsidRPr="00957005" w:rsidRDefault="00022925" w:rsidP="00C0692E">
      <w:pPr>
        <w:pStyle w:val="Textkrper"/>
        <w:rPr>
          <w:lang w:val="de-CH"/>
        </w:rPr>
      </w:pPr>
      <w:r w:rsidRPr="00957005">
        <w:rPr>
          <w:lang w:val="de-CH"/>
        </w:rPr>
        <w:t>AIC und BIC entstammen wiederum etwas unterschiedlichen Philosophien</w:t>
      </w:r>
      <w:r w:rsidR="00033940" w:rsidRPr="00957005">
        <w:rPr>
          <w:lang w:val="de-CH"/>
        </w:rPr>
        <w:t xml:space="preserve">. Auf die Unterschiede gehen wir nicht im Detail ein. Die Ergebnisse basierend auf BIC und AICc sind in dem Kontext wie wir sie hier vorstellen (BIC mit nicht-informativen </w:t>
      </w:r>
      <w:r w:rsidR="00033940" w:rsidRPr="00957005">
        <w:rPr>
          <w:i/>
          <w:lang w:val="de-CH"/>
        </w:rPr>
        <w:t>priors</w:t>
      </w:r>
      <w:r w:rsidR="00033940" w:rsidRPr="00957005">
        <w:rPr>
          <w:lang w:val="de-CH"/>
        </w:rPr>
        <w:t>) nahezu gleich</w:t>
      </w:r>
      <w:r w:rsidR="00931666" w:rsidRPr="00957005">
        <w:rPr>
          <w:lang w:val="de-CH"/>
        </w:rPr>
        <w:t xml:space="preserve">. BIC wird relevant, wenn man informative </w:t>
      </w:r>
      <w:r w:rsidR="00931666" w:rsidRPr="00957005">
        <w:rPr>
          <w:i/>
          <w:lang w:val="de-CH"/>
        </w:rPr>
        <w:t>priors</w:t>
      </w:r>
      <w:r w:rsidR="00931666" w:rsidRPr="00957005">
        <w:rPr>
          <w:lang w:val="de-CH"/>
        </w:rPr>
        <w:t xml:space="preserve"> verwenden kann (aber das sprengt den Kurs).</w:t>
      </w:r>
    </w:p>
    <w:p w14:paraId="199F1737" w14:textId="523A27E3" w:rsidR="000B4876" w:rsidRPr="00957005" w:rsidRDefault="005F0983" w:rsidP="00C0692E">
      <w:pPr>
        <w:pStyle w:val="Textkrper"/>
        <w:rPr>
          <w:lang w:val="de-CH"/>
        </w:rPr>
      </w:pPr>
      <w:r w:rsidRPr="00957005">
        <w:rPr>
          <w:lang w:val="de-CH"/>
        </w:rPr>
        <w:lastRenderedPageBreak/>
        <w:t>Es gilt folgendes für AIC, AIC</w:t>
      </w:r>
      <w:r w:rsidR="00A174AA" w:rsidRPr="00957005">
        <w:rPr>
          <w:lang w:val="de-CH"/>
        </w:rPr>
        <w:t>c und BIC analog</w:t>
      </w:r>
      <w:r w:rsidRPr="00957005">
        <w:rPr>
          <w:lang w:val="de-CH"/>
        </w:rPr>
        <w:t>:</w:t>
      </w:r>
    </w:p>
    <w:p w14:paraId="6058CA05" w14:textId="7CD65494" w:rsidR="005F0983" w:rsidRPr="00957005" w:rsidRDefault="005F0983" w:rsidP="00264C0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Der </w:t>
      </w:r>
      <w:r w:rsidRPr="00957005">
        <w:rPr>
          <w:rFonts w:eastAsia="Times New Roman" w:cs="Arial"/>
          <w:b/>
          <w:lang w:eastAsia="en-GB"/>
        </w:rPr>
        <w:t>absolute Wert eines Informationskriteriums ist belanglos</w:t>
      </w:r>
      <w:r w:rsidRPr="00957005">
        <w:rPr>
          <w:rFonts w:eastAsia="Times New Roman" w:cs="Arial"/>
          <w:lang w:eastAsia="en-GB"/>
        </w:rPr>
        <w:t xml:space="preserve"> (ob also -1000, 0.1 oder +1000000)</w:t>
      </w:r>
      <w:r w:rsidR="00A245FE" w:rsidRPr="00957005">
        <w:rPr>
          <w:rFonts w:eastAsia="Times New Roman" w:cs="Arial"/>
          <w:lang w:eastAsia="en-GB"/>
        </w:rPr>
        <w:t xml:space="preserve">. Informationskriterien können nur im Vergleich zweier Modelle für die gleichen Daten sinnvoll angewandt werden. Dann ist das </w:t>
      </w:r>
      <w:r w:rsidR="00A245FE" w:rsidRPr="00957005">
        <w:rPr>
          <w:rFonts w:eastAsia="Times New Roman" w:cs="Arial"/>
          <w:b/>
          <w:lang w:eastAsia="en-GB"/>
        </w:rPr>
        <w:t>Modell mit dem niedrigeren Wert das bessere</w:t>
      </w:r>
      <w:r w:rsidR="00A245FE" w:rsidRPr="00957005">
        <w:rPr>
          <w:rFonts w:eastAsia="Times New Roman" w:cs="Arial"/>
          <w:lang w:eastAsia="en-GB"/>
        </w:rPr>
        <w:t xml:space="preserve"> (bei gemeinsamer Betrachtung von Fit und Komplexität).</w:t>
      </w:r>
    </w:p>
    <w:p w14:paraId="45E540CF" w14:textId="1B8BD248" w:rsidR="00BB3C86" w:rsidRPr="00957005" w:rsidRDefault="00BB3C86" w:rsidP="00264C08">
      <w:pPr>
        <w:pStyle w:val="Listenabsatz"/>
        <w:numPr>
          <w:ilvl w:val="0"/>
          <w:numId w:val="7"/>
        </w:numPr>
        <w:spacing w:before="120" w:after="120" w:line="276" w:lineRule="auto"/>
        <w:ind w:left="714" w:hanging="357"/>
        <w:contextualSpacing w:val="0"/>
        <w:jc w:val="left"/>
        <w:textAlignment w:val="baseline"/>
        <w:rPr>
          <w:rFonts w:eastAsia="Times New Roman" w:cs="Arial"/>
          <w:lang w:eastAsia="en-GB"/>
        </w:rPr>
      </w:pPr>
      <w:r w:rsidRPr="00957005">
        <w:rPr>
          <w:rFonts w:eastAsia="Times New Roman" w:cs="Arial"/>
          <w:b/>
          <w:lang w:eastAsia="en-GB"/>
        </w:rPr>
        <w:t>∆</w:t>
      </w:r>
      <w:r w:rsidRPr="00957005">
        <w:rPr>
          <w:rFonts w:eastAsia="Times New Roman" w:cs="Arial"/>
          <w:b/>
          <w:i/>
          <w:vertAlign w:val="subscript"/>
          <w:lang w:eastAsia="en-GB"/>
        </w:rPr>
        <w:t>i</w:t>
      </w:r>
      <w:r w:rsidRPr="00957005">
        <w:rPr>
          <w:rFonts w:eastAsia="Times New Roman" w:cs="Arial"/>
          <w:b/>
          <w:lang w:eastAsia="en-GB"/>
        </w:rPr>
        <w:t xml:space="preserve"> = AIC</w:t>
      </w:r>
      <w:r w:rsidRPr="00957005">
        <w:rPr>
          <w:rFonts w:eastAsia="Times New Roman" w:cs="Arial"/>
          <w:b/>
          <w:i/>
          <w:vertAlign w:val="subscript"/>
          <w:lang w:eastAsia="en-GB"/>
        </w:rPr>
        <w:t>i</w:t>
      </w:r>
      <w:r w:rsidRPr="00957005">
        <w:rPr>
          <w:rFonts w:eastAsia="Times New Roman" w:cs="Arial"/>
          <w:b/>
          <w:lang w:eastAsia="en-GB"/>
        </w:rPr>
        <w:t xml:space="preserve"> – AIC</w:t>
      </w:r>
      <w:r w:rsidRPr="00957005">
        <w:rPr>
          <w:rFonts w:eastAsia="Times New Roman" w:cs="Arial"/>
          <w:b/>
          <w:vertAlign w:val="subscript"/>
          <w:lang w:eastAsia="en-GB"/>
        </w:rPr>
        <w:t>min</w:t>
      </w:r>
      <w:r w:rsidRPr="00957005">
        <w:rPr>
          <w:rFonts w:eastAsia="Times New Roman" w:cs="Arial"/>
          <w:b/>
          <w:lang w:eastAsia="en-GB"/>
        </w:rPr>
        <w:br/>
        <w:t>∆</w:t>
      </w:r>
      <w:r w:rsidRPr="00957005">
        <w:rPr>
          <w:rFonts w:eastAsia="Times New Roman" w:cs="Arial"/>
          <w:b/>
          <w:i/>
          <w:vertAlign w:val="subscript"/>
          <w:lang w:eastAsia="en-GB"/>
        </w:rPr>
        <w:t>i</w:t>
      </w:r>
      <w:r w:rsidR="0032521C" w:rsidRPr="00957005">
        <w:rPr>
          <w:rFonts w:eastAsia="Times New Roman" w:cs="Arial"/>
          <w:lang w:eastAsia="en-GB"/>
        </w:rPr>
        <w:t xml:space="preserve"> ist die Differenz im AIC (oder eines anderen Informationskriteriums) zwischen einem bestimmten Modell i und dem jeweils besten Modell im Vergleich. Dabei wird meist die folgende Konvention verfolgt:</w:t>
      </w:r>
      <w:r w:rsidR="0032521C" w:rsidRPr="00957005">
        <w:rPr>
          <w:rFonts w:eastAsia="Times New Roman" w:cs="Arial"/>
          <w:lang w:eastAsia="en-GB"/>
        </w:rPr>
        <w:br/>
        <w:t xml:space="preserve">- wenn </w:t>
      </w:r>
      <w:r w:rsidRPr="00957005">
        <w:rPr>
          <w:rFonts w:eastAsia="Times New Roman" w:cs="Arial"/>
          <w:b/>
          <w:lang w:eastAsia="en-GB"/>
        </w:rPr>
        <w:t>∆</w:t>
      </w:r>
      <w:r w:rsidRPr="00957005">
        <w:rPr>
          <w:rFonts w:eastAsia="Times New Roman" w:cs="Arial"/>
          <w:b/>
          <w:i/>
          <w:vertAlign w:val="subscript"/>
          <w:lang w:eastAsia="en-GB"/>
        </w:rPr>
        <w:t>i</w:t>
      </w:r>
      <w:r w:rsidR="0032521C" w:rsidRPr="00957005">
        <w:rPr>
          <w:rFonts w:eastAsia="Times New Roman" w:cs="Arial"/>
          <w:lang w:eastAsia="en-GB"/>
        </w:rPr>
        <w:t xml:space="preserve"> ≤ 2: Modelle sind statistisch „gleichwertig“</w:t>
      </w:r>
      <w:r w:rsidR="00221CD6" w:rsidRPr="00957005">
        <w:rPr>
          <w:rFonts w:eastAsia="Times New Roman" w:cs="Arial"/>
          <w:lang w:eastAsia="en-GB"/>
        </w:rPr>
        <w:br/>
        <w:t xml:space="preserve">- wenn </w:t>
      </w:r>
      <w:r w:rsidRPr="00957005">
        <w:rPr>
          <w:rFonts w:eastAsia="Times New Roman" w:cs="Arial"/>
          <w:b/>
          <w:lang w:eastAsia="en-GB"/>
        </w:rPr>
        <w:t>∆</w:t>
      </w:r>
      <w:r w:rsidRPr="00957005">
        <w:rPr>
          <w:rFonts w:eastAsia="Times New Roman" w:cs="Arial"/>
          <w:b/>
          <w:i/>
          <w:vertAlign w:val="subscript"/>
          <w:lang w:eastAsia="en-GB"/>
        </w:rPr>
        <w:t>i</w:t>
      </w:r>
      <w:r w:rsidR="00221CD6" w:rsidRPr="00957005">
        <w:rPr>
          <w:rFonts w:eastAsia="Times New Roman" w:cs="Arial"/>
          <w:lang w:eastAsia="en-GB"/>
        </w:rPr>
        <w:t xml:space="preserve"> &gt; 4: Modell nicht relevant</w:t>
      </w:r>
    </w:p>
    <w:p w14:paraId="36204B07" w14:textId="77777777" w:rsidR="00D56AB3" w:rsidRPr="00957005" w:rsidRDefault="00B33F16" w:rsidP="00264C08">
      <w:pPr>
        <w:pStyle w:val="Listenabsatz"/>
        <w:numPr>
          <w:ilvl w:val="0"/>
          <w:numId w:val="15"/>
        </w:numPr>
        <w:spacing w:before="120" w:after="120" w:line="240" w:lineRule="auto"/>
        <w:contextualSpacing w:val="0"/>
        <w:jc w:val="left"/>
        <w:textAlignment w:val="baseline"/>
        <w:rPr>
          <w:rFonts w:eastAsia="Times New Roman" w:cs="Arial"/>
          <w:lang w:eastAsia="en-GB"/>
        </w:rPr>
      </w:pPr>
      <w:r w:rsidRPr="00957005">
        <w:rPr>
          <w:rFonts w:eastAsia="Times New Roman" w:cs="Arial"/>
          <w:b/>
          <w:i/>
          <w:lang w:eastAsia="en-GB"/>
        </w:rPr>
        <w:t>Likelihood</w:t>
      </w:r>
      <w:r w:rsidRPr="00957005">
        <w:rPr>
          <w:rFonts w:eastAsia="Times New Roman" w:cs="Arial"/>
          <w:lang w:eastAsia="en-GB"/>
        </w:rPr>
        <w:t xml:space="preserve"> von Modell </w:t>
      </w:r>
      <w:r w:rsidRPr="00957005">
        <w:rPr>
          <w:rFonts w:eastAsia="Times New Roman" w:cs="Arial"/>
          <w:i/>
          <w:lang w:eastAsia="en-GB"/>
        </w:rPr>
        <w:t>g</w:t>
      </w:r>
      <w:r w:rsidRPr="00957005">
        <w:rPr>
          <w:rFonts w:eastAsia="Times New Roman" w:cs="Arial"/>
          <w:i/>
          <w:vertAlign w:val="subscript"/>
          <w:lang w:eastAsia="en-GB"/>
        </w:rPr>
        <w:t>i</w:t>
      </w:r>
      <w:r w:rsidRPr="00957005">
        <w:rPr>
          <w:rFonts w:eastAsia="Times New Roman" w:cs="Arial"/>
          <w:lang w:eastAsia="en-GB"/>
        </w:rPr>
        <w:t xml:space="preserve"> für die Daten:</w:t>
      </w:r>
      <w:r w:rsidRPr="00957005">
        <w:rPr>
          <w:rFonts w:eastAsia="Times New Roman" w:cs="Arial"/>
          <w:lang w:eastAsia="en-GB"/>
        </w:rPr>
        <w:br/>
      </w:r>
      <w:r w:rsidR="00D56AB3" w:rsidRPr="00957005">
        <w:rPr>
          <w:rFonts w:eastAsia="Times New Roman" w:cs="Arial"/>
          <w:i/>
          <w:lang w:eastAsia="en-GB"/>
        </w:rPr>
        <w:t>L</w:t>
      </w:r>
      <w:r w:rsidR="00D56AB3" w:rsidRPr="00957005">
        <w:rPr>
          <w:rFonts w:eastAsia="Times New Roman" w:cs="Arial"/>
          <w:lang w:eastAsia="en-GB"/>
        </w:rPr>
        <w:t xml:space="preserve"> = exp (-1/2 ∆</w:t>
      </w:r>
      <w:r w:rsidR="00D56AB3" w:rsidRPr="00957005">
        <w:rPr>
          <w:rFonts w:eastAsia="Times New Roman" w:cs="Arial"/>
          <w:i/>
          <w:vertAlign w:val="subscript"/>
          <w:lang w:eastAsia="en-GB"/>
        </w:rPr>
        <w:t>i</w:t>
      </w:r>
      <w:r w:rsidR="00D56AB3" w:rsidRPr="00957005">
        <w:rPr>
          <w:rFonts w:eastAsia="Times New Roman" w:cs="Arial"/>
          <w:lang w:eastAsia="en-GB"/>
        </w:rPr>
        <w:t>)</w:t>
      </w:r>
    </w:p>
    <w:p w14:paraId="624E9C7D" w14:textId="1F7918B0" w:rsidR="00A245FE" w:rsidRPr="00957005" w:rsidRDefault="0007434C" w:rsidP="00264C08">
      <w:pPr>
        <w:pStyle w:val="Listenabsatz"/>
        <w:numPr>
          <w:ilvl w:val="0"/>
          <w:numId w:val="7"/>
        </w:numPr>
        <w:spacing w:before="120" w:after="120" w:line="276" w:lineRule="auto"/>
        <w:ind w:left="714" w:hanging="357"/>
        <w:contextualSpacing w:val="0"/>
        <w:jc w:val="left"/>
        <w:textAlignment w:val="baseline"/>
        <w:rPr>
          <w:rFonts w:eastAsia="Times New Roman" w:cs="Arial"/>
          <w:lang w:eastAsia="en-GB"/>
        </w:rPr>
      </w:pPr>
      <w:r w:rsidRPr="00957005">
        <w:rPr>
          <w:rFonts w:eastAsia="Times New Roman" w:cs="Arial"/>
          <w:b/>
          <w:i/>
          <w:lang w:eastAsia="en-GB"/>
        </w:rPr>
        <w:t>Evidence ratio</w:t>
      </w:r>
      <w:r w:rsidRPr="00957005">
        <w:rPr>
          <w:rFonts w:eastAsia="Times New Roman" w:cs="Arial"/>
          <w:b/>
          <w:lang w:eastAsia="en-GB"/>
        </w:rPr>
        <w:t xml:space="preserve">: </w:t>
      </w:r>
      <w:r w:rsidR="005C47E6" w:rsidRPr="00957005">
        <w:rPr>
          <w:rFonts w:eastAsia="Times New Roman" w:cs="Arial"/>
          <w:lang w:eastAsia="en-GB"/>
        </w:rPr>
        <w:br/>
        <w:t xml:space="preserve">(etwa: wie vielfach besser ist das beste Modell verglichen mit Modell </w:t>
      </w:r>
      <w:r w:rsidR="005C47E6" w:rsidRPr="00957005">
        <w:rPr>
          <w:rFonts w:eastAsia="Times New Roman" w:cs="Arial"/>
          <w:i/>
          <w:lang w:eastAsia="en-GB"/>
        </w:rPr>
        <w:t>i</w:t>
      </w:r>
      <w:r w:rsidR="005C47E6" w:rsidRPr="00957005">
        <w:rPr>
          <w:rFonts w:eastAsia="Times New Roman" w:cs="Arial"/>
          <w:lang w:eastAsia="en-GB"/>
        </w:rPr>
        <w:t>?)</w:t>
      </w:r>
      <w:r w:rsidRPr="00957005">
        <w:rPr>
          <w:rFonts w:eastAsia="Times New Roman" w:cs="Arial"/>
          <w:lang w:eastAsia="en-GB"/>
        </w:rPr>
        <w:br/>
        <w:t xml:space="preserve">ER = </w:t>
      </w:r>
      <w:r w:rsidRPr="00957005">
        <w:rPr>
          <w:rFonts w:eastAsia="Times New Roman" w:cs="Arial"/>
          <w:i/>
          <w:lang w:eastAsia="en-GB"/>
        </w:rPr>
        <w:t>L</w:t>
      </w:r>
      <w:r w:rsidRPr="00957005">
        <w:rPr>
          <w:rFonts w:eastAsia="Times New Roman" w:cs="Arial"/>
          <w:vertAlign w:val="subscript"/>
          <w:lang w:eastAsia="en-GB"/>
        </w:rPr>
        <w:t>best</w:t>
      </w:r>
      <w:r w:rsidRPr="00957005">
        <w:rPr>
          <w:rFonts w:eastAsia="Times New Roman" w:cs="Arial"/>
          <w:lang w:eastAsia="en-GB"/>
        </w:rPr>
        <w:t xml:space="preserve"> / </w:t>
      </w:r>
      <w:r w:rsidRPr="00957005">
        <w:rPr>
          <w:rFonts w:eastAsia="Times New Roman" w:cs="Arial"/>
          <w:i/>
          <w:lang w:eastAsia="en-GB"/>
        </w:rPr>
        <w:t>L</w:t>
      </w:r>
      <w:r w:rsidRPr="00957005">
        <w:rPr>
          <w:rFonts w:eastAsia="Times New Roman" w:cs="Arial"/>
          <w:i/>
          <w:vertAlign w:val="subscript"/>
          <w:lang w:eastAsia="en-GB"/>
        </w:rPr>
        <w:t>i</w:t>
      </w:r>
    </w:p>
    <w:p w14:paraId="5A9DCC3C" w14:textId="640EE410" w:rsidR="00805716" w:rsidRPr="00957005" w:rsidRDefault="005C47E6" w:rsidP="00264C08">
      <w:pPr>
        <w:pStyle w:val="Listenabsatz"/>
        <w:numPr>
          <w:ilvl w:val="0"/>
          <w:numId w:val="7"/>
        </w:numPr>
        <w:spacing w:before="120" w:after="120" w:line="276" w:lineRule="auto"/>
        <w:ind w:left="714" w:hanging="357"/>
        <w:contextualSpacing w:val="0"/>
        <w:jc w:val="left"/>
        <w:textAlignment w:val="baseline"/>
        <w:rPr>
          <w:rFonts w:eastAsia="Times New Roman" w:cs="Arial"/>
          <w:lang w:eastAsia="en-GB"/>
        </w:rPr>
      </w:pPr>
      <w:r w:rsidRPr="00957005">
        <w:rPr>
          <w:rFonts w:eastAsia="Times New Roman" w:cs="Arial"/>
          <w:b/>
          <w:i/>
          <w:lang w:eastAsia="en-GB"/>
        </w:rPr>
        <w:t>Akaike weights</w:t>
      </w:r>
      <w:r w:rsidRPr="00957005">
        <w:rPr>
          <w:rFonts w:eastAsia="Times New Roman" w:cs="Arial"/>
          <w:b/>
          <w:lang w:eastAsia="en-GB"/>
        </w:rPr>
        <w:t>:</w:t>
      </w:r>
      <w:r w:rsidR="00805716" w:rsidRPr="00957005">
        <w:rPr>
          <w:rFonts w:eastAsia="Times New Roman" w:cs="Arial"/>
          <w:b/>
          <w:lang w:eastAsia="en-GB"/>
        </w:rPr>
        <w:br/>
      </w:r>
      <w:r w:rsidR="00805716" w:rsidRPr="00957005">
        <w:rPr>
          <w:rFonts w:eastAsia="Times New Roman" w:cs="Arial"/>
          <w:lang w:eastAsia="en-GB"/>
        </w:rPr>
        <w:t xml:space="preserve">Normalisierte </w:t>
      </w:r>
      <w:r w:rsidR="00FF108B" w:rsidRPr="00957005">
        <w:rPr>
          <w:rFonts w:eastAsia="Times New Roman" w:cs="Arial"/>
          <w:i/>
          <w:lang w:eastAsia="en-GB"/>
        </w:rPr>
        <w:t>L</w:t>
      </w:r>
      <w:r w:rsidR="00805716" w:rsidRPr="00957005">
        <w:rPr>
          <w:rFonts w:eastAsia="Times New Roman" w:cs="Arial"/>
          <w:i/>
          <w:lang w:eastAsia="en-GB"/>
        </w:rPr>
        <w:t>ikelihoods</w:t>
      </w:r>
      <w:r w:rsidR="00805716" w:rsidRPr="00957005">
        <w:rPr>
          <w:rFonts w:eastAsia="Times New Roman" w:cs="Arial"/>
          <w:lang w:eastAsia="en-GB"/>
        </w:rPr>
        <w:t xml:space="preserve"> über alle verglichenen Modelle:</w:t>
      </w:r>
      <w:r w:rsidR="00805716" w:rsidRPr="00957005">
        <w:rPr>
          <w:rFonts w:eastAsia="Times New Roman" w:cs="Arial"/>
          <w:lang w:eastAsia="en-GB"/>
        </w:rPr>
        <w:br/>
      </w:r>
      <w:r w:rsidR="00805716" w:rsidRPr="00957005">
        <w:rPr>
          <w:rFonts w:eastAsiaTheme="minorEastAsia" w:cstheme="minorBidi"/>
          <w:i/>
          <w:iCs/>
          <w:color w:val="000000" w:themeColor="text1"/>
          <w:kern w:val="24"/>
          <w:lang w:eastAsia="en-GB"/>
        </w:rPr>
        <w:t>W</w:t>
      </w:r>
      <w:r w:rsidR="003942CE" w:rsidRPr="00957005">
        <w:rPr>
          <w:rFonts w:eastAsiaTheme="minorEastAsia" w:cstheme="minorBidi"/>
          <w:i/>
          <w:iCs/>
          <w:color w:val="000000" w:themeColor="text1"/>
          <w:kern w:val="24"/>
          <w:vertAlign w:val="subscript"/>
          <w:lang w:eastAsia="en-GB"/>
        </w:rPr>
        <w:t>i</w:t>
      </w:r>
      <w:r w:rsidR="00805716" w:rsidRPr="00957005">
        <w:rPr>
          <w:rFonts w:eastAsiaTheme="minorEastAsia" w:cstheme="minorBidi"/>
          <w:color w:val="000000" w:themeColor="text1"/>
          <w:kern w:val="24"/>
          <w:lang w:eastAsia="en-GB"/>
        </w:rPr>
        <w:t xml:space="preserve"> = exp (-1/2 ∆</w:t>
      </w:r>
      <w:r w:rsidR="003942CE" w:rsidRPr="00957005">
        <w:rPr>
          <w:rFonts w:eastAsiaTheme="minorEastAsia" w:cstheme="minorBidi"/>
          <w:i/>
          <w:iCs/>
          <w:color w:val="000000" w:themeColor="text1"/>
          <w:kern w:val="24"/>
          <w:vertAlign w:val="subscript"/>
          <w:lang w:eastAsia="en-GB"/>
        </w:rPr>
        <w:t>i</w:t>
      </w:r>
      <w:r w:rsidR="00805716" w:rsidRPr="00957005">
        <w:rPr>
          <w:rFonts w:eastAsiaTheme="minorEastAsia" w:cstheme="minorBidi"/>
          <w:color w:val="000000" w:themeColor="text1"/>
          <w:kern w:val="24"/>
          <w:lang w:eastAsia="en-GB"/>
        </w:rPr>
        <w:t>) / ∑ [exp (-1/2 ∆</w:t>
      </w:r>
      <w:r w:rsidR="00FA174E" w:rsidRPr="00957005">
        <w:rPr>
          <w:rFonts w:eastAsiaTheme="minorEastAsia" w:cstheme="minorBidi"/>
          <w:i/>
          <w:iCs/>
          <w:color w:val="000000" w:themeColor="text1"/>
          <w:kern w:val="24"/>
          <w:vertAlign w:val="subscript"/>
          <w:lang w:eastAsia="en-GB"/>
        </w:rPr>
        <w:t>j</w:t>
      </w:r>
      <w:r w:rsidR="00805716" w:rsidRPr="00957005">
        <w:rPr>
          <w:rFonts w:eastAsiaTheme="minorEastAsia" w:cstheme="minorBidi"/>
          <w:color w:val="000000" w:themeColor="text1"/>
          <w:kern w:val="24"/>
          <w:lang w:eastAsia="en-GB"/>
        </w:rPr>
        <w:t>)]</w:t>
      </w:r>
    </w:p>
    <w:p w14:paraId="5FEB8C0B" w14:textId="4D58CD4F" w:rsidR="00FA174E" w:rsidRPr="00957005" w:rsidRDefault="00BB3C86" w:rsidP="00C0692E">
      <w:pPr>
        <w:pStyle w:val="Textkrper"/>
        <w:rPr>
          <w:lang w:val="de-CH"/>
        </w:rPr>
      </w:pPr>
      <w:r w:rsidRPr="00957005">
        <w:rPr>
          <w:rFonts w:eastAsia="Times New Roman" w:cs="Arial"/>
          <w:lang w:val="de-CH" w:eastAsia="en-GB"/>
        </w:rPr>
        <w:t>∆</w:t>
      </w:r>
      <w:r w:rsidRPr="00957005">
        <w:rPr>
          <w:rFonts w:eastAsia="Times New Roman" w:cs="Arial"/>
          <w:i/>
          <w:vertAlign w:val="subscript"/>
          <w:lang w:val="de-CH" w:eastAsia="en-GB"/>
        </w:rPr>
        <w:t>i</w:t>
      </w:r>
      <w:r w:rsidR="002142E2" w:rsidRPr="00957005">
        <w:rPr>
          <w:rFonts w:eastAsia="Times New Roman" w:cs="Arial"/>
          <w:lang w:val="de-CH" w:eastAsia="en-GB"/>
        </w:rPr>
        <w:t>, Likelihood, ER und Akaike weights stehen alle für die gleiche Information in verschiedenen Darstellungen/Transformationen</w:t>
      </w:r>
      <w:r w:rsidR="005C0567" w:rsidRPr="00957005">
        <w:rPr>
          <w:rFonts w:eastAsia="Times New Roman" w:cs="Arial"/>
          <w:lang w:val="de-CH" w:eastAsia="en-GB"/>
        </w:rPr>
        <w:t xml:space="preserve">. Als besonders praktisch erweisen sich die </w:t>
      </w:r>
      <w:r w:rsidR="005C0567" w:rsidRPr="00957005">
        <w:rPr>
          <w:rFonts w:eastAsia="Times New Roman" w:cs="Arial"/>
          <w:b/>
          <w:lang w:val="de-CH" w:eastAsia="en-GB"/>
        </w:rPr>
        <w:t xml:space="preserve">Akaike weights </w:t>
      </w:r>
      <w:r w:rsidR="005C0567" w:rsidRPr="00957005">
        <w:rPr>
          <w:rFonts w:eastAsia="Times New Roman" w:cs="Arial"/>
          <w:b/>
          <w:i/>
          <w:lang w:val="de-CH" w:eastAsia="en-GB"/>
        </w:rPr>
        <w:t>W</w:t>
      </w:r>
      <w:r w:rsidR="005C0567" w:rsidRPr="00957005">
        <w:rPr>
          <w:rFonts w:eastAsia="Times New Roman" w:cs="Arial"/>
          <w:b/>
          <w:i/>
          <w:vertAlign w:val="subscript"/>
          <w:lang w:val="de-CH" w:eastAsia="en-GB"/>
        </w:rPr>
        <w:t>i</w:t>
      </w:r>
      <w:r w:rsidR="005C0567" w:rsidRPr="00957005">
        <w:rPr>
          <w:rFonts w:eastAsia="Times New Roman" w:cs="Arial"/>
          <w:lang w:val="de-CH" w:eastAsia="en-GB"/>
        </w:rPr>
        <w:t>. Nach ihrer Definition summieren sich</w:t>
      </w:r>
      <w:r w:rsidR="008213D0" w:rsidRPr="00957005">
        <w:rPr>
          <w:rFonts w:eastAsia="Times New Roman" w:cs="Arial"/>
          <w:lang w:val="de-CH" w:eastAsia="en-GB"/>
        </w:rPr>
        <w:t xml:space="preserve"> die Akaike weights aller verglichenen Modelle zu 1. </w:t>
      </w:r>
      <w:r w:rsidR="008213D0" w:rsidRPr="00957005">
        <w:rPr>
          <w:rFonts w:eastAsia="Times New Roman" w:cs="Arial"/>
          <w:i/>
          <w:lang w:val="de-CH" w:eastAsia="en-GB"/>
        </w:rPr>
        <w:t>W</w:t>
      </w:r>
      <w:r w:rsidR="008213D0" w:rsidRPr="00957005">
        <w:rPr>
          <w:rFonts w:eastAsia="Times New Roman" w:cs="Arial"/>
          <w:i/>
          <w:vertAlign w:val="subscript"/>
          <w:lang w:val="de-CH" w:eastAsia="en-GB"/>
        </w:rPr>
        <w:t>i</w:t>
      </w:r>
      <w:r w:rsidR="008213D0" w:rsidRPr="00957005">
        <w:rPr>
          <w:rFonts w:eastAsia="Times New Roman" w:cs="Arial"/>
          <w:lang w:val="de-CH" w:eastAsia="en-GB"/>
        </w:rPr>
        <w:t xml:space="preserve"> kann daher als die Wahrscheinlichkeit interpretiert werden, dass Modell</w:t>
      </w:r>
      <w:r w:rsidR="008213D0" w:rsidRPr="00957005">
        <w:rPr>
          <w:rFonts w:eastAsia="Times New Roman" w:cs="Arial"/>
          <w:i/>
          <w:lang w:val="de-CH" w:eastAsia="en-GB"/>
        </w:rPr>
        <w:t xml:space="preserve"> i</w:t>
      </w:r>
      <w:r w:rsidR="008213D0" w:rsidRPr="00957005">
        <w:rPr>
          <w:rFonts w:eastAsia="Times New Roman" w:cs="Arial"/>
          <w:lang w:val="de-CH" w:eastAsia="en-GB"/>
        </w:rPr>
        <w:t xml:space="preserve"> unter den verglichenen Modellen das beste ist.</w:t>
      </w:r>
    </w:p>
    <w:p w14:paraId="19AA41FB" w14:textId="153E812C" w:rsidR="005F0983" w:rsidRPr="00957005" w:rsidRDefault="001441D2" w:rsidP="00C0692E">
      <w:pPr>
        <w:pStyle w:val="Textkrper"/>
        <w:rPr>
          <w:lang w:val="de-CH"/>
        </w:rPr>
      </w:pPr>
      <w:r w:rsidRPr="00957005">
        <w:rPr>
          <w:lang w:val="de-CH"/>
        </w:rPr>
        <w:t xml:space="preserve">Da AIC und </w:t>
      </w:r>
      <w:r w:rsidRPr="00957005">
        <w:rPr>
          <w:i/>
          <w:lang w:val="de-CH"/>
        </w:rPr>
        <w:t>p</w:t>
      </w:r>
      <w:r w:rsidRPr="00957005">
        <w:rPr>
          <w:lang w:val="de-CH"/>
        </w:rPr>
        <w:t xml:space="preserve">-Werte aus verschiedenen und nicht kompatiblen statistischen Philosophien stammen, sollte man in einer mit Informationskriterien arbeitenden Studie nicht zusätzlich auch noch </w:t>
      </w:r>
      <w:r w:rsidRPr="00957005">
        <w:rPr>
          <w:i/>
          <w:lang w:val="de-CH"/>
        </w:rPr>
        <w:t>p</w:t>
      </w:r>
      <w:r w:rsidRPr="00957005">
        <w:rPr>
          <w:lang w:val="de-CH"/>
        </w:rPr>
        <w:t xml:space="preserve">-Werte angeben. </w:t>
      </w:r>
      <w:r w:rsidRPr="00957005">
        <w:rPr>
          <w:i/>
          <w:lang w:val="de-CH"/>
        </w:rPr>
        <w:t>R</w:t>
      </w:r>
      <w:r w:rsidRPr="00957005">
        <w:rPr>
          <w:lang w:val="de-CH"/>
        </w:rPr>
        <w:t>²-Werte sind dagegen in beiden „statistischen Welten“ sinnvoll und wichtig.</w:t>
      </w:r>
    </w:p>
    <w:p w14:paraId="0C143B7F" w14:textId="549C0B6D" w:rsidR="00B40A48" w:rsidRPr="00957005" w:rsidRDefault="008B7024" w:rsidP="00E61655">
      <w:pPr>
        <w:pStyle w:val="berschrift3"/>
      </w:pPr>
      <w:bookmarkStart w:id="82" w:name="_Toc117278807"/>
      <w:r w:rsidRPr="00957005">
        <w:t>Multimodel inference</w:t>
      </w:r>
      <w:bookmarkEnd w:id="82"/>
    </w:p>
    <w:p w14:paraId="5D68919C" w14:textId="64C647AE" w:rsidR="00A2435F" w:rsidRPr="00957005" w:rsidRDefault="008B7024" w:rsidP="006D784B">
      <w:pPr>
        <w:pStyle w:val="Textkrper"/>
        <w:rPr>
          <w:lang w:val="de-CH"/>
        </w:rPr>
      </w:pPr>
      <w:r w:rsidRPr="00957005">
        <w:rPr>
          <w:lang w:val="de-CH"/>
        </w:rPr>
        <w:t xml:space="preserve">Der Charme der Informationskriterien ist, dass sie sich besonders gut dann eignen, wenn man viele verschiedene Modelle vergleicht, etwa weil man </w:t>
      </w:r>
      <w:r w:rsidR="00171082" w:rsidRPr="00957005">
        <w:rPr>
          <w:lang w:val="de-CH"/>
        </w:rPr>
        <w:t>ein grössere Zahl von potenziellen Prädiktoren erhoben hat, mit denen man eine abhängige Variable erklären will, etwas in einer multiplen Regression oder einer mehrfaktoriellen ANOVA oder einem sonstigen komplexen Modell.</w:t>
      </w:r>
      <w:r w:rsidR="002F736A" w:rsidRPr="00957005">
        <w:rPr>
          <w:lang w:val="de-CH"/>
        </w:rPr>
        <w:t xml:space="preserve"> </w:t>
      </w:r>
      <w:r w:rsidR="00FC0A21" w:rsidRPr="00957005">
        <w:rPr>
          <w:lang w:val="de-CH"/>
        </w:rPr>
        <w:t>Wenn man sich ein</w:t>
      </w:r>
      <w:r w:rsidR="00B21745" w:rsidRPr="00957005">
        <w:rPr>
          <w:lang w:val="de-CH"/>
        </w:rPr>
        <w:t xml:space="preserve"> globales Modell mit </w:t>
      </w:r>
      <w:r w:rsidR="00552C6D" w:rsidRPr="00957005">
        <w:rPr>
          <w:i/>
          <w:lang w:val="de-CH"/>
        </w:rPr>
        <w:t>n</w:t>
      </w:r>
      <w:r w:rsidR="00B21745" w:rsidRPr="00957005">
        <w:rPr>
          <w:lang w:val="de-CH"/>
        </w:rPr>
        <w:t xml:space="preserve"> Termen (Achsenabschnitt und neun Steigungen für Prädiktorvariablen</w:t>
      </w:r>
      <w:r w:rsidR="00EF3122" w:rsidRPr="00957005">
        <w:rPr>
          <w:lang w:val="de-CH"/>
        </w:rPr>
        <w:t xml:space="preserve">, transformierte Prädiktorvariablen oder Interaktionen zwischen Prädiktorvariablen) vorstellt, beinhaltet das </w:t>
      </w:r>
      <w:r w:rsidR="00750B78" w:rsidRPr="00957005">
        <w:rPr>
          <w:lang w:val="de-CH"/>
        </w:rPr>
        <w:t>2</w:t>
      </w:r>
      <w:r w:rsidR="00750B78" w:rsidRPr="00957005">
        <w:rPr>
          <w:i/>
          <w:vertAlign w:val="superscript"/>
          <w:lang w:val="de-CH"/>
        </w:rPr>
        <w:t>n</w:t>
      </w:r>
      <w:r w:rsidR="00750B78" w:rsidRPr="00957005">
        <w:rPr>
          <w:lang w:val="de-CH"/>
        </w:rPr>
        <w:t xml:space="preserve"> Einzelmodelle </w:t>
      </w:r>
      <w:r w:rsidR="002D7F1C" w:rsidRPr="00957005">
        <w:rPr>
          <w:lang w:val="de-CH"/>
        </w:rPr>
        <w:t>für alle möglichen Kombinationen der Terme</w:t>
      </w:r>
      <w:r w:rsidR="00BF091F" w:rsidRPr="00957005">
        <w:rPr>
          <w:lang w:val="de-CH"/>
        </w:rPr>
        <w:t xml:space="preserve"> von 0 bis </w:t>
      </w:r>
      <w:r w:rsidR="00BF091F" w:rsidRPr="00957005">
        <w:rPr>
          <w:i/>
          <w:lang w:val="de-CH"/>
        </w:rPr>
        <w:t>n</w:t>
      </w:r>
      <w:r w:rsidR="00BF091F" w:rsidRPr="00957005">
        <w:rPr>
          <w:lang w:val="de-CH"/>
        </w:rPr>
        <w:t xml:space="preserve"> Prädiktoren. Bei </w:t>
      </w:r>
      <w:r w:rsidR="00BF091F" w:rsidRPr="00957005">
        <w:rPr>
          <w:i/>
          <w:lang w:val="de-CH"/>
        </w:rPr>
        <w:t>n</w:t>
      </w:r>
      <w:r w:rsidR="00BF091F" w:rsidRPr="00957005">
        <w:rPr>
          <w:lang w:val="de-CH"/>
        </w:rPr>
        <w:t xml:space="preserve"> = 10 wären das bereits 1024 verschiedene Modelle. Diese alle zu berech</w:t>
      </w:r>
      <w:r w:rsidR="001D5280" w:rsidRPr="00957005">
        <w:rPr>
          <w:lang w:val="de-CH"/>
        </w:rPr>
        <w:t>nen ist ein grosser Aufwand, weswegen man früher versucht hat, in solchen Fällen das minimal adäquate Modell in einer weniger rechenaufwändigen</w:t>
      </w:r>
      <w:r w:rsidR="00552C6D" w:rsidRPr="00957005">
        <w:rPr>
          <w:lang w:val="de-CH"/>
        </w:rPr>
        <w:t xml:space="preserve"> </w:t>
      </w:r>
      <w:r w:rsidR="00A2435F" w:rsidRPr="00957005">
        <w:rPr>
          <w:lang w:val="de-CH"/>
        </w:rPr>
        <w:t xml:space="preserve">Weise zu finden, indem man eine </w:t>
      </w:r>
      <w:r w:rsidR="00A2435F" w:rsidRPr="00957005">
        <w:rPr>
          <w:i/>
          <w:lang w:val="de-CH"/>
        </w:rPr>
        <w:t>stepwise forward/backward variable selection</w:t>
      </w:r>
      <w:r w:rsidR="00A2435F" w:rsidRPr="00957005">
        <w:rPr>
          <w:lang w:val="de-CH"/>
        </w:rPr>
        <w:t xml:space="preserve"> durchgeführt hat </w:t>
      </w:r>
      <w:r w:rsidR="00046555" w:rsidRPr="00957005">
        <w:rPr>
          <w:lang w:val="de-CH"/>
        </w:rPr>
        <w:t xml:space="preserve">(siehe Kapitel „Modellvereinfachung“ oben). Heute ist das Ausrechnen von 1000 Modellen selbst auf einem einfachen Notebook nur noch eine Sache von Sekunden, d.h. man kann seine Entscheidung effektiv auf dem Vergleich aller mit den verfügbaren Variablen möglichen </w:t>
      </w:r>
      <w:r w:rsidR="004E2522" w:rsidRPr="00957005">
        <w:rPr>
          <w:lang w:val="de-CH"/>
        </w:rPr>
        <w:t>Teilm</w:t>
      </w:r>
      <w:r w:rsidR="00046555" w:rsidRPr="00957005">
        <w:rPr>
          <w:lang w:val="de-CH"/>
        </w:rPr>
        <w:t>odelle gründen.</w:t>
      </w:r>
      <w:r w:rsidR="00CF36C5" w:rsidRPr="00957005">
        <w:rPr>
          <w:lang w:val="de-CH"/>
        </w:rPr>
        <w:t xml:space="preserve"> Die </w:t>
      </w:r>
      <w:r w:rsidR="00CF36C5" w:rsidRPr="00957005">
        <w:rPr>
          <w:rFonts w:ascii="Courier New" w:hAnsi="Courier New" w:cs="Courier New"/>
          <w:lang w:val="de-CH"/>
        </w:rPr>
        <w:t>dredge</w:t>
      </w:r>
      <w:r w:rsidR="00CF36C5" w:rsidRPr="00957005">
        <w:rPr>
          <w:lang w:val="de-CH"/>
        </w:rPr>
        <w:t xml:space="preserve">-Funktion im </w:t>
      </w:r>
      <w:r w:rsidR="00CF36C5" w:rsidRPr="00957005">
        <w:rPr>
          <w:rFonts w:ascii="Courier New" w:hAnsi="Courier New" w:cs="Courier New"/>
          <w:lang w:val="de-CH"/>
        </w:rPr>
        <w:t>MuMIn</w:t>
      </w:r>
      <w:r w:rsidR="00CF36C5" w:rsidRPr="00957005">
        <w:rPr>
          <w:lang w:val="de-CH"/>
        </w:rPr>
        <w:t>-Paket mach</w:t>
      </w:r>
      <w:r w:rsidR="004E2522" w:rsidRPr="00957005">
        <w:rPr>
          <w:lang w:val="de-CH"/>
        </w:rPr>
        <w:t>t</w:t>
      </w:r>
      <w:r w:rsidR="00CF36C5" w:rsidRPr="00957005">
        <w:rPr>
          <w:lang w:val="de-CH"/>
        </w:rPr>
        <w:t xml:space="preserve"> genau dieses.</w:t>
      </w:r>
      <w:r w:rsidR="00891CBF" w:rsidRPr="00957005">
        <w:rPr>
          <w:lang w:val="de-CH"/>
        </w:rPr>
        <w:t xml:space="preserve"> Bis etwa 15 Terme (d. h. 32768 zu </w:t>
      </w:r>
      <w:r w:rsidR="00891CBF" w:rsidRPr="00957005">
        <w:rPr>
          <w:lang w:val="de-CH"/>
        </w:rPr>
        <w:lastRenderedPageBreak/>
        <w:t>vergleichende Modelle) funktioniert dredge auch auf einfachen Notebooks noch im Bereich weniger Minuten (aber man muss schon merklich auf das Ergebnis warten); jeder weitere Term führt aber zu einer Verdopplung der Rechenzeit.</w:t>
      </w:r>
    </w:p>
    <w:p w14:paraId="61CD7322" w14:textId="77777777" w:rsidR="00A16604" w:rsidRPr="00957005" w:rsidRDefault="00A16604" w:rsidP="00A16604">
      <w:pPr>
        <w:pStyle w:val="Textkrper"/>
        <w:rPr>
          <w:lang w:val="de-CH"/>
        </w:rPr>
      </w:pPr>
      <w:r w:rsidRPr="00957005">
        <w:rPr>
          <w:lang w:val="de-CH"/>
        </w:rPr>
        <w:t xml:space="preserve">Schauen wir uns das anhand des schon bekannten </w:t>
      </w:r>
      <w:r w:rsidRPr="00957005">
        <w:rPr>
          <w:rFonts w:ascii="Courier New" w:hAnsi="Courier New" w:cs="Courier New"/>
          <w:lang w:val="de-CH"/>
        </w:rPr>
        <w:t>loyn</w:t>
      </w:r>
      <w:r w:rsidRPr="00957005">
        <w:rPr>
          <w:lang w:val="de-CH"/>
        </w:rPr>
        <w:t>-Datensatzes (Vogelvorkommen in Waldfragmenten) an:</w:t>
      </w:r>
    </w:p>
    <w:p w14:paraId="21C6DD02" w14:textId="77777777" w:rsidR="00A16604" w:rsidRPr="00957005" w:rsidRDefault="00A16604" w:rsidP="00A16604">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library(MuMIn)</w:t>
      </w:r>
    </w:p>
    <w:p w14:paraId="651960A7" w14:textId="77777777" w:rsidR="00A16604" w:rsidRPr="00957005" w:rsidRDefault="00A16604" w:rsidP="00A16604">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global.model &lt;- lm (ABUND ~ YR.ISOL + ALT + GRAZE, data=loyn)</w:t>
      </w:r>
    </w:p>
    <w:p w14:paraId="199DD916" w14:textId="77777777" w:rsidR="00A16604" w:rsidRPr="00957005" w:rsidRDefault="00A16604" w:rsidP="00A16604">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options(na.action="na.fail")</w:t>
      </w:r>
    </w:p>
    <w:p w14:paraId="579DE27A" w14:textId="77777777" w:rsidR="00A16604" w:rsidRPr="00957005" w:rsidRDefault="00A16604" w:rsidP="00A16604">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allmodels &lt;- dredge(global.model)</w:t>
      </w:r>
    </w:p>
    <w:p w14:paraId="5F065915" w14:textId="77777777" w:rsidR="00A16604" w:rsidRPr="00957005" w:rsidRDefault="00A16604" w:rsidP="00A16604">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allmodels</w:t>
      </w:r>
    </w:p>
    <w:p w14:paraId="119450A6" w14:textId="77777777" w:rsidR="00A16604" w:rsidRPr="00957005" w:rsidRDefault="00A16604" w:rsidP="00A16604">
      <w:pPr>
        <w:spacing w:line="240" w:lineRule="auto"/>
        <w:textAlignment w:val="baseline"/>
        <w:rPr>
          <w:rFonts w:ascii="Times New Roman" w:eastAsia="Times New Roman" w:hAnsi="Times New Roman"/>
          <w:lang w:val="de-CH" w:eastAsia="en-GB"/>
        </w:rPr>
      </w:pPr>
    </w:p>
    <w:p w14:paraId="01E6B7DE"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Model selection table </w:t>
      </w:r>
    </w:p>
    <w:p w14:paraId="0B285EAC"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(Int)     ALT    GRA  YR.ISO df   logLik  AICc delta weight</w:t>
      </w:r>
    </w:p>
    <w:p w14:paraId="26C4A79B"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3   34.370         -4.981          3 -194.315 395.1  0.00  0.407</w:t>
      </w:r>
    </w:p>
    <w:p w14:paraId="615EBBD7"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4   28.560 0.03191 -4.597          4 -193.573 395.9  0.84  0.267</w:t>
      </w:r>
    </w:p>
    <w:p w14:paraId="0A591032"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7  -62.750         -4.440 0.04898  4 -193.886 396.6  1.46  0.196</w:t>
      </w:r>
    </w:p>
    <w:p w14:paraId="15CF0B4F"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8  -73.580 0.03285 -4.017 0.05143  5 -193.087 397.4  2.28  0.130</w:t>
      </w:r>
    </w:p>
    <w:p w14:paraId="42F19191"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6 -348.500 0.07006        0.18350  4 -200.670 410.1 15.03  0.000</w:t>
      </w:r>
    </w:p>
    <w:p w14:paraId="486A4689"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5 -392.300                0.21120  3 -203.690 413.8 18.75  0.000</w:t>
      </w:r>
    </w:p>
    <w:p w14:paraId="3020CDF6"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2    5.598 0.09515                 3 -207.358 421.2 26.09  0.000</w:t>
      </w:r>
    </w:p>
    <w:p w14:paraId="758A2830" w14:textId="77777777" w:rsidR="00A16604" w:rsidRPr="00957005" w:rsidRDefault="00A16604" w:rsidP="00A16604">
      <w:pPr>
        <w:wordWrap w:val="0"/>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1   19.510                         2 -211.871 428.0 32.88  0.000</w:t>
      </w:r>
    </w:p>
    <w:p w14:paraId="5034A0C3" w14:textId="77777777" w:rsidR="00A16604" w:rsidRPr="00957005" w:rsidRDefault="00A16604" w:rsidP="00A16604">
      <w:pPr>
        <w:wordWrap w:val="0"/>
        <w:spacing w:line="240" w:lineRule="auto"/>
        <w:textAlignment w:val="baseline"/>
        <w:rPr>
          <w:rFonts w:ascii="Times New Roman" w:eastAsia="Times New Roman" w:hAnsi="Times New Roman"/>
          <w:color w:val="0000FF"/>
          <w:lang w:val="de-CH" w:eastAsia="en-GB"/>
        </w:rPr>
      </w:pPr>
    </w:p>
    <w:p w14:paraId="0E084544" w14:textId="43B738BD" w:rsidR="00A16604" w:rsidRPr="00957005" w:rsidRDefault="00A16604" w:rsidP="00A16604">
      <w:pPr>
        <w:pStyle w:val="Textkrper"/>
        <w:rPr>
          <w:lang w:val="de-CH"/>
        </w:rPr>
      </w:pPr>
      <w:r w:rsidRPr="00957005">
        <w:rPr>
          <w:lang w:val="de-CH"/>
        </w:rPr>
        <w:t xml:space="preserve">Wie man sieht, wurde hier zunächst ein globales Modell mit den drei Prädiktoren </w:t>
      </w:r>
      <w:r w:rsidRPr="00957005">
        <w:rPr>
          <w:rFonts w:ascii="Courier New" w:hAnsi="Courier New" w:cs="Courier New"/>
          <w:lang w:val="de-CH"/>
        </w:rPr>
        <w:t>YR.ISOL</w:t>
      </w:r>
      <w:r w:rsidRPr="00957005">
        <w:rPr>
          <w:lang w:val="de-CH"/>
        </w:rPr>
        <w:t xml:space="preserve">, </w:t>
      </w:r>
      <w:r w:rsidRPr="00957005">
        <w:rPr>
          <w:rFonts w:ascii="Courier New" w:hAnsi="Courier New" w:cs="Courier New"/>
          <w:lang w:val="de-CH"/>
        </w:rPr>
        <w:t>ALT</w:t>
      </w:r>
      <w:r w:rsidRPr="00957005">
        <w:rPr>
          <w:lang w:val="de-CH"/>
        </w:rPr>
        <w:t xml:space="preserve"> und </w:t>
      </w:r>
      <w:r w:rsidRPr="00957005">
        <w:rPr>
          <w:rFonts w:ascii="Courier New" w:hAnsi="Courier New" w:cs="Courier New"/>
          <w:lang w:val="de-CH"/>
        </w:rPr>
        <w:t>GRAZE</w:t>
      </w:r>
      <w:r w:rsidRPr="00957005">
        <w:rPr>
          <w:lang w:val="de-CH"/>
        </w:rPr>
        <w:t xml:space="preserve"> erstellt. Im nächsten Schritt wurde dann mit der dredge-Funktion dann ein Objekt allmodels generiert, das die 2</w:t>
      </w:r>
      <w:r w:rsidRPr="00957005">
        <w:rPr>
          <w:vertAlign w:val="superscript"/>
          <w:lang w:val="de-CH"/>
        </w:rPr>
        <w:t>3</w:t>
      </w:r>
      <w:r w:rsidRPr="00957005">
        <w:rPr>
          <w:lang w:val="de-CH"/>
        </w:rPr>
        <w:t xml:space="preserve"> = 8 möglichen Teilmodelle enthält. In der Tabellenausgabe sieht man, dass unter diesen Modell Nr. 3, das nur einen Achsenabschnitt und </w:t>
      </w:r>
      <w:r w:rsidRPr="00957005">
        <w:rPr>
          <w:rFonts w:ascii="Courier New" w:hAnsi="Courier New" w:cs="Courier New"/>
          <w:lang w:val="de-CH"/>
        </w:rPr>
        <w:t>GRAZE</w:t>
      </w:r>
      <w:r w:rsidRPr="00957005">
        <w:rPr>
          <w:lang w:val="de-CH"/>
        </w:rPr>
        <w:t xml:space="preserve"> enthält mit einem Akaike weight von 0.407 das beste </w:t>
      </w:r>
      <w:r w:rsidR="00A10034" w:rsidRPr="00957005">
        <w:rPr>
          <w:lang w:val="de-CH"/>
        </w:rPr>
        <w:t>M</w:t>
      </w:r>
      <w:r w:rsidRPr="00957005">
        <w:rPr>
          <w:lang w:val="de-CH"/>
        </w:rPr>
        <w:t>odell ist. Allerdings unterscheiden sich die Modelle Nr. 4 und 7 um weniger als 2 AICc-Einheiten, sind also als praktisch gleichwertig zu betrachten. Sie haben daher auch nur etwas geringere Variable importances von 0.267 und 0.196.</w:t>
      </w:r>
    </w:p>
    <w:p w14:paraId="7F3B2E35" w14:textId="0FA6FED1" w:rsidR="00B40A48" w:rsidRPr="00957005" w:rsidRDefault="002F736A" w:rsidP="006D784B">
      <w:pPr>
        <w:pStyle w:val="Textkrper"/>
        <w:rPr>
          <w:lang w:val="de-CH"/>
        </w:rPr>
      </w:pPr>
      <w:r w:rsidRPr="00957005">
        <w:rPr>
          <w:lang w:val="de-CH"/>
        </w:rPr>
        <w:t xml:space="preserve">Anders als bei der </w:t>
      </w:r>
      <w:r w:rsidRPr="00957005">
        <w:rPr>
          <w:i/>
          <w:lang w:val="de-CH"/>
        </w:rPr>
        <w:t>frequentist statistician</w:t>
      </w:r>
      <w:r w:rsidRPr="00957005">
        <w:rPr>
          <w:lang w:val="de-CH"/>
        </w:rPr>
        <w:t>-Ansatz geht es nicht darum, ein einziges bestes Modell zu finden, sondern eine Aussage über ein Ensemble von plausiblen Modellen zu treffen</w:t>
      </w:r>
      <w:r w:rsidR="00FC0A21" w:rsidRPr="00957005">
        <w:rPr>
          <w:lang w:val="de-CH"/>
        </w:rPr>
        <w:t xml:space="preserve">. Es gibt hier zwei gängige Ansätze, </w:t>
      </w:r>
      <w:r w:rsidR="00FC0A21" w:rsidRPr="00957005">
        <w:rPr>
          <w:b/>
          <w:i/>
          <w:lang w:val="de-CH"/>
        </w:rPr>
        <w:t>Variable importance</w:t>
      </w:r>
      <w:r w:rsidR="00FC0A21" w:rsidRPr="00957005">
        <w:rPr>
          <w:lang w:val="de-CH"/>
        </w:rPr>
        <w:t xml:space="preserve"> und </w:t>
      </w:r>
      <w:r w:rsidR="00FC0A21" w:rsidRPr="00957005">
        <w:rPr>
          <w:b/>
          <w:i/>
          <w:lang w:val="de-CH"/>
        </w:rPr>
        <w:t>Model averaging</w:t>
      </w:r>
      <w:r w:rsidR="00FC0A21" w:rsidRPr="00957005">
        <w:rPr>
          <w:lang w:val="de-CH"/>
        </w:rPr>
        <w:t>.</w:t>
      </w:r>
    </w:p>
    <w:p w14:paraId="383A165A" w14:textId="47E202DD" w:rsidR="00B5244F" w:rsidRPr="00957005" w:rsidRDefault="00FC0A21" w:rsidP="006D784B">
      <w:pPr>
        <w:pStyle w:val="Textkrper"/>
        <w:rPr>
          <w:lang w:val="de-CH"/>
        </w:rPr>
      </w:pPr>
      <w:r w:rsidRPr="00957005">
        <w:rPr>
          <w:b/>
          <w:i/>
          <w:lang w:val="de-CH"/>
        </w:rPr>
        <w:t>Variable importance</w:t>
      </w:r>
      <w:r w:rsidRPr="00957005">
        <w:rPr>
          <w:lang w:val="de-CH"/>
        </w:rPr>
        <w:t xml:space="preserve"> steht dabei für die Summ</w:t>
      </w:r>
      <w:r w:rsidR="004E2522" w:rsidRPr="00957005">
        <w:rPr>
          <w:lang w:val="de-CH"/>
        </w:rPr>
        <w:t xml:space="preserve">e der </w:t>
      </w:r>
      <w:r w:rsidR="004E2522" w:rsidRPr="00957005">
        <w:rPr>
          <w:i/>
          <w:lang w:val="de-CH"/>
        </w:rPr>
        <w:t>W</w:t>
      </w:r>
      <w:r w:rsidR="004E2522" w:rsidRPr="00957005">
        <w:rPr>
          <w:i/>
          <w:vertAlign w:val="subscript"/>
          <w:lang w:val="de-CH"/>
        </w:rPr>
        <w:t>i</w:t>
      </w:r>
      <w:r w:rsidR="004E2522" w:rsidRPr="00957005">
        <w:rPr>
          <w:lang w:val="de-CH"/>
        </w:rPr>
        <w:t xml:space="preserve">-Werte aller Teilmodelle, die eine bestimmte Variable enthalten. </w:t>
      </w:r>
      <w:r w:rsidR="00C57243" w:rsidRPr="00957005">
        <w:rPr>
          <w:lang w:val="de-CH"/>
        </w:rPr>
        <w:t xml:space="preserve">Da </w:t>
      </w:r>
      <w:r w:rsidR="0027107A" w:rsidRPr="00957005">
        <w:rPr>
          <w:i/>
          <w:lang w:val="de-CH"/>
        </w:rPr>
        <w:t>W</w:t>
      </w:r>
      <w:r w:rsidR="0027107A" w:rsidRPr="00957005">
        <w:rPr>
          <w:i/>
          <w:vertAlign w:val="subscript"/>
          <w:lang w:val="de-CH"/>
        </w:rPr>
        <w:t>i</w:t>
      </w:r>
      <w:r w:rsidR="00C57243" w:rsidRPr="00957005">
        <w:rPr>
          <w:lang w:val="de-CH"/>
        </w:rPr>
        <w:t xml:space="preserve"> selbst von 0 bis 1 reicht, gilt dies auch für die Variable importance. Eine Variable importance von 1 bedeutet dabei, dass alle plausiblen Modelle die entsprechende Variable beinhalten. Mithin sagt uns die Variable importance </w:t>
      </w:r>
      <w:r w:rsidR="0077674B" w:rsidRPr="00957005">
        <w:rPr>
          <w:lang w:val="de-CH"/>
        </w:rPr>
        <w:t xml:space="preserve">wie bedeutsam eine bestimmte Variable innerhalb der Menge der verglichenen Teilmodelle ist. Aber Achtung: </w:t>
      </w:r>
      <w:r w:rsidR="0077674B" w:rsidRPr="00957005">
        <w:rPr>
          <w:i/>
          <w:lang w:val="de-CH"/>
        </w:rPr>
        <w:t>Variable importance</w:t>
      </w:r>
      <w:r w:rsidR="0077674B" w:rsidRPr="00957005">
        <w:rPr>
          <w:lang w:val="de-CH"/>
        </w:rPr>
        <w:t xml:space="preserve"> hat nichts mit Signifikanz oder </w:t>
      </w:r>
      <w:r w:rsidR="0077674B" w:rsidRPr="00957005">
        <w:rPr>
          <w:i/>
          <w:lang w:val="de-CH"/>
        </w:rPr>
        <w:t>p</w:t>
      </w:r>
      <w:r w:rsidR="0077674B" w:rsidRPr="00957005">
        <w:rPr>
          <w:lang w:val="de-CH"/>
        </w:rPr>
        <w:t>-Werten zu tun!!! Es gibt keine</w:t>
      </w:r>
      <w:r w:rsidR="00B13988" w:rsidRPr="00957005">
        <w:rPr>
          <w:lang w:val="de-CH"/>
        </w:rPr>
        <w:t xml:space="preserve"> generelle Konvention, ab welcher Variable importance eine Variable als bedeutsam angesehen wird, aber häufig wird 50 % als Schwelle verwendet.</w:t>
      </w:r>
      <w:r w:rsidR="00A16604" w:rsidRPr="00957005">
        <w:rPr>
          <w:lang w:val="de-CH"/>
        </w:rPr>
        <w:t xml:space="preserve"> In R geht das folgendermassen:</w:t>
      </w:r>
    </w:p>
    <w:p w14:paraId="085AFA8A" w14:textId="77777777" w:rsidR="00A01B1B" w:rsidRPr="00957005" w:rsidRDefault="00A01B1B" w:rsidP="00A01B1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importance(allmodels)</w:t>
      </w:r>
    </w:p>
    <w:p w14:paraId="6D033B1A" w14:textId="77777777" w:rsidR="00A01B1B" w:rsidRPr="00957005" w:rsidRDefault="00A01B1B" w:rsidP="00A01B1B">
      <w:pPr>
        <w:spacing w:line="240" w:lineRule="auto"/>
        <w:textAlignment w:val="baseline"/>
        <w:rPr>
          <w:rFonts w:ascii="Courier New" w:eastAsiaTheme="minorEastAsia" w:hAnsi="Courier New" w:cs="Courier New"/>
          <w:b/>
          <w:bCs/>
          <w:color w:val="FF0000"/>
          <w:kern w:val="24"/>
          <w:lang w:val="de-CH" w:eastAsia="en-GB"/>
        </w:rPr>
      </w:pPr>
    </w:p>
    <w:p w14:paraId="254A2FDD" w14:textId="77777777" w:rsidR="00A01B1B" w:rsidRPr="00957005" w:rsidRDefault="00A01B1B" w:rsidP="00A01B1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GRAZE ALT  YR.ISOL</w:t>
      </w:r>
    </w:p>
    <w:p w14:paraId="2A1AFFD0" w14:textId="77777777" w:rsidR="00A01B1B" w:rsidRPr="00957005" w:rsidRDefault="00A01B1B" w:rsidP="00A01B1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Importance:          1.00  0.40 0.33   </w:t>
      </w:r>
    </w:p>
    <w:p w14:paraId="68D48FD3" w14:textId="77777777" w:rsidR="00A01B1B" w:rsidRPr="00957005" w:rsidRDefault="00A01B1B" w:rsidP="00A01B1B">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N containing models:    4     4    4   </w:t>
      </w:r>
    </w:p>
    <w:p w14:paraId="71B7625F" w14:textId="77777777" w:rsidR="00A16604" w:rsidRPr="00957005" w:rsidRDefault="00A16604" w:rsidP="00A01B1B">
      <w:pPr>
        <w:spacing w:line="240" w:lineRule="auto"/>
        <w:textAlignment w:val="baseline"/>
        <w:rPr>
          <w:rFonts w:ascii="Courier New" w:eastAsiaTheme="minorEastAsia" w:hAnsi="Courier New" w:cs="Courier New"/>
          <w:b/>
          <w:bCs/>
          <w:color w:val="FF0000"/>
          <w:kern w:val="24"/>
          <w:lang w:val="de-CH" w:eastAsia="en-GB"/>
        </w:rPr>
      </w:pPr>
    </w:p>
    <w:p w14:paraId="58353482" w14:textId="1FF39161" w:rsidR="00A01B1B" w:rsidRPr="00957005" w:rsidRDefault="00A01B1B" w:rsidP="00A01B1B">
      <w:pPr>
        <w:pStyle w:val="Textkrper"/>
        <w:rPr>
          <w:lang w:val="de-CH"/>
        </w:rPr>
      </w:pPr>
      <w:r w:rsidRPr="00957005">
        <w:rPr>
          <w:lang w:val="de-CH"/>
        </w:rPr>
        <w:t xml:space="preserve">Während logischerweise jede der drei Variablen in jeweils </w:t>
      </w:r>
      <w:r w:rsidR="0027107A" w:rsidRPr="00957005">
        <w:rPr>
          <w:lang w:val="de-CH"/>
        </w:rPr>
        <w:t>vier</w:t>
      </w:r>
      <w:r w:rsidRPr="00957005">
        <w:rPr>
          <w:lang w:val="de-CH"/>
        </w:rPr>
        <w:t xml:space="preserve"> Teilmodellen vorkommt, unterscheiden sie sich erheblich in der Variable importance. Alle</w:t>
      </w:r>
      <w:r w:rsidR="007F6E7C" w:rsidRPr="00957005">
        <w:rPr>
          <w:lang w:val="de-CH"/>
        </w:rPr>
        <w:t xml:space="preserve"> nach der obigen Tabelle relevanten Modelle (</w:t>
      </w:r>
      <w:r w:rsidR="00BB3C86" w:rsidRPr="00957005">
        <w:rPr>
          <w:lang w:val="de-CH"/>
        </w:rPr>
        <w:t>∆</w:t>
      </w:r>
      <w:r w:rsidR="00BB3C86" w:rsidRPr="00957005">
        <w:rPr>
          <w:i/>
          <w:vertAlign w:val="subscript"/>
          <w:lang w:val="de-CH"/>
        </w:rPr>
        <w:t>i</w:t>
      </w:r>
      <w:r w:rsidR="00A937FC" w:rsidRPr="00957005">
        <w:rPr>
          <w:lang w:val="de-CH"/>
        </w:rPr>
        <w:t xml:space="preserve"> &lt; 4) enthalten </w:t>
      </w:r>
      <w:r w:rsidR="00A937FC" w:rsidRPr="00957005">
        <w:rPr>
          <w:rFonts w:ascii="Courier New" w:hAnsi="Courier New" w:cs="Courier New"/>
          <w:lang w:val="de-CH"/>
        </w:rPr>
        <w:t>GRAZE</w:t>
      </w:r>
      <w:r w:rsidR="00A937FC" w:rsidRPr="00957005">
        <w:rPr>
          <w:lang w:val="de-CH"/>
        </w:rPr>
        <w:t xml:space="preserve">, aber nur je zwei von ihnen auch die beiden anderen </w:t>
      </w:r>
      <w:r w:rsidR="00A937FC" w:rsidRPr="00957005">
        <w:rPr>
          <w:lang w:val="de-CH"/>
        </w:rPr>
        <w:lastRenderedPageBreak/>
        <w:t xml:space="preserve">Variablen. Entsprechend ist die </w:t>
      </w:r>
      <w:r w:rsidR="00A937FC" w:rsidRPr="00957005">
        <w:rPr>
          <w:i/>
          <w:lang w:val="de-CH"/>
        </w:rPr>
        <w:t>Variable importance</w:t>
      </w:r>
      <w:r w:rsidR="00A937FC" w:rsidRPr="00957005">
        <w:rPr>
          <w:lang w:val="de-CH"/>
        </w:rPr>
        <w:t xml:space="preserve"> von </w:t>
      </w:r>
      <w:r w:rsidR="00A937FC" w:rsidRPr="00957005">
        <w:rPr>
          <w:rFonts w:ascii="Courier New" w:hAnsi="Courier New" w:cs="Courier New"/>
          <w:lang w:val="de-CH"/>
        </w:rPr>
        <w:t>GRAZE</w:t>
      </w:r>
      <w:r w:rsidR="00A937FC" w:rsidRPr="00957005">
        <w:rPr>
          <w:lang w:val="de-CH"/>
        </w:rPr>
        <w:t xml:space="preserve"> nahe 1, während sie von </w:t>
      </w:r>
      <w:r w:rsidR="00A937FC" w:rsidRPr="00957005">
        <w:rPr>
          <w:rFonts w:ascii="Courier New" w:hAnsi="Courier New" w:cs="Courier New"/>
          <w:lang w:val="de-CH"/>
        </w:rPr>
        <w:t>ALT</w:t>
      </w:r>
      <w:r w:rsidR="00A937FC" w:rsidRPr="00957005">
        <w:rPr>
          <w:lang w:val="de-CH"/>
        </w:rPr>
        <w:t xml:space="preserve"> und </w:t>
      </w:r>
      <w:r w:rsidR="00A937FC" w:rsidRPr="00957005">
        <w:rPr>
          <w:rFonts w:ascii="Courier New" w:hAnsi="Courier New" w:cs="Courier New"/>
          <w:lang w:val="de-CH"/>
        </w:rPr>
        <w:t>YR.ISOL</w:t>
      </w:r>
      <w:r w:rsidR="00A937FC" w:rsidRPr="00957005">
        <w:rPr>
          <w:lang w:val="de-CH"/>
        </w:rPr>
        <w:t xml:space="preserve"> unter 0.5 liegt</w:t>
      </w:r>
      <w:r w:rsidR="00304053" w:rsidRPr="00957005">
        <w:rPr>
          <w:lang w:val="de-CH"/>
        </w:rPr>
        <w:t>.</w:t>
      </w:r>
    </w:p>
    <w:p w14:paraId="33500599" w14:textId="1FE76B46" w:rsidR="00304053" w:rsidRPr="00957005" w:rsidRDefault="00304053" w:rsidP="00A01B1B">
      <w:pPr>
        <w:pStyle w:val="Textkrper"/>
        <w:rPr>
          <w:lang w:val="de-CH"/>
        </w:rPr>
      </w:pPr>
      <w:r w:rsidRPr="00957005">
        <w:rPr>
          <w:lang w:val="de-CH"/>
        </w:rPr>
        <w:t>Model averiging ist eine andere interessante Möglichkeit des Information theoreticion-Ansatzes und der Multimodel inference</w:t>
      </w:r>
      <w:r w:rsidR="001B7610" w:rsidRPr="00957005">
        <w:rPr>
          <w:lang w:val="de-CH"/>
        </w:rPr>
        <w:t xml:space="preserve">. Hier werden quasi alle möglichen Modelle oder alle Modelle mit einem </w:t>
      </w:r>
      <w:r w:rsidR="00BB3C86" w:rsidRPr="00957005">
        <w:rPr>
          <w:lang w:val="de-CH"/>
        </w:rPr>
        <w:t>∆</w:t>
      </w:r>
      <w:r w:rsidR="00BB3C86" w:rsidRPr="00957005">
        <w:rPr>
          <w:i/>
          <w:vertAlign w:val="subscript"/>
          <w:lang w:val="de-CH"/>
        </w:rPr>
        <w:t>i</w:t>
      </w:r>
      <w:r w:rsidR="001B7610" w:rsidRPr="00957005">
        <w:rPr>
          <w:i/>
          <w:vertAlign w:val="subscript"/>
          <w:lang w:val="de-CH"/>
        </w:rPr>
        <w:t xml:space="preserve"> </w:t>
      </w:r>
      <w:r w:rsidR="001B7610" w:rsidRPr="00957005">
        <w:rPr>
          <w:lang w:val="de-CH"/>
        </w:rPr>
        <w:t>unter einem bestimmten Schwellenwert zu einem gemittelten Modell zusammengefasst</w:t>
      </w:r>
      <w:r w:rsidR="00BE7772" w:rsidRPr="00957005">
        <w:rPr>
          <w:lang w:val="de-CH"/>
        </w:rPr>
        <w:t xml:space="preserve">, gewichtet nach ihrem </w:t>
      </w:r>
      <w:r w:rsidR="00BE7772" w:rsidRPr="00957005">
        <w:rPr>
          <w:i/>
          <w:lang w:val="de-CH"/>
        </w:rPr>
        <w:t>W</w:t>
      </w:r>
      <w:r w:rsidR="00BE7772" w:rsidRPr="00957005">
        <w:rPr>
          <w:i/>
          <w:vertAlign w:val="subscript"/>
          <w:lang w:val="de-CH"/>
        </w:rPr>
        <w:t>i</w:t>
      </w:r>
      <w:r w:rsidR="00BE7772" w:rsidRPr="00957005">
        <w:rPr>
          <w:lang w:val="de-CH"/>
        </w:rPr>
        <w:t>-Wert. Am Ende bekommt man eine einzige gemittelte Funktion, deren Funktionsparameter man interpretieren und die man plotten kann.</w:t>
      </w:r>
    </w:p>
    <w:p w14:paraId="47A3293D" w14:textId="21B6F176" w:rsidR="000266D5" w:rsidRPr="00957005" w:rsidRDefault="000266D5" w:rsidP="000266D5">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avgmodel</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model.avg(get.models(dredge(model,rank="AICc"),subset=TRUE))</w:t>
      </w:r>
    </w:p>
    <w:p w14:paraId="5971D8CF" w14:textId="77777777" w:rsidR="000266D5" w:rsidRPr="00957005" w:rsidRDefault="000266D5" w:rsidP="000266D5">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summary(avgmodel)</w:t>
      </w:r>
    </w:p>
    <w:p w14:paraId="100FF0EB" w14:textId="77777777" w:rsidR="000266D5" w:rsidRPr="00957005" w:rsidRDefault="000266D5" w:rsidP="000266D5">
      <w:pPr>
        <w:spacing w:line="240" w:lineRule="auto"/>
        <w:textAlignment w:val="baseline"/>
        <w:rPr>
          <w:rFonts w:ascii="Courier New" w:eastAsiaTheme="minorEastAsia" w:hAnsi="Courier New" w:cs="Courier New"/>
          <w:b/>
          <w:bCs/>
          <w:color w:val="FF0000"/>
          <w:kern w:val="24"/>
          <w:lang w:val="de-CH" w:eastAsia="en-GB"/>
        </w:rPr>
      </w:pPr>
    </w:p>
    <w:p w14:paraId="7F975A42" w14:textId="4E9A1F7E" w:rsidR="000266D5" w:rsidRPr="00957005" w:rsidRDefault="000266D5" w:rsidP="000266D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full average) </w:t>
      </w:r>
    </w:p>
    <w:p w14:paraId="6C6E86BE" w14:textId="77777777" w:rsidR="000266D5" w:rsidRPr="00957005" w:rsidRDefault="000266D5" w:rsidP="000266D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Estimate Std. Error Adjusted SE z value Pr(&gt;|z|)    </w:t>
      </w:r>
    </w:p>
    <w:p w14:paraId="67340F19" w14:textId="77777777" w:rsidR="000266D5" w:rsidRPr="00957005" w:rsidRDefault="000266D5" w:rsidP="000266D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(Intercept) -0.29874   77.23966    78.39113   0.004    0.997    </w:t>
      </w:r>
    </w:p>
    <w:p w14:paraId="53341776" w14:textId="77777777" w:rsidR="000266D5" w:rsidRPr="00957005" w:rsidRDefault="000266D5" w:rsidP="000266D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GRAZE       -4.64605    0.89257     0.91048   5.103    3e-07 ***</w:t>
      </w:r>
    </w:p>
    <w:p w14:paraId="1074DA7E" w14:textId="77777777" w:rsidR="000266D5" w:rsidRPr="00957005" w:rsidRDefault="000266D5" w:rsidP="000266D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ALT          0.01282    0.02311     0.02340   0.548    0.584    </w:t>
      </w:r>
    </w:p>
    <w:p w14:paraId="6DEED855" w14:textId="77777777" w:rsidR="000266D5" w:rsidRPr="00957005" w:rsidRDefault="000266D5" w:rsidP="000266D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YR.ISOL      0.01631    0.03883     0.03941   0.414    0.679 </w:t>
      </w:r>
    </w:p>
    <w:p w14:paraId="491E3DC2" w14:textId="77777777" w:rsidR="000266D5" w:rsidRPr="00957005" w:rsidRDefault="000266D5" w:rsidP="000266D5">
      <w:pPr>
        <w:spacing w:line="240" w:lineRule="auto"/>
        <w:textAlignment w:val="baseline"/>
        <w:rPr>
          <w:rFonts w:ascii="Courier New" w:eastAsiaTheme="minorEastAsia" w:hAnsi="Courier New" w:cs="Courier New"/>
          <w:b/>
          <w:bCs/>
          <w:color w:val="FF0000"/>
          <w:kern w:val="24"/>
          <w:lang w:val="de-CH" w:eastAsia="en-GB"/>
        </w:rPr>
      </w:pPr>
    </w:p>
    <w:p w14:paraId="61B269F3" w14:textId="14976BD1" w:rsidR="000266D5" w:rsidRPr="00957005" w:rsidRDefault="000266D5" w:rsidP="000266D5">
      <w:pPr>
        <w:pStyle w:val="Textkrper"/>
        <w:rPr>
          <w:lang w:val="de-CH"/>
        </w:rPr>
      </w:pPr>
      <w:r w:rsidRPr="00957005">
        <w:rPr>
          <w:lang w:val="de-CH"/>
        </w:rPr>
        <w:t xml:space="preserve">Man beachte, dass der Output auch einen </w:t>
      </w:r>
      <w:r w:rsidRPr="00957005">
        <w:rPr>
          <w:i/>
          <w:lang w:val="de-CH"/>
        </w:rPr>
        <w:t>p</w:t>
      </w:r>
      <w:r w:rsidRPr="00957005">
        <w:rPr>
          <w:lang w:val="de-CH"/>
        </w:rPr>
        <w:t>-Wert enthält, obwohl dieser im AIC-Kontext nicht sinnvoll ist.</w:t>
      </w:r>
    </w:p>
    <w:p w14:paraId="2A2D2722" w14:textId="77777777" w:rsidR="00C16011" w:rsidRPr="00957005" w:rsidRDefault="00C16011" w:rsidP="001F6A5C">
      <w:pPr>
        <w:pStyle w:val="berschrift2"/>
      </w:pPr>
      <w:bookmarkStart w:id="83" w:name="_Toc117278808"/>
      <w:r w:rsidRPr="00957005">
        <w:t>Zusammenfassung</w:t>
      </w:r>
      <w:bookmarkEnd w:id="83"/>
    </w:p>
    <w:p w14:paraId="715137B0" w14:textId="77777777" w:rsidR="000F1477" w:rsidRPr="00957005" w:rsidRDefault="000F1477"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Eine </w:t>
      </w:r>
      <w:r w:rsidRPr="00957005">
        <w:rPr>
          <w:rFonts w:ascii="Arial" w:eastAsia="Times New Roman" w:hAnsi="Arial" w:cs="Arial"/>
          <w:b/>
          <w:lang w:val="de-CH" w:eastAsia="en-GB"/>
        </w:rPr>
        <w:t>ANCOVA</w:t>
      </w:r>
      <w:r w:rsidRPr="00957005">
        <w:rPr>
          <w:rFonts w:ascii="Arial" w:eastAsia="Times New Roman" w:hAnsi="Arial" w:cs="Arial"/>
          <w:lang w:val="de-CH" w:eastAsia="en-GB"/>
        </w:rPr>
        <w:t xml:space="preserve"> kommt zur Anwendung, wenn auf die abhängige Variable sowohl eine kategoriale als auch eine metrische Prädiktorvariable einwirken.</w:t>
      </w:r>
    </w:p>
    <w:p w14:paraId="5CE92F81" w14:textId="368DCDC2" w:rsidR="000F1477" w:rsidRPr="00957005" w:rsidRDefault="000F1477"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Auch eine </w:t>
      </w:r>
      <w:r w:rsidRPr="00957005">
        <w:rPr>
          <w:rFonts w:ascii="Arial" w:eastAsia="Times New Roman" w:hAnsi="Arial" w:cs="Arial"/>
          <w:b/>
          <w:lang w:val="de-CH" w:eastAsia="en-GB"/>
        </w:rPr>
        <w:t>polynomiale Regression</w:t>
      </w:r>
      <w:r w:rsidRPr="00957005">
        <w:rPr>
          <w:rFonts w:ascii="Arial" w:eastAsia="Times New Roman" w:hAnsi="Arial" w:cs="Arial"/>
          <w:lang w:val="de-CH" w:eastAsia="en-GB"/>
        </w:rPr>
        <w:t xml:space="preserve"> ist ein lineares Modell und kann </w:t>
      </w:r>
      <w:r w:rsidR="00EF6E35" w:rsidRPr="00957005">
        <w:rPr>
          <w:rFonts w:ascii="Arial" w:eastAsia="Times New Roman" w:hAnsi="Arial" w:cs="Arial"/>
          <w:lang w:val="de-CH" w:eastAsia="en-GB"/>
        </w:rPr>
        <w:t xml:space="preserve">u. a. </w:t>
      </w:r>
      <w:r w:rsidRPr="00957005">
        <w:rPr>
          <w:rFonts w:ascii="Arial" w:eastAsia="Times New Roman" w:hAnsi="Arial" w:cs="Arial"/>
          <w:lang w:val="de-CH" w:eastAsia="en-GB"/>
        </w:rPr>
        <w:t>dazu dienen, auf einfache Weise einen unimodalen Zusammenhang zu beschreiben.</w:t>
      </w:r>
    </w:p>
    <w:p w14:paraId="78D03CC1" w14:textId="77777777" w:rsidR="000F1477" w:rsidRPr="00957005" w:rsidRDefault="000F1477"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lang w:val="de-CH" w:eastAsia="en-GB"/>
        </w:rPr>
        <w:t>Multiple Regressionen</w:t>
      </w:r>
      <w:r w:rsidRPr="00957005">
        <w:rPr>
          <w:rFonts w:ascii="Arial" w:eastAsia="Times New Roman" w:hAnsi="Arial" w:cs="Arial"/>
          <w:lang w:val="de-CH" w:eastAsia="en-GB"/>
        </w:rPr>
        <w:t xml:space="preserve"> sind lineare Regressionen mit mehreren Prädiktoren.</w:t>
      </w:r>
    </w:p>
    <w:p w14:paraId="67B7B099" w14:textId="77777777" w:rsidR="000F1477" w:rsidRPr="00957005" w:rsidRDefault="000F1477"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Bei multiplen Regressionen muss man die </w:t>
      </w:r>
      <w:r w:rsidRPr="00957005">
        <w:rPr>
          <w:rFonts w:ascii="Arial" w:eastAsia="Times New Roman" w:hAnsi="Arial" w:cs="Arial"/>
          <w:b/>
          <w:lang w:val="de-CH" w:eastAsia="en-GB"/>
        </w:rPr>
        <w:t xml:space="preserve">weitgehende Unabhängigkeit </w:t>
      </w:r>
      <w:r w:rsidRPr="00957005">
        <w:rPr>
          <w:rFonts w:ascii="Arial" w:eastAsia="Times New Roman" w:hAnsi="Arial" w:cs="Arial"/>
          <w:lang w:val="de-CH" w:eastAsia="en-GB"/>
        </w:rPr>
        <w:t>der ins globale Modell eingespeisten Variablen sicherstellen.</w:t>
      </w:r>
    </w:p>
    <w:p w14:paraId="1A4EE049" w14:textId="77777777" w:rsidR="00EF6E35" w:rsidRPr="00957005" w:rsidRDefault="00EF6E35"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Für die Suche nach dem </w:t>
      </w:r>
      <w:r w:rsidRPr="00957005">
        <w:rPr>
          <w:rFonts w:ascii="Arial" w:eastAsia="Times New Roman" w:hAnsi="Arial" w:cs="Arial"/>
          <w:b/>
          <w:lang w:val="de-CH" w:eastAsia="en-GB"/>
        </w:rPr>
        <w:t>minimalen adäquaten Modell</w:t>
      </w:r>
      <w:r w:rsidRPr="00957005">
        <w:rPr>
          <w:rFonts w:ascii="Arial" w:eastAsia="Times New Roman" w:hAnsi="Arial" w:cs="Arial"/>
          <w:lang w:val="de-CH" w:eastAsia="en-GB"/>
        </w:rPr>
        <w:t xml:space="preserve"> kommen unterschiedliche Strategien infrage, wie die schrittweise Entfernung nicht-signifikanter Terme aus dem globalen Modell oder Auswahl des besten Modells aus allen möglichen Modellen mittels AICc.</w:t>
      </w:r>
    </w:p>
    <w:p w14:paraId="5EFF2290" w14:textId="77777777" w:rsidR="00EF6E35" w:rsidRPr="00957005" w:rsidRDefault="00EF6E35"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lang w:val="de-CH" w:eastAsia="en-GB"/>
        </w:rPr>
        <w:t>AICc</w:t>
      </w:r>
      <w:r w:rsidRPr="00957005">
        <w:rPr>
          <w:rFonts w:ascii="Arial" w:eastAsia="Times New Roman" w:hAnsi="Arial" w:cs="Arial"/>
          <w:lang w:val="de-CH" w:eastAsia="en-GB"/>
        </w:rPr>
        <w:t xml:space="preserve"> ist ein Gütemass im</w:t>
      </w:r>
      <w:r w:rsidRPr="00957005">
        <w:rPr>
          <w:rFonts w:ascii="Arial" w:eastAsia="Times New Roman" w:hAnsi="Arial" w:cs="Arial"/>
          <w:b/>
          <w:i/>
          <w:lang w:val="de-CH" w:eastAsia="en-GB"/>
        </w:rPr>
        <w:t xml:space="preserve"> information theoretician approach</w:t>
      </w:r>
      <w:r w:rsidRPr="00957005">
        <w:rPr>
          <w:rFonts w:ascii="Arial" w:eastAsia="Times New Roman" w:hAnsi="Arial" w:cs="Arial"/>
          <w:lang w:val="de-CH" w:eastAsia="en-GB"/>
        </w:rPr>
        <w:t>. AICc-Werte sind nur im Vergleich mit anderen AICc-Werten für die gleichen Daten informativ; dann bezeichnet der niedrigste AICc-Wert das beste Modell.</w:t>
      </w:r>
    </w:p>
    <w:p w14:paraId="7CDDEA8A" w14:textId="67A00166" w:rsidR="00EF6E35" w:rsidRPr="00957005" w:rsidRDefault="00EF6E35"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«Frequentist approach» («Standardstatistik») und «information theoretician approach» sind </w:t>
      </w:r>
      <w:r w:rsidRPr="00957005">
        <w:rPr>
          <w:rFonts w:ascii="Arial" w:eastAsia="Times New Roman" w:hAnsi="Arial" w:cs="Arial"/>
          <w:b/>
          <w:lang w:val="de-CH" w:eastAsia="en-GB"/>
        </w:rPr>
        <w:t>zwei verschiedene statistische «Philosophien»</w:t>
      </w:r>
      <w:r w:rsidRPr="00957005">
        <w:rPr>
          <w:rFonts w:ascii="Arial" w:eastAsia="Times New Roman" w:hAnsi="Arial" w:cs="Arial"/>
          <w:lang w:val="de-CH" w:eastAsia="en-GB"/>
        </w:rPr>
        <w:t xml:space="preserve">, die man nicht in ein und derselben Auswertung kombinieren sollte: also entweder </w:t>
      </w:r>
      <w:r w:rsidRPr="00957005">
        <w:rPr>
          <w:rFonts w:ascii="Arial" w:eastAsia="Times New Roman" w:hAnsi="Arial" w:cs="Arial"/>
          <w:i/>
          <w:lang w:val="de-CH" w:eastAsia="en-GB"/>
        </w:rPr>
        <w:t>p</w:t>
      </w:r>
      <w:r w:rsidRPr="00957005">
        <w:rPr>
          <w:rFonts w:ascii="Arial" w:eastAsia="Times New Roman" w:hAnsi="Arial" w:cs="Arial"/>
          <w:lang w:val="de-CH" w:eastAsia="en-GB"/>
        </w:rPr>
        <w:t xml:space="preserve">-Werte oder AICc-Werte; </w:t>
      </w:r>
      <w:r w:rsidRPr="00957005">
        <w:rPr>
          <w:rFonts w:ascii="Arial" w:eastAsia="Times New Roman" w:hAnsi="Arial" w:cs="Arial"/>
          <w:i/>
          <w:lang w:val="de-CH" w:eastAsia="en-GB"/>
        </w:rPr>
        <w:t>R</w:t>
      </w:r>
      <w:r w:rsidR="00EB30DB" w:rsidRPr="00957005">
        <w:rPr>
          <w:rFonts w:ascii="Arial" w:eastAsia="Times New Roman" w:hAnsi="Arial" w:cs="Arial"/>
          <w:lang w:val="de-CH" w:eastAsia="en-GB"/>
        </w:rPr>
        <w:t>²</w:t>
      </w:r>
      <w:r w:rsidRPr="00957005">
        <w:rPr>
          <w:rFonts w:ascii="Arial" w:eastAsia="Times New Roman" w:hAnsi="Arial" w:cs="Arial"/>
          <w:lang w:val="de-CH" w:eastAsia="en-GB"/>
        </w:rPr>
        <w:t xml:space="preserve"> macht dagegen in beiden «Welten» Sinn.</w:t>
      </w:r>
    </w:p>
    <w:p w14:paraId="21FB2991" w14:textId="77777777" w:rsidR="00E43461" w:rsidRPr="00957005" w:rsidRDefault="00E43461" w:rsidP="001F6A5C">
      <w:pPr>
        <w:pStyle w:val="berschrift2"/>
      </w:pPr>
      <w:bookmarkStart w:id="84" w:name="_Toc117278809"/>
      <w:r w:rsidRPr="00957005">
        <w:t>Weiterführende Literatur</w:t>
      </w:r>
      <w:bookmarkEnd w:id="84"/>
    </w:p>
    <w:p w14:paraId="03C68E12" w14:textId="77777777" w:rsidR="000F1477" w:rsidRPr="00957005" w:rsidRDefault="000F1477" w:rsidP="006D784B">
      <w:pPr>
        <w:pStyle w:val="Literatur"/>
        <w:rPr>
          <w:b/>
          <w:lang w:val="de-CH"/>
        </w:rPr>
      </w:pPr>
      <w:r w:rsidRPr="00957005">
        <w:rPr>
          <w:b/>
          <w:lang w:val="de-CH"/>
        </w:rPr>
        <w:t xml:space="preserve">Crawley, M.J. 2015. </w:t>
      </w:r>
      <w:r w:rsidRPr="00957005">
        <w:rPr>
          <w:b/>
          <w:i/>
          <w:lang w:val="de-CH"/>
        </w:rPr>
        <w:t>Statistics – An introduction using R</w:t>
      </w:r>
      <w:r w:rsidRPr="00957005">
        <w:rPr>
          <w:b/>
          <w:lang w:val="de-CH"/>
        </w:rPr>
        <w:t>. 2nd ed. John Wiley &amp; Sons, Chichester, UK: 339 pp.</w:t>
      </w:r>
    </w:p>
    <w:p w14:paraId="38FAD1D3" w14:textId="5DE0A41E" w:rsidR="000F1477" w:rsidRPr="00957005" w:rsidRDefault="000F1477" w:rsidP="006D784B">
      <w:pPr>
        <w:pStyle w:val="Literatur"/>
        <w:ind w:firstLine="0"/>
        <w:rPr>
          <w:b/>
          <w:lang w:val="de-CH"/>
        </w:rPr>
      </w:pPr>
      <w:r w:rsidRPr="00957005">
        <w:rPr>
          <w:b/>
          <w:lang w:val="de-CH"/>
        </w:rPr>
        <w:t xml:space="preserve">- </w:t>
      </w:r>
      <w:r w:rsidR="00FB73A5" w:rsidRPr="00957005">
        <w:rPr>
          <w:b/>
          <w:lang w:val="de-CH"/>
        </w:rPr>
        <w:t>Chapter 7: Regression (pp. 140–141)</w:t>
      </w:r>
    </w:p>
    <w:p w14:paraId="0E04F236" w14:textId="3E91284A" w:rsidR="00FB73A5" w:rsidRPr="00957005" w:rsidRDefault="00FB73A5" w:rsidP="006D784B">
      <w:pPr>
        <w:pStyle w:val="Literatur"/>
        <w:ind w:firstLine="0"/>
        <w:rPr>
          <w:b/>
          <w:lang w:val="de-CH"/>
        </w:rPr>
      </w:pPr>
      <w:r w:rsidRPr="00957005">
        <w:rPr>
          <w:b/>
          <w:lang w:val="de-CH"/>
        </w:rPr>
        <w:lastRenderedPageBreak/>
        <w:t>- Chapter 9: Analysis of Covariance</w:t>
      </w:r>
    </w:p>
    <w:p w14:paraId="6ECCB6E4" w14:textId="70842DD4" w:rsidR="00FB73A5" w:rsidRPr="00957005" w:rsidRDefault="00FB73A5" w:rsidP="006D784B">
      <w:pPr>
        <w:pStyle w:val="Literatur"/>
        <w:ind w:firstLine="0"/>
        <w:rPr>
          <w:b/>
          <w:lang w:val="de-CH"/>
        </w:rPr>
      </w:pPr>
      <w:r w:rsidRPr="00957005">
        <w:rPr>
          <w:b/>
          <w:lang w:val="de-CH"/>
        </w:rPr>
        <w:t>- Chapter 10: Multiple Regression</w:t>
      </w:r>
    </w:p>
    <w:p w14:paraId="19DF23C4" w14:textId="45106969" w:rsidR="00A76FEC" w:rsidRPr="00957005" w:rsidRDefault="00A76FEC" w:rsidP="006D784B">
      <w:pPr>
        <w:pStyle w:val="Literatur"/>
        <w:ind w:firstLine="0"/>
        <w:rPr>
          <w:b/>
          <w:lang w:val="de-CH"/>
        </w:rPr>
      </w:pPr>
      <w:r w:rsidRPr="00957005">
        <w:rPr>
          <w:b/>
          <w:lang w:val="de-CH"/>
        </w:rPr>
        <w:t xml:space="preserve">- Chapter 12: Other Response Variables (p. </w:t>
      </w:r>
      <w:r w:rsidR="00F43004" w:rsidRPr="00957005">
        <w:rPr>
          <w:b/>
          <w:lang w:val="de-CH"/>
        </w:rPr>
        <w:t>233 [AIC])</w:t>
      </w:r>
    </w:p>
    <w:p w14:paraId="367CD9C5" w14:textId="77777777" w:rsidR="00A46969" w:rsidRPr="00957005" w:rsidRDefault="00A46969" w:rsidP="006D784B">
      <w:pPr>
        <w:pStyle w:val="Literatur"/>
        <w:rPr>
          <w:lang w:val="de-CH"/>
        </w:rPr>
      </w:pPr>
      <w:r w:rsidRPr="00957005">
        <w:rPr>
          <w:lang w:val="de-CH"/>
        </w:rPr>
        <w:t xml:space="preserve">Burnham, K.P. &amp; Anderson, D.R. 2002. </w:t>
      </w:r>
      <w:r w:rsidRPr="00957005">
        <w:rPr>
          <w:i/>
          <w:lang w:val="de-CH"/>
        </w:rPr>
        <w:t>Model selection and multimodel inference – a practical information-theoretic approach</w:t>
      </w:r>
      <w:r w:rsidRPr="00957005">
        <w:rPr>
          <w:lang w:val="de-CH"/>
        </w:rPr>
        <w:t>. 2nd ed. Springer, New York, US: 488 pp.</w:t>
      </w:r>
    </w:p>
    <w:p w14:paraId="6EBB3DFE" w14:textId="77777777" w:rsidR="00A46969" w:rsidRPr="00957005" w:rsidRDefault="00A46969" w:rsidP="006D784B">
      <w:pPr>
        <w:pStyle w:val="Literatur"/>
        <w:rPr>
          <w:lang w:val="de-CH"/>
        </w:rPr>
      </w:pPr>
      <w:r w:rsidRPr="00957005">
        <w:rPr>
          <w:lang w:val="de-CH"/>
        </w:rPr>
        <w:t xml:space="preserve">Johnson, J.B. &amp; Omland, K.S. 2004. Model selection in ecology and evolution. </w:t>
      </w:r>
      <w:r w:rsidRPr="00957005">
        <w:rPr>
          <w:i/>
          <w:lang w:val="de-CH"/>
        </w:rPr>
        <w:t xml:space="preserve">Trends in Ecology and Evolution </w:t>
      </w:r>
      <w:r w:rsidRPr="00957005">
        <w:rPr>
          <w:lang w:val="de-CH"/>
        </w:rPr>
        <w:t>19: 101–108.</w:t>
      </w:r>
    </w:p>
    <w:p w14:paraId="690EF8F8" w14:textId="77777777" w:rsidR="00EB30DB" w:rsidRPr="00957005" w:rsidRDefault="00EB30DB" w:rsidP="006D784B">
      <w:pPr>
        <w:pStyle w:val="Literatur"/>
        <w:rPr>
          <w:lang w:val="de-CH"/>
        </w:rPr>
      </w:pPr>
      <w:r w:rsidRPr="00957005">
        <w:rPr>
          <w:lang w:val="de-CH"/>
        </w:rPr>
        <w:t xml:space="preserve">Logan, M. 2010. </w:t>
      </w:r>
      <w:r w:rsidRPr="00957005">
        <w:rPr>
          <w:i/>
          <w:lang w:val="de-CH"/>
        </w:rPr>
        <w:t>Biostatistical design and analysis using R. A practical guide</w:t>
      </w:r>
      <w:r w:rsidRPr="00957005">
        <w:rPr>
          <w:lang w:val="de-CH"/>
        </w:rPr>
        <w:t>. Wiley-Blackwell, Oxford, UK: 546 pp., v.a.</w:t>
      </w:r>
      <w:r w:rsidRPr="00957005">
        <w:rPr>
          <w:lang w:val="de-CH"/>
        </w:rPr>
        <w:br/>
        <w:t xml:space="preserve">- pp. 208-253 (Multiple und nicht-lineare Regressionen) </w:t>
      </w:r>
    </w:p>
    <w:p w14:paraId="7E7238A0" w14:textId="77777777" w:rsidR="00EB30DB" w:rsidRPr="00957005" w:rsidRDefault="00EB30DB" w:rsidP="006D784B">
      <w:pPr>
        <w:pStyle w:val="Literatur"/>
        <w:rPr>
          <w:lang w:val="de-CH"/>
        </w:rPr>
      </w:pPr>
      <w:r w:rsidRPr="00957005">
        <w:rPr>
          <w:lang w:val="de-CH"/>
        </w:rPr>
        <w:t xml:space="preserve">Quinn, P.Q. &amp; Keough, M.J. 2002. </w:t>
      </w:r>
      <w:r w:rsidRPr="00957005">
        <w:rPr>
          <w:i/>
          <w:lang w:val="de-CH"/>
        </w:rPr>
        <w:t>Experimental design and data analysis for biologists</w:t>
      </w:r>
      <w:r w:rsidRPr="00957005">
        <w:rPr>
          <w:lang w:val="de-CH"/>
        </w:rPr>
        <w:t>. Cambridge University Press, Cambridge, UK: 537 pp.</w:t>
      </w:r>
    </w:p>
    <w:p w14:paraId="49B09F2E" w14:textId="5ECB83F2" w:rsidR="00E379AC" w:rsidRPr="00957005" w:rsidRDefault="003C2132" w:rsidP="006D784B">
      <w:pPr>
        <w:pStyle w:val="berschrift1"/>
        <w:rPr>
          <w:lang w:val="de-CH"/>
        </w:rPr>
      </w:pPr>
      <w:bookmarkStart w:id="85" w:name="_Toc117278810"/>
      <w:r w:rsidRPr="00957005">
        <w:rPr>
          <w:b w:val="0"/>
          <w:lang w:val="de-CH"/>
        </w:rPr>
        <w:lastRenderedPageBreak/>
        <w:t>Statistik</w:t>
      </w:r>
      <w:r w:rsidR="00E379AC" w:rsidRPr="00957005">
        <w:rPr>
          <w:b w:val="0"/>
          <w:lang w:val="de-CH"/>
        </w:rPr>
        <w:t xml:space="preserve"> </w:t>
      </w:r>
      <w:r w:rsidR="00125A34" w:rsidRPr="00957005">
        <w:rPr>
          <w:b w:val="0"/>
          <w:lang w:val="de-CH"/>
        </w:rPr>
        <w:t>4</w:t>
      </w:r>
      <w:r w:rsidR="00CA35A0" w:rsidRPr="00957005">
        <w:rPr>
          <w:b w:val="0"/>
          <w:lang w:val="de-CH"/>
        </w:rPr>
        <w:t>:</w:t>
      </w:r>
      <w:r w:rsidR="00CA35A0" w:rsidRPr="00957005">
        <w:rPr>
          <w:b w:val="0"/>
          <w:lang w:val="de-CH"/>
        </w:rPr>
        <w:br/>
      </w:r>
      <w:r w:rsidR="00CA35A0" w:rsidRPr="00957005">
        <w:rPr>
          <w:lang w:val="de-CH"/>
        </w:rPr>
        <w:t>Komplexere Regressionsmethoden</w:t>
      </w:r>
      <w:bookmarkEnd w:id="85"/>
    </w:p>
    <w:p w14:paraId="17D77783" w14:textId="77777777" w:rsidR="00E379AC" w:rsidRPr="00957005" w:rsidRDefault="00103410" w:rsidP="006D784B">
      <w:pPr>
        <w:pStyle w:val="Textkrper"/>
        <w:rPr>
          <w:b/>
          <w:lang w:val="de-CH"/>
        </w:rPr>
      </w:pPr>
      <w:r w:rsidRPr="00957005">
        <w:rPr>
          <w:b/>
          <w:lang w:val="de-CH"/>
        </w:rPr>
        <w:t xml:space="preserve">Heute geht es hauptsächlich um </w:t>
      </w:r>
      <w:r w:rsidRPr="00957005">
        <w:rPr>
          <w:b/>
          <w:i/>
          <w:lang w:val="de-CH"/>
        </w:rPr>
        <w:t>generalized linear models</w:t>
      </w:r>
      <w:r w:rsidRPr="00957005">
        <w:rPr>
          <w:b/>
          <w:lang w:val="de-CH"/>
        </w:rPr>
        <w:t xml:space="preserve"> (GLMs), die einige wesentliche Limitierungen von linearen Modellen überwinden. Indem sie Fehler- und Varianzstrukturen explizit modellieren, ist man nicht mehr an Normalverteilung der Residuen und Varianzhomogenität gebunden. Bei </w:t>
      </w:r>
      <w:r w:rsidRPr="00957005">
        <w:rPr>
          <w:b/>
          <w:i/>
          <w:lang w:val="de-CH"/>
        </w:rPr>
        <w:t>generalized linear regressions</w:t>
      </w:r>
      <w:r w:rsidRPr="00957005">
        <w:rPr>
          <w:b/>
          <w:lang w:val="de-CH"/>
        </w:rPr>
        <w:t xml:space="preserve"> muss man sich zwischen verschiedenen Verteilungen und link-Strukturen entscheiden. Spezifisch werden wir uns die Poisson-Regressionen für Zähldaten und die logistische Regression für ja/nein-Daten anschauen. Danach folgt ein Einstieg in nicht-lineare Regressionen, die es erlauben, etwa Potenzgesetze oder Sättigungsfunktionen direkt zu modellieren. Zum Abschluss gibt es einen Ausblick auf Glättungsverfahren (LOWESS) und </w:t>
      </w:r>
      <w:r w:rsidRPr="00957005">
        <w:rPr>
          <w:b/>
          <w:i/>
          <w:lang w:val="de-CH"/>
        </w:rPr>
        <w:t>general additive models</w:t>
      </w:r>
      <w:r w:rsidRPr="00957005">
        <w:rPr>
          <w:b/>
          <w:lang w:val="de-CH"/>
        </w:rPr>
        <w:t xml:space="preserve"> (GAMs).</w:t>
      </w:r>
    </w:p>
    <w:p w14:paraId="4010A139" w14:textId="77777777" w:rsidR="00FD19D3" w:rsidRPr="00957005" w:rsidRDefault="00FD19D3" w:rsidP="001F6A5C">
      <w:pPr>
        <w:pStyle w:val="berschrift2"/>
      </w:pPr>
      <w:bookmarkStart w:id="86" w:name="_Toc117278811"/>
      <w:r w:rsidRPr="00957005">
        <w:t>Lernziele</w:t>
      </w:r>
      <w:bookmarkEnd w:id="86"/>
    </w:p>
    <w:p w14:paraId="5905F03B" w14:textId="77777777" w:rsidR="00FD19D3" w:rsidRPr="00957005" w:rsidRDefault="00FD19D3" w:rsidP="006D784B">
      <w:pPr>
        <w:contextualSpacing/>
        <w:textAlignment w:val="baseline"/>
        <w:rPr>
          <w:rFonts w:ascii="Arial" w:eastAsia="Times New Roman" w:hAnsi="Arial" w:cs="Arial"/>
          <w:i/>
          <w:lang w:val="de-CH" w:eastAsia="en-GB"/>
        </w:rPr>
      </w:pPr>
      <w:r w:rsidRPr="00957005">
        <w:rPr>
          <w:rFonts w:ascii="Arial" w:eastAsiaTheme="minorEastAsia" w:hAnsi="Arial" w:cs="Arial"/>
          <w:i/>
          <w:color w:val="000000" w:themeColor="text1"/>
          <w:lang w:val="de-CH" w:eastAsia="en-GB"/>
        </w:rPr>
        <w:t>Ihr…</w:t>
      </w:r>
    </w:p>
    <w:p w14:paraId="67B71904" w14:textId="77777777" w:rsidR="00FD47B6" w:rsidRPr="00957005" w:rsidRDefault="00FD47B6"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habt den Unterschied zwischen linearen und nicht-linearen Regressionen verstanden und könnt eine einfache </w:t>
      </w:r>
      <w:r w:rsidRPr="00957005">
        <w:rPr>
          <w:rFonts w:ascii="Arial" w:eastAsia="MS PGothic" w:hAnsi="Arial" w:cs="Arial"/>
          <w:b/>
          <w:i/>
          <w:iCs/>
          <w:color w:val="000000" w:themeColor="text1"/>
          <w:lang w:val="de-CH" w:eastAsia="en-GB"/>
        </w:rPr>
        <w:t>nicht-lineare Regression</w:t>
      </w:r>
      <w:r w:rsidRPr="00957005">
        <w:rPr>
          <w:rFonts w:ascii="Arial" w:eastAsia="MS PGothic" w:hAnsi="Arial" w:cs="Arial"/>
          <w:i/>
          <w:iCs/>
          <w:color w:val="000000" w:themeColor="text1"/>
          <w:lang w:val="de-CH" w:eastAsia="en-GB"/>
        </w:rPr>
        <w:t xml:space="preserve"> in R implementieren; </w:t>
      </w:r>
    </w:p>
    <w:p w14:paraId="76479BC5" w14:textId="77777777" w:rsidR="00FD47B6" w:rsidRPr="00957005" w:rsidRDefault="00FD47B6"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habt verstanden, worin sich </w:t>
      </w:r>
      <w:r w:rsidRPr="00957005">
        <w:rPr>
          <w:rFonts w:ascii="Arial" w:eastAsia="MS PGothic" w:hAnsi="Arial" w:cs="Arial"/>
          <w:b/>
          <w:i/>
          <w:iCs/>
          <w:color w:val="000000" w:themeColor="text1"/>
          <w:lang w:val="de-CH" w:eastAsia="en-GB"/>
        </w:rPr>
        <w:t xml:space="preserve">GLMs </w:t>
      </w:r>
      <w:r w:rsidRPr="00957005">
        <w:rPr>
          <w:rFonts w:ascii="Arial" w:eastAsia="MS PGothic" w:hAnsi="Arial" w:cs="Arial"/>
          <w:i/>
          <w:iCs/>
          <w:color w:val="000000" w:themeColor="text1"/>
          <w:lang w:val="de-CH" w:eastAsia="en-GB"/>
        </w:rPr>
        <w:t>von linearen Regressionen unterscheiden und wann sie zur Anwendung kommen; könnt die beiden häufigsten GLM-Typen l</w:t>
      </w:r>
      <w:r w:rsidRPr="00957005">
        <w:rPr>
          <w:rFonts w:ascii="Arial" w:eastAsia="MS PGothic" w:hAnsi="Arial" w:cs="Arial"/>
          <w:b/>
          <w:i/>
          <w:iCs/>
          <w:color w:val="000000" w:themeColor="text1"/>
          <w:lang w:val="de-CH" w:eastAsia="en-GB"/>
        </w:rPr>
        <w:t>ogistische Regression</w:t>
      </w:r>
      <w:r w:rsidRPr="00957005">
        <w:rPr>
          <w:rFonts w:ascii="Arial" w:eastAsia="MS PGothic" w:hAnsi="Arial" w:cs="Arial"/>
          <w:i/>
          <w:iCs/>
          <w:color w:val="000000" w:themeColor="text1"/>
          <w:lang w:val="de-CH" w:eastAsia="en-GB"/>
        </w:rPr>
        <w:t xml:space="preserve"> und </w:t>
      </w:r>
      <w:r w:rsidRPr="00957005">
        <w:rPr>
          <w:rFonts w:ascii="Arial" w:eastAsia="MS PGothic" w:hAnsi="Arial" w:cs="Arial"/>
          <w:b/>
          <w:i/>
          <w:iCs/>
          <w:color w:val="000000" w:themeColor="text1"/>
          <w:lang w:val="de-CH" w:eastAsia="en-GB"/>
        </w:rPr>
        <w:t>(Quasi-) Poisson-Regression</w:t>
      </w:r>
      <w:r w:rsidRPr="00957005">
        <w:rPr>
          <w:rFonts w:ascii="Arial" w:eastAsia="MS PGothic" w:hAnsi="Arial" w:cs="Arial"/>
          <w:i/>
          <w:iCs/>
          <w:color w:val="000000" w:themeColor="text1"/>
          <w:lang w:val="de-CH" w:eastAsia="en-GB"/>
        </w:rPr>
        <w:t xml:space="preserve"> in R richtig anwenden und die Ergebnisse interpretieren; und</w:t>
      </w:r>
    </w:p>
    <w:p w14:paraId="342FD54B" w14:textId="77777777" w:rsidR="00FD47B6" w:rsidRPr="00957005" w:rsidRDefault="00FD47B6" w:rsidP="00E01EDA">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wisst, wofür </w:t>
      </w:r>
      <w:r w:rsidRPr="00957005">
        <w:rPr>
          <w:rFonts w:ascii="Arial" w:eastAsia="MS PGothic" w:hAnsi="Arial" w:cs="Arial"/>
          <w:b/>
          <w:i/>
          <w:iCs/>
          <w:color w:val="000000" w:themeColor="text1"/>
          <w:lang w:val="de-CH" w:eastAsia="en-GB"/>
        </w:rPr>
        <w:t>LOWESS</w:t>
      </w:r>
      <w:r w:rsidRPr="00957005">
        <w:rPr>
          <w:rFonts w:ascii="Arial" w:eastAsia="MS PGothic" w:hAnsi="Arial" w:cs="Arial"/>
          <w:i/>
          <w:iCs/>
          <w:color w:val="000000" w:themeColor="text1"/>
          <w:lang w:val="de-CH" w:eastAsia="en-GB"/>
        </w:rPr>
        <w:t xml:space="preserve"> und </w:t>
      </w:r>
      <w:r w:rsidRPr="00957005">
        <w:rPr>
          <w:rFonts w:ascii="Arial" w:eastAsia="MS PGothic" w:hAnsi="Arial" w:cs="Arial"/>
          <w:b/>
          <w:i/>
          <w:iCs/>
          <w:color w:val="000000" w:themeColor="text1"/>
          <w:lang w:val="de-CH" w:eastAsia="en-GB"/>
        </w:rPr>
        <w:t>GAM</w:t>
      </w:r>
      <w:r w:rsidRPr="00957005">
        <w:rPr>
          <w:rFonts w:ascii="Arial" w:eastAsia="MS PGothic" w:hAnsi="Arial" w:cs="Arial"/>
          <w:i/>
          <w:iCs/>
          <w:color w:val="000000" w:themeColor="text1"/>
          <w:lang w:val="de-CH" w:eastAsia="en-GB"/>
        </w:rPr>
        <w:t xml:space="preserve"> stehen und wie man sie anwendet.</w:t>
      </w:r>
    </w:p>
    <w:p w14:paraId="0454125F" w14:textId="695FEA95" w:rsidR="00E379AC" w:rsidRPr="00957005" w:rsidRDefault="004E455D" w:rsidP="001F6A5C">
      <w:pPr>
        <w:pStyle w:val="berschrift2"/>
      </w:pPr>
      <w:bookmarkStart w:id="87" w:name="_Toc117278812"/>
      <w:r w:rsidRPr="00957005">
        <w:t>Von linearen Modellen zu GLMs</w:t>
      </w:r>
      <w:bookmarkEnd w:id="87"/>
    </w:p>
    <w:p w14:paraId="28516B14" w14:textId="183F18AB" w:rsidR="00E379AC" w:rsidRPr="00957005" w:rsidRDefault="009C51AE" w:rsidP="00E61655">
      <w:pPr>
        <w:pStyle w:val="berschrift3"/>
      </w:pPr>
      <w:bookmarkStart w:id="88" w:name="_Toc117278813"/>
      <w:r w:rsidRPr="00957005">
        <w:t>Zwei Beispiele</w:t>
      </w:r>
      <w:bookmarkEnd w:id="88"/>
    </w:p>
    <w:p w14:paraId="5685AA51" w14:textId="4D19A841" w:rsidR="00E379AC" w:rsidRPr="00957005" w:rsidRDefault="00F326BE" w:rsidP="006D784B">
      <w:pPr>
        <w:pStyle w:val="Textkrper"/>
        <w:rPr>
          <w:lang w:val="de-CH"/>
        </w:rPr>
      </w:pPr>
      <w:r w:rsidRPr="00957005">
        <w:rPr>
          <w:lang w:val="de-CH"/>
        </w:rPr>
        <w:t>Nehmen wir a</w:t>
      </w:r>
      <w:r w:rsidR="00731569" w:rsidRPr="00957005">
        <w:rPr>
          <w:lang w:val="de-CH"/>
        </w:rPr>
        <w:t>n, wir wollten modellieren, wie viele Besucher an einem Strandabschnitt zur Mittagszeit in Abhängigkeit von der herrschenden Lufttemperatur anzutreffen sind.</w:t>
      </w:r>
      <w:r w:rsidR="00EB216A" w:rsidRPr="00957005">
        <w:rPr>
          <w:lang w:val="de-CH"/>
        </w:rPr>
        <w:t xml:space="preserve"> Unsere Daten sehen folgendermassen aus und mit den bekannten Methoden können wir ein lm rechnen, dessen Ergebnis signifikant ist und sogar recht viel der Gesamtvarianz erklärt:</w:t>
      </w:r>
    </w:p>
    <w:p w14:paraId="284729C1" w14:textId="7BB4C3CC" w:rsidR="00EB216A" w:rsidRPr="00957005" w:rsidRDefault="009D7ED9" w:rsidP="009D7ED9">
      <w:pPr>
        <w:pStyle w:val="Textkrper"/>
        <w:spacing w:before="360" w:after="360"/>
        <w:rPr>
          <w:lang w:val="de-CH"/>
        </w:rPr>
      </w:pPr>
      <w:r w:rsidRPr="00957005">
        <w:rPr>
          <w:noProof/>
          <w:lang w:val="de-CH" w:eastAsia="en-GB"/>
        </w:rPr>
        <w:lastRenderedPageBreak/>
        <w:drawing>
          <wp:inline distT="0" distB="0" distL="0" distR="0" wp14:anchorId="4D47EAEF" wp14:editId="57B3F7BA">
            <wp:extent cx="2257425" cy="2773249"/>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60978" cy="2777614"/>
                    </a:xfrm>
                    <a:prstGeom prst="rect">
                      <a:avLst/>
                    </a:prstGeom>
                    <a:noFill/>
                    <a:ln>
                      <a:noFill/>
                    </a:ln>
                  </pic:spPr>
                </pic:pic>
              </a:graphicData>
            </a:graphic>
          </wp:inline>
        </w:drawing>
      </w:r>
      <w:r w:rsidR="002C5465" w:rsidRPr="00957005">
        <w:rPr>
          <w:noProof/>
          <w:lang w:val="de-CH" w:eastAsia="en-GB"/>
        </w:rPr>
        <w:drawing>
          <wp:inline distT="0" distB="0" distL="0" distR="0" wp14:anchorId="6A9A6CF5" wp14:editId="0872C165">
            <wp:extent cx="3600149" cy="2886075"/>
            <wp:effectExtent l="0" t="0" r="635"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t="9064" b="2339"/>
                    <a:stretch/>
                  </pic:blipFill>
                  <pic:spPr bwMode="auto">
                    <a:xfrm>
                      <a:off x="0" y="0"/>
                      <a:ext cx="3600000" cy="2885955"/>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2CBD959" w14:textId="6B236BC7" w:rsidR="00D729C5" w:rsidRPr="00957005" w:rsidRDefault="00D729C5" w:rsidP="00D729C5">
      <w:pPr>
        <w:pStyle w:val="Textkrper"/>
        <w:rPr>
          <w:b/>
          <w:lang w:val="de-CH"/>
        </w:rPr>
      </w:pPr>
      <w:r w:rsidRPr="00957005">
        <w:rPr>
          <w:lang w:val="de-CH"/>
        </w:rPr>
        <w:t>Unsere abhängige Variable ist eine Zählung und verhält sich daher anders</w:t>
      </w:r>
      <w:r w:rsidR="007174C7" w:rsidRPr="00957005">
        <w:rPr>
          <w:lang w:val="de-CH"/>
        </w:rPr>
        <w:t xml:space="preserve"> als eine echt</w:t>
      </w:r>
      <w:r w:rsidR="00477FF7" w:rsidRPr="00957005">
        <w:rPr>
          <w:lang w:val="de-CH"/>
        </w:rPr>
        <w:t xml:space="preserve">e metrische Variable (etwa einer Messung des pH-Wertes). </w:t>
      </w:r>
      <w:r w:rsidR="00477FF7" w:rsidRPr="00957005">
        <w:rPr>
          <w:b/>
          <w:lang w:val="de-CH"/>
        </w:rPr>
        <w:t>Zähldaten</w:t>
      </w:r>
      <w:r w:rsidR="00477FF7" w:rsidRPr="00957005">
        <w:rPr>
          <w:lang w:val="de-CH"/>
        </w:rPr>
        <w:t xml:space="preserve"> stellen lineare Modelle (</w:t>
      </w:r>
      <w:r w:rsidR="00477FF7" w:rsidRPr="00957005">
        <w:rPr>
          <w:rFonts w:ascii="Courier New" w:hAnsi="Courier New" w:cs="Courier New"/>
          <w:lang w:val="de-CH"/>
        </w:rPr>
        <w:t>lm</w:t>
      </w:r>
      <w:r w:rsidR="00477FF7" w:rsidRPr="00957005">
        <w:rPr>
          <w:lang w:val="de-CH"/>
        </w:rPr>
        <w:t xml:space="preserve">) vor </w:t>
      </w:r>
      <w:r w:rsidR="00477FF7" w:rsidRPr="00957005">
        <w:rPr>
          <w:b/>
          <w:lang w:val="de-CH"/>
        </w:rPr>
        <w:t>vier Probleme:</w:t>
      </w:r>
    </w:p>
    <w:p w14:paraId="576C4EDB" w14:textId="064E4961" w:rsidR="00C843DF" w:rsidRPr="00957005" w:rsidRDefault="00C843DF"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Lineare Modelle sagen immer auch das Auftreten </w:t>
      </w:r>
      <w:r w:rsidRPr="00957005">
        <w:rPr>
          <w:rFonts w:eastAsia="Times New Roman" w:cs="Arial"/>
          <w:b/>
          <w:lang w:eastAsia="en-GB"/>
        </w:rPr>
        <w:t>negativer Werte</w:t>
      </w:r>
      <w:r w:rsidRPr="00957005">
        <w:rPr>
          <w:rFonts w:eastAsia="Times New Roman" w:cs="Arial"/>
          <w:lang w:eastAsia="en-GB"/>
        </w:rPr>
        <w:t xml:space="preserve"> voraus</w:t>
      </w:r>
      <w:r w:rsidR="00612E0A" w:rsidRPr="00957005">
        <w:rPr>
          <w:rFonts w:eastAsia="Times New Roman" w:cs="Arial"/>
          <w:lang w:eastAsia="en-GB"/>
        </w:rPr>
        <w:t xml:space="preserve">, wohingegen </w:t>
      </w:r>
      <w:r w:rsidR="00612E0A" w:rsidRPr="00957005">
        <w:rPr>
          <w:rFonts w:eastAsia="Times New Roman" w:cs="Arial"/>
          <w:b/>
          <w:lang w:eastAsia="en-GB"/>
        </w:rPr>
        <w:t>absolute Häufigkeiten immer positive Ganzzahlen</w:t>
      </w:r>
      <w:r w:rsidR="00612E0A" w:rsidRPr="00957005">
        <w:rPr>
          <w:rFonts w:eastAsia="Times New Roman" w:cs="Arial"/>
          <w:lang w:eastAsia="en-GB"/>
        </w:rPr>
        <w:t xml:space="preserve"> sind</w:t>
      </w:r>
      <w:r w:rsidRPr="00957005">
        <w:rPr>
          <w:rFonts w:eastAsia="Times New Roman" w:cs="Arial"/>
          <w:lang w:eastAsia="en-GB"/>
        </w:rPr>
        <w:t xml:space="preserve"> (im obigen Beispiel</w:t>
      </w:r>
      <w:r w:rsidR="00612E0A" w:rsidRPr="00957005">
        <w:rPr>
          <w:rFonts w:eastAsia="Times New Roman" w:cs="Arial"/>
          <w:lang w:eastAsia="en-GB"/>
        </w:rPr>
        <w:t xml:space="preserve"> würde das Modell </w:t>
      </w:r>
      <w:r w:rsidR="0037296E" w:rsidRPr="00957005">
        <w:rPr>
          <w:rFonts w:eastAsia="Times New Roman" w:cs="Arial"/>
          <w:lang w:eastAsia="en-GB"/>
        </w:rPr>
        <w:t>bereits im gefitteten Bereich, unter etwa 12</w:t>
      </w:r>
      <w:r w:rsidR="00FE3216" w:rsidRPr="00957005">
        <w:rPr>
          <w:rFonts w:eastAsia="Times New Roman" w:cs="Arial"/>
          <w:lang w:eastAsia="en-GB"/>
        </w:rPr>
        <w:t> </w:t>
      </w:r>
      <w:r w:rsidR="0037296E" w:rsidRPr="00957005">
        <w:rPr>
          <w:rFonts w:eastAsia="Times New Roman" w:cs="Arial"/>
          <w:lang w:eastAsia="en-GB"/>
        </w:rPr>
        <w:t>°C, negative Menschen</w:t>
      </w:r>
      <w:r w:rsidR="00E742D0" w:rsidRPr="00957005">
        <w:rPr>
          <w:rFonts w:eastAsia="Times New Roman" w:cs="Arial"/>
          <w:lang w:eastAsia="en-GB"/>
        </w:rPr>
        <w:t xml:space="preserve"> vorhersagen).</w:t>
      </w:r>
    </w:p>
    <w:p w14:paraId="6415DBC2" w14:textId="09D4E8CB" w:rsidR="00E742D0" w:rsidRPr="00957005" w:rsidRDefault="00E742D0"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Nahezu immer sind </w:t>
      </w:r>
      <w:r w:rsidR="007D190E" w:rsidRPr="00957005">
        <w:rPr>
          <w:rFonts w:eastAsia="Times New Roman" w:cs="Arial"/>
          <w:lang w:eastAsia="en-GB"/>
        </w:rPr>
        <w:t>Z</w:t>
      </w:r>
      <w:r w:rsidRPr="00957005">
        <w:rPr>
          <w:rFonts w:eastAsia="Times New Roman" w:cs="Arial"/>
          <w:lang w:eastAsia="en-GB"/>
        </w:rPr>
        <w:t xml:space="preserve">ähldaten </w:t>
      </w:r>
      <w:r w:rsidRPr="00957005">
        <w:rPr>
          <w:rFonts w:eastAsia="Times New Roman" w:cs="Arial"/>
          <w:b/>
          <w:lang w:eastAsia="en-GB"/>
        </w:rPr>
        <w:t>rechtsschief verteilt</w:t>
      </w:r>
      <w:r w:rsidRPr="00957005">
        <w:rPr>
          <w:rFonts w:eastAsia="Times New Roman" w:cs="Arial"/>
          <w:lang w:eastAsia="en-GB"/>
        </w:rPr>
        <w:t>, also nicht normalverteilt und auch nicht symmetrisch</w:t>
      </w:r>
    </w:p>
    <w:p w14:paraId="50029AC9" w14:textId="48E75A9E" w:rsidR="00E742D0" w:rsidRPr="00957005" w:rsidRDefault="007D190E"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Bei Zähldaten nimmt n</w:t>
      </w:r>
      <w:r w:rsidR="00E742D0" w:rsidRPr="00957005">
        <w:rPr>
          <w:rFonts w:eastAsia="Times New Roman" w:cs="Arial"/>
          <w:lang w:eastAsia="en-GB"/>
        </w:rPr>
        <w:t xml:space="preserve">ahezu immer die </w:t>
      </w:r>
      <w:r w:rsidR="00E742D0" w:rsidRPr="00957005">
        <w:rPr>
          <w:rFonts w:eastAsia="Times New Roman" w:cs="Arial"/>
          <w:b/>
          <w:lang w:eastAsia="en-GB"/>
        </w:rPr>
        <w:t>Varianz mit dem Mittelwert zu</w:t>
      </w:r>
      <w:r w:rsidR="00E742D0" w:rsidRPr="00957005">
        <w:rPr>
          <w:rFonts w:eastAsia="Times New Roman" w:cs="Arial"/>
          <w:lang w:eastAsia="en-GB"/>
        </w:rPr>
        <w:t>.</w:t>
      </w:r>
    </w:p>
    <w:p w14:paraId="47F36114" w14:textId="5EE011FB" w:rsidR="007D190E" w:rsidRPr="00957005" w:rsidRDefault="007D190E"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Zähldaten folgen keiner kontinuierlichen (wie die Normalverteilung), sondern einer </w:t>
      </w:r>
      <w:r w:rsidRPr="00957005">
        <w:rPr>
          <w:rFonts w:eastAsia="Times New Roman" w:cs="Arial"/>
          <w:b/>
          <w:lang w:eastAsia="en-GB"/>
        </w:rPr>
        <w:t>diskreten Verteilung</w:t>
      </w:r>
      <w:r w:rsidRPr="00957005">
        <w:rPr>
          <w:rFonts w:eastAsia="Times New Roman" w:cs="Arial"/>
          <w:lang w:eastAsia="en-GB"/>
        </w:rPr>
        <w:t>.</w:t>
      </w:r>
    </w:p>
    <w:p w14:paraId="11DDA64B" w14:textId="1BE49B89" w:rsidR="004B4AE4" w:rsidRPr="00957005" w:rsidRDefault="004B4AE4" w:rsidP="004B4AE4">
      <w:pPr>
        <w:pStyle w:val="Textkrper"/>
        <w:rPr>
          <w:lang w:val="de-CH"/>
        </w:rPr>
      </w:pPr>
      <w:r w:rsidRPr="00957005">
        <w:rPr>
          <w:lang w:val="de-CH"/>
        </w:rPr>
        <w:t xml:space="preserve">Theoretisch sind also die Voraussetzungen für ein lineares Modell bei Zähldaten nie erfüllt. </w:t>
      </w:r>
      <w:r w:rsidR="0037727A" w:rsidRPr="00957005">
        <w:rPr>
          <w:lang w:val="de-CH"/>
        </w:rPr>
        <w:t xml:space="preserve">In der Praxis gibt es aber Situationen, wo die Verletzung der Annahmen für das Modell nicht weiter problematisch ist und man mit einem </w:t>
      </w:r>
      <w:r w:rsidR="0037727A" w:rsidRPr="00957005">
        <w:rPr>
          <w:rFonts w:ascii="Courier New" w:hAnsi="Courier New" w:cs="Courier New"/>
          <w:lang w:val="de-CH"/>
        </w:rPr>
        <w:t>lm</w:t>
      </w:r>
      <w:r w:rsidR="0037727A" w:rsidRPr="00957005">
        <w:rPr>
          <w:lang w:val="de-CH"/>
        </w:rPr>
        <w:t xml:space="preserve"> zu korrekten Aussagen gelangen kann</w:t>
      </w:r>
      <w:r w:rsidR="003D0FA9" w:rsidRPr="00957005">
        <w:rPr>
          <w:lang w:val="de-CH"/>
        </w:rPr>
        <w:t xml:space="preserve">. Relativ problemlos </w:t>
      </w:r>
      <w:r w:rsidR="00372C43" w:rsidRPr="00957005">
        <w:rPr>
          <w:lang w:val="de-CH"/>
        </w:rPr>
        <w:t>funktioniert das (und wird auch noch häufig getan), wenn (a) alle Werte der Antwortvariablen weit von 0 entfernt sind und (b)</w:t>
      </w:r>
      <w:r w:rsidR="0037296E" w:rsidRPr="00957005">
        <w:rPr>
          <w:lang w:val="de-CH"/>
        </w:rPr>
        <w:t xml:space="preserve"> </w:t>
      </w:r>
      <w:r w:rsidR="00397C00" w:rsidRPr="00957005">
        <w:rPr>
          <w:lang w:val="de-CH"/>
        </w:rPr>
        <w:t>die Werte der Antwortvariable um deutlich weniger als</w:t>
      </w:r>
      <w:r w:rsidR="000E5F3B" w:rsidRPr="00957005">
        <w:rPr>
          <w:lang w:val="de-CH"/>
        </w:rPr>
        <w:t xml:space="preserve"> eine Grössenordnung (d.h. Faktor 10) variieren.</w:t>
      </w:r>
      <w:r w:rsidR="00500F36" w:rsidRPr="00957005">
        <w:rPr>
          <w:lang w:val="de-CH"/>
        </w:rPr>
        <w:t xml:space="preserve"> Im obigen Beispiel beträgt der Quotient des grössten und kleinsten Wertes der Antwortvariablen 2000 / 12 = </w:t>
      </w:r>
      <w:r w:rsidR="00C52622" w:rsidRPr="00957005">
        <w:rPr>
          <w:lang w:val="de-CH"/>
        </w:rPr>
        <w:t>167. Mit etwas Erfahrung sehen wir schon im Scatterplot, dass hier Linearität und Varianzhomogenität verletzt sind.</w:t>
      </w:r>
    </w:p>
    <w:p w14:paraId="2C2F970F" w14:textId="35208A2D" w:rsidR="00C52622" w:rsidRPr="00957005" w:rsidRDefault="00600F81" w:rsidP="004B4AE4">
      <w:pPr>
        <w:pStyle w:val="Textkrper"/>
        <w:rPr>
          <w:lang w:val="de-CH"/>
        </w:rPr>
      </w:pPr>
      <w:r w:rsidRPr="00957005">
        <w:rPr>
          <w:lang w:val="de-CH"/>
        </w:rPr>
        <w:t>Ein anderes Beispiel, bei dem ein lineares Modell</w:t>
      </w:r>
      <w:r w:rsidR="00D83A4F" w:rsidRPr="00957005">
        <w:rPr>
          <w:lang w:val="de-CH"/>
        </w:rPr>
        <w:t xml:space="preserve"> offensichtlich und immer scheitern würde, wäre eine Befragung von Touristen an</w:t>
      </w:r>
      <w:r w:rsidR="00087235" w:rsidRPr="00957005">
        <w:rPr>
          <w:lang w:val="de-CH"/>
        </w:rPr>
        <w:t xml:space="preserve"> Tagen unterschiedlicher Temperatur, ob sie schwimmen gegangen sind. Das Ergebnis könnte wie folgt aussehen</w:t>
      </w:r>
      <w:r w:rsidR="004C00F8" w:rsidRPr="00957005">
        <w:rPr>
          <w:lang w:val="de-CH"/>
        </w:rPr>
        <w:t xml:space="preserve"> (stark gekürzte Tabelle, an jedem Tag (d.h. bei gleicher Temperatur) wurden jeweils mehrere Touristen befragt)</w:t>
      </w:r>
      <w:r w:rsidR="00087235" w:rsidRPr="00957005">
        <w:rPr>
          <w:lang w:val="de-CH"/>
        </w:rPr>
        <w:t>:</w:t>
      </w:r>
    </w:p>
    <w:p w14:paraId="40A0059D" w14:textId="75E8C3C2" w:rsidR="00D1382B" w:rsidRPr="00957005" w:rsidRDefault="00D1382B" w:rsidP="00D1382B">
      <w:pPr>
        <w:pStyle w:val="Textkrper"/>
        <w:spacing w:before="360" w:after="360"/>
        <w:jc w:val="center"/>
        <w:rPr>
          <w:lang w:val="de-CH"/>
        </w:rPr>
      </w:pPr>
      <w:r w:rsidRPr="00957005">
        <w:rPr>
          <w:noProof/>
          <w:lang w:val="de-CH" w:eastAsia="en-GB"/>
        </w:rPr>
        <w:lastRenderedPageBreak/>
        <w:drawing>
          <wp:inline distT="0" distB="0" distL="0" distR="0" wp14:anchorId="0A444DA0" wp14:editId="627A8FA0">
            <wp:extent cx="2257200" cy="1976832"/>
            <wp:effectExtent l="0" t="0" r="0" b="444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57200" cy="1976832"/>
                    </a:xfrm>
                    <a:prstGeom prst="rect">
                      <a:avLst/>
                    </a:prstGeom>
                    <a:noFill/>
                    <a:ln>
                      <a:noFill/>
                    </a:ln>
                  </pic:spPr>
                </pic:pic>
              </a:graphicData>
            </a:graphic>
          </wp:inline>
        </w:drawing>
      </w:r>
    </w:p>
    <w:p w14:paraId="7DF3CEC0" w14:textId="5F0DE492" w:rsidR="00600F81" w:rsidRPr="00957005" w:rsidRDefault="00600F81" w:rsidP="00600F81">
      <w:pPr>
        <w:pStyle w:val="Textkrper"/>
        <w:rPr>
          <w:lang w:val="de-CH"/>
        </w:rPr>
      </w:pPr>
      <w:r w:rsidRPr="00957005">
        <w:rPr>
          <w:lang w:val="de-CH"/>
        </w:rPr>
        <w:t>Bei solchen „binären Daten“ bestehen zwei hauptsächliche Probleme für lineare Modelle:</w:t>
      </w:r>
    </w:p>
    <w:p w14:paraId="206CFF57" w14:textId="7F495954" w:rsidR="00600F81" w:rsidRPr="00957005" w:rsidRDefault="009C51AE" w:rsidP="00E01EDA">
      <w:pPr>
        <w:pStyle w:val="Listenabsatz"/>
        <w:numPr>
          <w:ilvl w:val="0"/>
          <w:numId w:val="7"/>
        </w:numPr>
        <w:spacing w:after="120" w:line="276" w:lineRule="auto"/>
        <w:ind w:left="714" w:hanging="357"/>
        <w:textAlignment w:val="baseline"/>
        <w:rPr>
          <w:rFonts w:eastAsia="Times New Roman" w:cs="Arial"/>
          <w:lang w:eastAsia="en-GB"/>
        </w:rPr>
      </w:pPr>
      <w:r w:rsidRPr="00957005">
        <w:rPr>
          <w:rFonts w:eastAsia="Times New Roman" w:cs="Arial"/>
          <w:lang w:eastAsia="en-GB"/>
        </w:rPr>
        <w:t>Die Werteverteilung ist nach unten und nach oben begrenzt.</w:t>
      </w:r>
    </w:p>
    <w:p w14:paraId="3438BA21" w14:textId="3BF4E773" w:rsidR="009C51AE" w:rsidRPr="00957005" w:rsidRDefault="009C51AE" w:rsidP="00E01EDA">
      <w:pPr>
        <w:pStyle w:val="Listenabsatz"/>
        <w:numPr>
          <w:ilvl w:val="0"/>
          <w:numId w:val="7"/>
        </w:numPr>
        <w:spacing w:after="120" w:line="276" w:lineRule="auto"/>
        <w:ind w:left="714" w:hanging="357"/>
        <w:textAlignment w:val="baseline"/>
        <w:rPr>
          <w:rFonts w:eastAsia="Times New Roman" w:cs="Arial"/>
          <w:lang w:eastAsia="en-GB"/>
        </w:rPr>
      </w:pPr>
      <w:r w:rsidRPr="00957005">
        <w:rPr>
          <w:rFonts w:eastAsia="Times New Roman" w:cs="Arial"/>
          <w:lang w:eastAsia="en-GB"/>
        </w:rPr>
        <w:t>Es gibt überhaupt nur zwei mögliche Werte, nein und ja, als 0 und 1 codiert.</w:t>
      </w:r>
    </w:p>
    <w:p w14:paraId="47195799" w14:textId="1CD6EC23" w:rsidR="00F326BE" w:rsidRPr="00957005" w:rsidRDefault="00F326BE" w:rsidP="00E61655">
      <w:pPr>
        <w:pStyle w:val="berschrift3"/>
      </w:pPr>
      <w:bookmarkStart w:id="89" w:name="_Toc117278814"/>
      <w:r w:rsidRPr="00957005">
        <w:t>Die Idee der Generalized linear models (GLMs)</w:t>
      </w:r>
      <w:bookmarkEnd w:id="89"/>
    </w:p>
    <w:p w14:paraId="3242583B" w14:textId="73E9ECEC" w:rsidR="00F326BE" w:rsidRPr="00957005" w:rsidRDefault="009C51AE" w:rsidP="00F326BE">
      <w:pPr>
        <w:pStyle w:val="Textkrper"/>
        <w:rPr>
          <w:lang w:val="de-CH"/>
        </w:rPr>
      </w:pPr>
      <w:r w:rsidRPr="00957005">
        <w:rPr>
          <w:b/>
          <w:i/>
          <w:lang w:val="de-CH"/>
        </w:rPr>
        <w:t>Generalized linear models</w:t>
      </w:r>
      <w:r w:rsidRPr="00957005">
        <w:rPr>
          <w:b/>
          <w:lang w:val="de-CH"/>
        </w:rPr>
        <w:t xml:space="preserve"> (GLMs)</w:t>
      </w:r>
      <w:r w:rsidRPr="00957005">
        <w:rPr>
          <w:lang w:val="de-CH"/>
        </w:rPr>
        <w:t xml:space="preserve"> verallgemeinern </w:t>
      </w:r>
      <w:r w:rsidRPr="00957005">
        <w:rPr>
          <w:b/>
          <w:lang w:val="de-CH"/>
        </w:rPr>
        <w:t>lineare Modelle (LMs)</w:t>
      </w:r>
      <w:r w:rsidR="0069546B" w:rsidRPr="00957005">
        <w:rPr>
          <w:lang w:val="de-CH"/>
        </w:rPr>
        <w:t>,</w:t>
      </w:r>
      <w:r w:rsidRPr="00957005">
        <w:rPr>
          <w:lang w:val="de-CH"/>
        </w:rPr>
        <w:t xml:space="preserve"> um Fälle</w:t>
      </w:r>
      <w:r w:rsidR="00A3164E" w:rsidRPr="00957005">
        <w:rPr>
          <w:lang w:val="de-CH"/>
        </w:rPr>
        <w:t xml:space="preserve"> wie die geschilderten (Zähldaten, Binärdaten, für weitere Beispiele siehe Crawley (2015)) modellieren zu können. </w:t>
      </w:r>
      <w:r w:rsidR="0069546B" w:rsidRPr="00957005">
        <w:rPr>
          <w:lang w:val="de-CH"/>
        </w:rPr>
        <w:t>„Generalisiert“ heissen die GLMs aus folgenden drei Gründen:</w:t>
      </w:r>
    </w:p>
    <w:p w14:paraId="1E6A1E9D" w14:textId="7561C7CD" w:rsidR="0069546B" w:rsidRPr="00957005" w:rsidRDefault="0069546B"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Alle LMs sind im Begriff GLM eingeschlossen (aber viele GLMs sind keine LMs).</w:t>
      </w:r>
    </w:p>
    <w:p w14:paraId="71E19017" w14:textId="0CF680B6" w:rsidR="0069546B" w:rsidRPr="00957005" w:rsidRDefault="0069546B"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Die </w:t>
      </w:r>
      <w:r w:rsidRPr="00957005">
        <w:rPr>
          <w:rFonts w:eastAsia="Times New Roman" w:cs="Arial"/>
          <w:b/>
          <w:lang w:eastAsia="en-GB"/>
        </w:rPr>
        <w:t>Verteilung der „Zufallskomponente“</w:t>
      </w:r>
      <w:r w:rsidRPr="00957005">
        <w:rPr>
          <w:rFonts w:eastAsia="Times New Roman" w:cs="Arial"/>
          <w:lang w:eastAsia="en-GB"/>
        </w:rPr>
        <w:t xml:space="preserve"> (= Residuen) kann sich </w:t>
      </w:r>
      <w:r w:rsidRPr="00957005">
        <w:rPr>
          <w:rFonts w:eastAsia="Times New Roman" w:cs="Arial"/>
          <w:b/>
          <w:lang w:eastAsia="en-GB"/>
        </w:rPr>
        <w:t>von einer Normalverteilung unterscheiden</w:t>
      </w:r>
      <w:r w:rsidRPr="00957005">
        <w:rPr>
          <w:rFonts w:eastAsia="Times New Roman" w:cs="Arial"/>
          <w:lang w:eastAsia="en-GB"/>
        </w:rPr>
        <w:t xml:space="preserve"> (muss aber aus der exponentiellen Familie von Verteilungen sein).</w:t>
      </w:r>
    </w:p>
    <w:p w14:paraId="7F94DD30" w14:textId="26A19BD3" w:rsidR="0069546B" w:rsidRPr="00957005" w:rsidRDefault="00F03BFD"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Die abhängige Variable kann </w:t>
      </w:r>
      <w:r w:rsidRPr="00957005">
        <w:rPr>
          <w:rFonts w:eastAsia="Times New Roman" w:cs="Arial"/>
          <w:b/>
          <w:lang w:eastAsia="en-GB"/>
        </w:rPr>
        <w:t xml:space="preserve">auf verschiedene Weise mit den Prädiktoren verknüpft </w:t>
      </w:r>
      <w:r w:rsidRPr="00957005">
        <w:rPr>
          <w:rFonts w:eastAsia="Times New Roman" w:cs="Arial"/>
          <w:lang w:eastAsia="en-GB"/>
        </w:rPr>
        <w:t>(</w:t>
      </w:r>
      <w:r w:rsidRPr="00957005">
        <w:rPr>
          <w:rFonts w:eastAsia="Times New Roman" w:cs="Arial"/>
          <w:i/>
          <w:lang w:eastAsia="en-GB"/>
        </w:rPr>
        <w:t>linked</w:t>
      </w:r>
      <w:r w:rsidRPr="00957005">
        <w:rPr>
          <w:rFonts w:eastAsia="Times New Roman" w:cs="Arial"/>
          <w:lang w:eastAsia="en-GB"/>
        </w:rPr>
        <w:t>) sein.</w:t>
      </w:r>
    </w:p>
    <w:p w14:paraId="08CC5905" w14:textId="3FC2C736" w:rsidR="00D7644C" w:rsidRPr="00957005" w:rsidRDefault="00D7644C" w:rsidP="00E61655">
      <w:pPr>
        <w:pStyle w:val="berschrift3"/>
      </w:pPr>
      <w:bookmarkStart w:id="90" w:name="_Toc117278815"/>
      <w:r w:rsidRPr="00957005">
        <w:t>Die drei Komponenten eines GLM</w:t>
      </w:r>
      <w:bookmarkEnd w:id="90"/>
    </w:p>
    <w:p w14:paraId="6785C232" w14:textId="5F270FC3" w:rsidR="0069546B" w:rsidRPr="00957005" w:rsidRDefault="00B10405" w:rsidP="00F326BE">
      <w:pPr>
        <w:pStyle w:val="Textkrper"/>
        <w:rPr>
          <w:lang w:val="de-CH"/>
        </w:rPr>
      </w:pPr>
      <w:r w:rsidRPr="00957005">
        <w:rPr>
          <w:lang w:val="de-CH"/>
        </w:rPr>
        <w:t>Ein GLM setzt sich aus drei Komponenten zusammen, die relativ frei kombiniert werden können (aber für</w:t>
      </w:r>
      <w:r w:rsidR="00AA5F2C" w:rsidRPr="00957005">
        <w:rPr>
          <w:lang w:val="de-CH"/>
        </w:rPr>
        <w:t xml:space="preserve"> bestimmte Zufallskomponenten gibt es Standard-Link-Funktionen):</w:t>
      </w:r>
    </w:p>
    <w:p w14:paraId="295C7624" w14:textId="44F7528F" w:rsidR="00AA5F2C" w:rsidRPr="00957005" w:rsidRDefault="00AA5F2C" w:rsidP="008959DF">
      <w:pPr>
        <w:pStyle w:val="Textkrper"/>
        <w:ind w:left="357" w:hanging="357"/>
        <w:rPr>
          <w:b/>
          <w:lang w:val="de-CH"/>
        </w:rPr>
      </w:pPr>
      <w:r w:rsidRPr="00957005">
        <w:rPr>
          <w:lang w:val="de-CH"/>
        </w:rPr>
        <w:t xml:space="preserve">1. </w:t>
      </w:r>
      <w:r w:rsidR="00267F1C" w:rsidRPr="00957005">
        <w:rPr>
          <w:lang w:val="de-CH"/>
        </w:rPr>
        <w:tab/>
      </w:r>
      <w:r w:rsidRPr="00957005">
        <w:rPr>
          <w:b/>
          <w:lang w:val="de-CH"/>
        </w:rPr>
        <w:t>Zufallskomponente (d. h. die Verteilung der Residuen):</w:t>
      </w:r>
    </w:p>
    <w:p w14:paraId="34E12CDA" w14:textId="4406798B" w:rsidR="008959DF" w:rsidRPr="00957005" w:rsidRDefault="00554ABF"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normal</w:t>
      </w:r>
    </w:p>
    <w:p w14:paraId="2DF8FCC9" w14:textId="4771B11F" w:rsidR="00554ABF" w:rsidRPr="00957005" w:rsidRDefault="00554ABF"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binomial: z. B. ja/nein, tot/lebendig</w:t>
      </w:r>
    </w:p>
    <w:p w14:paraId="6FA4D41E" w14:textId="09BC41AB" w:rsidR="00554ABF" w:rsidRPr="00957005" w:rsidRDefault="00554ABF"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Poisson: Zähldaten (funktioniert aber nicht immer)</w:t>
      </w:r>
    </w:p>
    <w:p w14:paraId="216A6548" w14:textId="47BDD44C" w:rsidR="00554ABF" w:rsidRPr="00957005" w:rsidRDefault="00554ABF"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gamma</w:t>
      </w:r>
    </w:p>
    <w:p w14:paraId="162FEDAD" w14:textId="58864844" w:rsidR="00554ABF" w:rsidRPr="00957005" w:rsidRDefault="00554ABF"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negativ binomial (Dispersionsparameter muss geschätzt werden)</w:t>
      </w:r>
    </w:p>
    <w:p w14:paraId="67A526A1" w14:textId="1960991F" w:rsidR="00AA5F2C" w:rsidRPr="00957005" w:rsidRDefault="00AA5F2C" w:rsidP="008959DF">
      <w:pPr>
        <w:pStyle w:val="Textkrper"/>
        <w:ind w:left="357" w:hanging="357"/>
        <w:rPr>
          <w:lang w:val="de-CH"/>
        </w:rPr>
      </w:pPr>
      <w:r w:rsidRPr="00957005">
        <w:rPr>
          <w:lang w:val="de-CH"/>
        </w:rPr>
        <w:t xml:space="preserve">2. </w:t>
      </w:r>
      <w:r w:rsidR="00267F1C" w:rsidRPr="00957005">
        <w:rPr>
          <w:lang w:val="de-CH"/>
        </w:rPr>
        <w:tab/>
      </w:r>
      <w:r w:rsidRPr="00957005">
        <w:rPr>
          <w:b/>
          <w:lang w:val="de-CH"/>
        </w:rPr>
        <w:t xml:space="preserve">Systematische Komponente (d. h. die </w:t>
      </w:r>
      <w:r w:rsidRPr="00957005">
        <w:rPr>
          <w:b/>
          <w:i/>
          <w:lang w:val="de-CH"/>
        </w:rPr>
        <w:t>x</w:t>
      </w:r>
      <w:r w:rsidRPr="00957005">
        <w:rPr>
          <w:b/>
          <w:lang w:val="de-CH"/>
        </w:rPr>
        <w:t>-Werte)</w:t>
      </w:r>
      <w:r w:rsidR="00267F1C" w:rsidRPr="00957005">
        <w:rPr>
          <w:b/>
          <w:lang w:val="de-CH"/>
        </w:rPr>
        <w:t>:</w:t>
      </w:r>
      <w:r w:rsidR="00267F1C" w:rsidRPr="00957005">
        <w:rPr>
          <w:lang w:val="de-CH"/>
        </w:rPr>
        <w:t xml:space="preserve"> es ist alles möglich, was wir schon von LMs her kennen:</w:t>
      </w:r>
    </w:p>
    <w:p w14:paraId="1D667D72" w14:textId="1D6A1A22" w:rsidR="00554ABF" w:rsidRPr="00957005" w:rsidRDefault="00BA4438"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t>kontinuierliche (metrische) Prädiktoren</w:t>
      </w:r>
    </w:p>
    <w:p w14:paraId="0B74DDB5" w14:textId="0A7958BB" w:rsidR="00BA4438" w:rsidRPr="00957005" w:rsidRDefault="00BA4438"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kategoriale Prädiktoren</w:t>
      </w:r>
    </w:p>
    <w:p w14:paraId="219E1D83" w14:textId="6C4DB142" w:rsidR="00BA4438" w:rsidRPr="00957005" w:rsidRDefault="00BA4438"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t>Interaktionen von Prädiktoren</w:t>
      </w:r>
    </w:p>
    <w:p w14:paraId="074D3497" w14:textId="3E34D1DC" w:rsidR="00BA4438" w:rsidRPr="00957005" w:rsidRDefault="00BA4438"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lastRenderedPageBreak/>
        <w:t>polynomiale Funktionen</w:t>
      </w:r>
    </w:p>
    <w:p w14:paraId="7B961B12" w14:textId="18EC5BB0" w:rsidR="00BA4438" w:rsidRPr="00957005" w:rsidRDefault="0008121A" w:rsidP="0075775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t>jewede Kombination aus den vorhergehenden Elementen</w:t>
      </w:r>
    </w:p>
    <w:p w14:paraId="5CB1F662" w14:textId="5DF8D465" w:rsidR="00267F1C" w:rsidRPr="00957005" w:rsidRDefault="00554ABF" w:rsidP="0008121A">
      <w:pPr>
        <w:pStyle w:val="Textkrper"/>
        <w:keepNext/>
        <w:ind w:left="357" w:hanging="357"/>
        <w:rPr>
          <w:b/>
          <w:lang w:val="de-CH"/>
        </w:rPr>
      </w:pPr>
      <w:r w:rsidRPr="00957005">
        <w:rPr>
          <w:b/>
          <w:lang w:val="de-CH"/>
        </w:rPr>
        <w:t>3.</w:t>
      </w:r>
      <w:r w:rsidRPr="00957005">
        <w:rPr>
          <w:b/>
          <w:lang w:val="de-CH"/>
        </w:rPr>
        <w:tab/>
      </w:r>
      <w:r w:rsidR="00267F1C" w:rsidRPr="00957005">
        <w:rPr>
          <w:b/>
          <w:lang w:val="de-CH"/>
        </w:rPr>
        <w:t>Link-Funktion:</w:t>
      </w:r>
    </w:p>
    <w:p w14:paraId="7FE74E36" w14:textId="640A490C" w:rsidR="00554ABF" w:rsidRPr="00957005" w:rsidRDefault="0008121A"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Identität (</w:t>
      </w:r>
      <w:r w:rsidRPr="00957005">
        <w:rPr>
          <w:rFonts w:eastAsia="Times New Roman" w:cs="Arial"/>
          <w:i/>
          <w:lang w:eastAsia="en-GB"/>
        </w:rPr>
        <w:t>identity</w:t>
      </w:r>
      <w:r w:rsidRPr="00957005">
        <w:rPr>
          <w:rFonts w:eastAsia="Times New Roman" w:cs="Arial"/>
          <w:lang w:eastAsia="en-GB"/>
        </w:rPr>
        <w:t>)</w:t>
      </w:r>
    </w:p>
    <w:p w14:paraId="70AAD069" w14:textId="4C89E24F" w:rsidR="0008121A" w:rsidRPr="00957005" w:rsidRDefault="0008121A"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log (für Zähldaten)</w:t>
      </w:r>
    </w:p>
    <w:p w14:paraId="3B97E06F" w14:textId="60BBBE53" w:rsidR="0008121A" w:rsidRPr="00957005" w:rsidRDefault="0008121A"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logit (für Binärdaten)</w:t>
      </w:r>
    </w:p>
    <w:p w14:paraId="2245C1B3" w14:textId="7B71F60A" w:rsidR="00554ABF" w:rsidRPr="00957005" w:rsidRDefault="00554ABF" w:rsidP="00E61655">
      <w:pPr>
        <w:pStyle w:val="berschrift3"/>
      </w:pPr>
      <w:bookmarkStart w:id="91" w:name="_Toc117278816"/>
      <w:r w:rsidRPr="00957005">
        <w:t>Mögliche Verteilungen von Werten und von Varianzen</w:t>
      </w:r>
      <w:bookmarkEnd w:id="91"/>
    </w:p>
    <w:p w14:paraId="6924C751" w14:textId="7AAE65CF" w:rsidR="00554ABF" w:rsidRPr="00957005" w:rsidRDefault="00DB5606" w:rsidP="00554ABF">
      <w:pPr>
        <w:pStyle w:val="Textkrper"/>
        <w:rPr>
          <w:lang w:val="de-CH"/>
        </w:rPr>
      </w:pPr>
      <w:r w:rsidRPr="00957005">
        <w:rPr>
          <w:lang w:val="de-CH"/>
        </w:rPr>
        <w:t xml:space="preserve">Was mit verschiedenen </w:t>
      </w:r>
      <w:r w:rsidRPr="00957005">
        <w:rPr>
          <w:b/>
          <w:lang w:val="de-CH"/>
        </w:rPr>
        <w:t>Verteilungen der Residuen</w:t>
      </w:r>
      <w:r w:rsidRPr="00957005">
        <w:rPr>
          <w:lang w:val="de-CH"/>
        </w:rPr>
        <w:t xml:space="preserve"> gemeint ist, veranschaulichen die folgenden beiden Abbildungen von vier Häufigkeitsverteilungen </w:t>
      </w:r>
      <w:r w:rsidR="00DF046D" w:rsidRPr="00957005">
        <w:rPr>
          <w:lang w:val="de-CH"/>
        </w:rPr>
        <w:t xml:space="preserve">mit dem gleichen Mittelwert. Oben sind die </w:t>
      </w:r>
      <w:r w:rsidR="00DF046D" w:rsidRPr="00957005">
        <w:rPr>
          <w:b/>
          <w:lang w:val="de-CH"/>
        </w:rPr>
        <w:t>kontinuierliche Normalverteilung</w:t>
      </w:r>
      <w:r w:rsidR="00DF046D" w:rsidRPr="00957005">
        <w:rPr>
          <w:lang w:val="de-CH"/>
        </w:rPr>
        <w:t xml:space="preserve"> und unten drei unterschiedliche diskrete Verteilungen (Poisson, negativ-binomial) zu sehen</w:t>
      </w:r>
      <w:r w:rsidR="00554ABF" w:rsidRPr="00957005">
        <w:rPr>
          <w:lang w:val="de-CH"/>
        </w:rPr>
        <w:t>:</w:t>
      </w:r>
    </w:p>
    <w:p w14:paraId="2FD0DCAB" w14:textId="69AC9F29" w:rsidR="00AD1CEE" w:rsidRPr="00957005" w:rsidRDefault="00AD1CEE" w:rsidP="00AD1CEE">
      <w:pPr>
        <w:pStyle w:val="Textkrper"/>
        <w:spacing w:before="360" w:after="360"/>
        <w:jc w:val="center"/>
        <w:rPr>
          <w:lang w:val="de-CH"/>
        </w:rPr>
      </w:pPr>
      <w:r w:rsidRPr="00957005">
        <w:rPr>
          <w:noProof/>
          <w:lang w:val="de-CH" w:eastAsia="en-GB"/>
        </w:rPr>
        <w:drawing>
          <wp:inline distT="0" distB="0" distL="0" distR="0" wp14:anchorId="25A0B727" wp14:editId="227BCCCF">
            <wp:extent cx="5942330" cy="5278336"/>
            <wp:effectExtent l="0" t="0" r="127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2330" cy="5278336"/>
                    </a:xfrm>
                    <a:prstGeom prst="rect">
                      <a:avLst/>
                    </a:prstGeom>
                    <a:noFill/>
                    <a:ln>
                      <a:noFill/>
                    </a:ln>
                  </pic:spPr>
                </pic:pic>
              </a:graphicData>
            </a:graphic>
          </wp:inline>
        </w:drawing>
      </w:r>
    </w:p>
    <w:p w14:paraId="29DEFB14" w14:textId="2AFAF531" w:rsidR="00267F1C" w:rsidRPr="00957005" w:rsidRDefault="00AD1CEE" w:rsidP="00E0769D">
      <w:pPr>
        <w:pStyle w:val="Textkrper"/>
        <w:rPr>
          <w:lang w:val="de-CH"/>
        </w:rPr>
      </w:pPr>
      <w:r w:rsidRPr="00957005">
        <w:rPr>
          <w:lang w:val="de-CH"/>
        </w:rPr>
        <w:lastRenderedPageBreak/>
        <w:t>Auch die</w:t>
      </w:r>
      <w:r w:rsidRPr="00957005">
        <w:rPr>
          <w:b/>
          <w:lang w:val="de-CH"/>
        </w:rPr>
        <w:t xml:space="preserve"> Beziehung von Varianzen zum</w:t>
      </w:r>
      <w:r w:rsidR="00E0769D" w:rsidRPr="00957005">
        <w:rPr>
          <w:b/>
          <w:lang w:val="de-CH"/>
        </w:rPr>
        <w:t xml:space="preserve"> (vorhergesagten) Mittelwert</w:t>
      </w:r>
      <w:r w:rsidR="00E0769D" w:rsidRPr="00957005">
        <w:rPr>
          <w:lang w:val="de-CH"/>
        </w:rPr>
        <w:t xml:space="preserve"> müssen keinesfalls immer konstant sein, wie wir das von den linearen Modellen kennen. Vielmehr zeigen viele Datentypen eine systematische Veränderung der Varianz mit dem Mittelwert:</w:t>
      </w:r>
    </w:p>
    <w:p w14:paraId="49A60F4C" w14:textId="63C8AC74" w:rsidR="00660B75" w:rsidRPr="00957005" w:rsidRDefault="00660B75" w:rsidP="00660B75">
      <w:pPr>
        <w:pStyle w:val="Textkrper"/>
        <w:spacing w:before="360" w:after="360"/>
        <w:jc w:val="center"/>
        <w:rPr>
          <w:sz w:val="19"/>
          <w:szCs w:val="19"/>
          <w:lang w:val="de-CH"/>
        </w:rPr>
      </w:pPr>
      <w:r w:rsidRPr="00957005">
        <w:rPr>
          <w:noProof/>
          <w:lang w:val="de-CH" w:eastAsia="en-GB"/>
        </w:rPr>
        <w:drawing>
          <wp:inline distT="0" distB="0" distL="0" distR="0" wp14:anchorId="51F46DC6" wp14:editId="43606327">
            <wp:extent cx="5334882" cy="4200525"/>
            <wp:effectExtent l="0" t="0" r="0" b="0"/>
            <wp:docPr id="5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39323" cy="4204022"/>
                    </a:xfrm>
                    <a:prstGeom prst="rect">
                      <a:avLst/>
                    </a:prstGeom>
                  </pic:spPr>
                </pic:pic>
              </a:graphicData>
            </a:graphic>
          </wp:inline>
        </w:drawing>
      </w:r>
      <w:r w:rsidRPr="00957005">
        <w:rPr>
          <w:lang w:val="de-CH"/>
        </w:rPr>
        <w:br/>
      </w:r>
      <w:r w:rsidRPr="00957005">
        <w:rPr>
          <w:sz w:val="19"/>
          <w:szCs w:val="19"/>
          <w:lang w:val="de-CH"/>
        </w:rPr>
        <w:t>(aus Crawley 2015)</w:t>
      </w:r>
    </w:p>
    <w:p w14:paraId="73102CE8" w14:textId="309AEB99" w:rsidR="00725195" w:rsidRPr="00957005" w:rsidRDefault="00725195" w:rsidP="00E61655">
      <w:pPr>
        <w:pStyle w:val="berschrift3"/>
      </w:pPr>
      <w:bookmarkStart w:id="92" w:name="_Toc117278817"/>
      <w:r w:rsidRPr="00957005">
        <w:t>Typen von GLMs</w:t>
      </w:r>
      <w:bookmarkEnd w:id="92"/>
    </w:p>
    <w:p w14:paraId="2CF43B7D" w14:textId="5F54AE29" w:rsidR="00725195" w:rsidRPr="00957005" w:rsidRDefault="00892824" w:rsidP="00725195">
      <w:pPr>
        <w:pStyle w:val="Textkrper"/>
        <w:rPr>
          <w:lang w:val="de-CH"/>
        </w:rPr>
      </w:pPr>
      <w:r w:rsidRPr="00957005">
        <w:rPr>
          <w:lang w:val="de-CH"/>
        </w:rPr>
        <w:t>Eine Übersicht gängige GLM-Typen bietet die folgende Tabelle</w:t>
      </w:r>
      <w:r w:rsidR="000B112B" w:rsidRPr="00957005">
        <w:rPr>
          <w:lang w:val="de-CH"/>
        </w:rPr>
        <w:t xml:space="preserve"> (man beachte die uneinheitliche Gross-/Kleinschreibung der Verteilungen)</w:t>
      </w:r>
      <w:r w:rsidRPr="00957005">
        <w:rPr>
          <w:lang w:val="de-CH"/>
        </w:rPr>
        <w:t>:</w:t>
      </w:r>
    </w:p>
    <w:p w14:paraId="6F2170EE" w14:textId="76A10385" w:rsidR="00892824" w:rsidRPr="00957005" w:rsidRDefault="001E1EC6" w:rsidP="00892824">
      <w:pPr>
        <w:pStyle w:val="Textkrper"/>
        <w:spacing w:before="360" w:after="360"/>
        <w:jc w:val="center"/>
        <w:rPr>
          <w:sz w:val="19"/>
          <w:szCs w:val="19"/>
          <w:lang w:val="de-CH"/>
        </w:rPr>
      </w:pPr>
      <w:r w:rsidRPr="00957005">
        <w:rPr>
          <w:noProof/>
          <w:lang w:val="de-CH" w:eastAsia="en-GB"/>
        </w:rPr>
        <w:lastRenderedPageBreak/>
        <w:drawing>
          <wp:inline distT="0" distB="0" distL="0" distR="0" wp14:anchorId="6FF0695A" wp14:editId="52BB3436">
            <wp:extent cx="5821800" cy="2790825"/>
            <wp:effectExtent l="0" t="0" r="7620" b="0"/>
            <wp:docPr id="5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82"/>
                    <a:stretch>
                      <a:fillRect/>
                    </a:stretch>
                  </pic:blipFill>
                  <pic:spPr>
                    <a:xfrm>
                      <a:off x="0" y="0"/>
                      <a:ext cx="5823086" cy="2791441"/>
                    </a:xfrm>
                    <a:prstGeom prst="rect">
                      <a:avLst/>
                    </a:prstGeom>
                  </pic:spPr>
                </pic:pic>
              </a:graphicData>
            </a:graphic>
          </wp:inline>
        </w:drawing>
      </w:r>
      <w:r w:rsidRPr="00957005">
        <w:rPr>
          <w:lang w:val="de-CH"/>
        </w:rPr>
        <w:br/>
      </w:r>
      <w:r w:rsidRPr="00957005">
        <w:rPr>
          <w:sz w:val="19"/>
          <w:szCs w:val="19"/>
          <w:lang w:val="de-CH"/>
        </w:rPr>
        <w:t>(</w:t>
      </w:r>
      <w:r w:rsidR="008D3B5B" w:rsidRPr="00957005">
        <w:rPr>
          <w:sz w:val="19"/>
          <w:szCs w:val="19"/>
          <w:lang w:val="de-CH"/>
        </w:rPr>
        <w:t>übersetzt und modifiziert nach</w:t>
      </w:r>
      <w:r w:rsidRPr="00957005">
        <w:rPr>
          <w:sz w:val="19"/>
          <w:szCs w:val="19"/>
          <w:lang w:val="de-CH"/>
        </w:rPr>
        <w:t xml:space="preserve"> Šmilauer 2017)</w:t>
      </w:r>
    </w:p>
    <w:p w14:paraId="47F3FCBE" w14:textId="7633DDCF" w:rsidR="001730F9" w:rsidRPr="00957005" w:rsidRDefault="001730F9" w:rsidP="0042427C">
      <w:pPr>
        <w:pStyle w:val="Textkrper"/>
        <w:rPr>
          <w:lang w:val="de-CH"/>
        </w:rPr>
      </w:pPr>
      <w:r w:rsidRPr="00957005">
        <w:rPr>
          <w:lang w:val="de-CH"/>
        </w:rPr>
        <w:t>Man beachte, dass ein GLM mit Normalverteilung (gaussian) und identity-Link identisch mit einem LM ist.</w:t>
      </w:r>
    </w:p>
    <w:p w14:paraId="313D65AA" w14:textId="11D40CDE" w:rsidR="0042427C" w:rsidRPr="00957005" w:rsidRDefault="0042427C" w:rsidP="0042427C">
      <w:pPr>
        <w:pStyle w:val="Textkrper"/>
        <w:rPr>
          <w:lang w:val="de-CH"/>
        </w:rPr>
      </w:pPr>
      <w:r w:rsidRPr="00957005">
        <w:rPr>
          <w:lang w:val="de-CH"/>
        </w:rPr>
        <w:t xml:space="preserve">Wenn man dieser Anleitung </w:t>
      </w:r>
      <w:r w:rsidR="001532AF" w:rsidRPr="00957005">
        <w:rPr>
          <w:lang w:val="de-CH"/>
        </w:rPr>
        <w:t xml:space="preserve">strikt </w:t>
      </w:r>
      <w:r w:rsidRPr="00957005">
        <w:rPr>
          <w:lang w:val="de-CH"/>
        </w:rPr>
        <w:t>folgen würde</w:t>
      </w:r>
      <w:r w:rsidR="001532AF" w:rsidRPr="00957005">
        <w:rPr>
          <w:lang w:val="de-CH"/>
        </w:rPr>
        <w:t xml:space="preserve"> (was auch Smilauer 2017 nicht tut), dürfte man LMs nur dann verwenden, wenn die Antwortvariable auch negative Werte annehmen kann und ansonsten</w:t>
      </w:r>
      <w:r w:rsidR="00C45705" w:rsidRPr="00957005">
        <w:rPr>
          <w:lang w:val="de-CH"/>
        </w:rPr>
        <w:t xml:space="preserve"> ein Gamma-GLM rechnen. In Realität werden Gamma-GLMs aber fast ausschliesslich für </w:t>
      </w:r>
      <w:r w:rsidR="00C45705" w:rsidRPr="00957005">
        <w:rPr>
          <w:i/>
          <w:lang w:val="de-CH"/>
        </w:rPr>
        <w:t>death and failure</w:t>
      </w:r>
      <w:r w:rsidR="00C45705" w:rsidRPr="00957005">
        <w:rPr>
          <w:lang w:val="de-CH"/>
        </w:rPr>
        <w:t>-Daten verwendet, bei denen</w:t>
      </w:r>
      <w:r w:rsidR="003E40E9" w:rsidRPr="00957005">
        <w:rPr>
          <w:lang w:val="de-CH"/>
        </w:rPr>
        <w:t xml:space="preserve"> die Varianz mit dem Quadrat des Mittelwertes zunimmt</w:t>
      </w:r>
      <w:r w:rsidR="00B56D3A" w:rsidRPr="00957005">
        <w:rPr>
          <w:lang w:val="de-CH"/>
        </w:rPr>
        <w:t>.</w:t>
      </w:r>
    </w:p>
    <w:p w14:paraId="1DBCC6DA" w14:textId="476FBBFF" w:rsidR="00B56D3A" w:rsidRPr="00957005" w:rsidRDefault="00693625" w:rsidP="0042427C">
      <w:pPr>
        <w:pStyle w:val="Textkrper"/>
        <w:rPr>
          <w:lang w:val="de-CH"/>
        </w:rPr>
      </w:pPr>
      <w:r w:rsidRPr="00957005">
        <w:rPr>
          <w:lang w:val="de-CH"/>
        </w:rPr>
        <w:t xml:space="preserve">GLMs mit binomialer, Poisson, Gamma- und Gauss (Normal)-Verteilung sind in Base R implementiert, für </w:t>
      </w:r>
      <w:r w:rsidRPr="00957005">
        <w:rPr>
          <w:rFonts w:ascii="Courier New" w:hAnsi="Courier New" w:cs="Courier New"/>
          <w:lang w:val="de-CH"/>
        </w:rPr>
        <w:t>negative.binomial</w:t>
      </w:r>
      <w:r w:rsidRPr="00957005">
        <w:rPr>
          <w:lang w:val="de-CH"/>
        </w:rPr>
        <w:t xml:space="preserve"> benötigt man das Package </w:t>
      </w:r>
      <w:r w:rsidRPr="00957005">
        <w:rPr>
          <w:rFonts w:ascii="Courier New" w:hAnsi="Courier New" w:cs="Courier New"/>
          <w:lang w:val="de-CH"/>
        </w:rPr>
        <w:t>MASS</w:t>
      </w:r>
      <w:r w:rsidRPr="00957005">
        <w:rPr>
          <w:lang w:val="de-CH"/>
        </w:rPr>
        <w:t>.</w:t>
      </w:r>
      <w:r w:rsidR="008C2D5E" w:rsidRPr="00957005">
        <w:rPr>
          <w:lang w:val="de-CH"/>
        </w:rPr>
        <w:t xml:space="preserve"> In diesem Kurs gehen wir im Detail nur auf die beiden meistbenutzten GLM-Typen</w:t>
      </w:r>
      <w:r w:rsidR="00301F2D" w:rsidRPr="00957005">
        <w:rPr>
          <w:lang w:val="de-CH"/>
        </w:rPr>
        <w:t xml:space="preserve"> ein</w:t>
      </w:r>
      <w:r w:rsidR="008C2D5E" w:rsidRPr="00957005">
        <w:rPr>
          <w:lang w:val="de-CH"/>
        </w:rPr>
        <w:t xml:space="preserve">, </w:t>
      </w:r>
      <w:r w:rsidR="008C2D5E" w:rsidRPr="00957005">
        <w:rPr>
          <w:b/>
          <w:lang w:val="de-CH"/>
        </w:rPr>
        <w:t>Poisson-Regression für Zähldaten</w:t>
      </w:r>
      <w:r w:rsidR="008C2D5E" w:rsidRPr="00957005">
        <w:rPr>
          <w:lang w:val="de-CH"/>
        </w:rPr>
        <w:t xml:space="preserve"> und </w:t>
      </w:r>
      <w:r w:rsidR="008C2D5E" w:rsidRPr="00957005">
        <w:rPr>
          <w:b/>
          <w:lang w:val="de-CH"/>
        </w:rPr>
        <w:t>logistische Regression für Binärdaten</w:t>
      </w:r>
      <w:r w:rsidR="008C2D5E" w:rsidRPr="00957005">
        <w:rPr>
          <w:lang w:val="de-CH"/>
        </w:rPr>
        <w:t>. Mehr zu den übrigen Typen findet man u. a. in Crawley (2015)</w:t>
      </w:r>
      <w:r w:rsidR="00F2124F" w:rsidRPr="00957005">
        <w:rPr>
          <w:lang w:val="de-CH"/>
        </w:rPr>
        <w:t>, Dunn &amp; Smyth (2018)</w:t>
      </w:r>
      <w:r w:rsidR="003344A1" w:rsidRPr="00957005">
        <w:rPr>
          <w:lang w:val="de-CH"/>
        </w:rPr>
        <w:t xml:space="preserve"> und </w:t>
      </w:r>
      <w:r w:rsidR="00F2124F" w:rsidRPr="00957005">
        <w:rPr>
          <w:lang w:val="de-CH"/>
        </w:rPr>
        <w:t>Fox &amp; Weisberg (2019)</w:t>
      </w:r>
    </w:p>
    <w:p w14:paraId="3AC1979A" w14:textId="6B509DD4" w:rsidR="00231F00" w:rsidRPr="00957005" w:rsidRDefault="00231F00" w:rsidP="00E61655">
      <w:pPr>
        <w:pStyle w:val="berschrift3"/>
      </w:pPr>
      <w:bookmarkStart w:id="93" w:name="_Toc117278818"/>
      <w:r w:rsidRPr="00957005">
        <w:t xml:space="preserve">Das Fitten </w:t>
      </w:r>
      <w:r w:rsidR="003B52C3" w:rsidRPr="00957005">
        <w:t xml:space="preserve">und die Modellgüte </w:t>
      </w:r>
      <w:r w:rsidRPr="00957005">
        <w:t>von GLMs</w:t>
      </w:r>
      <w:bookmarkEnd w:id="93"/>
    </w:p>
    <w:p w14:paraId="2FE1C26B" w14:textId="08C2A6CA" w:rsidR="00231F00" w:rsidRPr="00957005" w:rsidRDefault="00C71BE1" w:rsidP="00231F00">
      <w:pPr>
        <w:pStyle w:val="Textkrper"/>
        <w:rPr>
          <w:lang w:val="de-CH"/>
        </w:rPr>
      </w:pPr>
      <w:r w:rsidRPr="00957005">
        <w:rPr>
          <w:lang w:val="de-CH"/>
        </w:rPr>
        <w:t xml:space="preserve">Bei einem </w:t>
      </w:r>
      <w:r w:rsidRPr="00957005">
        <w:rPr>
          <w:b/>
          <w:lang w:val="de-CH"/>
        </w:rPr>
        <w:t>linearen Modell (LM)</w:t>
      </w:r>
      <w:r w:rsidRPr="00957005">
        <w:rPr>
          <w:lang w:val="de-CH"/>
        </w:rPr>
        <w:t xml:space="preserve"> wird die Lösung durch </w:t>
      </w:r>
      <w:r w:rsidRPr="00957005">
        <w:rPr>
          <w:b/>
          <w:lang w:val="de-CH"/>
        </w:rPr>
        <w:t>Minimierung der Summe der Abweichungsquadrate</w:t>
      </w:r>
      <w:r w:rsidRPr="00957005">
        <w:rPr>
          <w:lang w:val="de-CH"/>
        </w:rPr>
        <w:t xml:space="preserve"> erzielt. Diese Lösung lässt sich </w:t>
      </w:r>
      <w:r w:rsidR="00AB0BB4" w:rsidRPr="00957005">
        <w:rPr>
          <w:lang w:val="de-CH"/>
        </w:rPr>
        <w:t xml:space="preserve">direkt, </w:t>
      </w:r>
      <w:r w:rsidRPr="00957005">
        <w:rPr>
          <w:lang w:val="de-CH"/>
        </w:rPr>
        <w:t>immer</w:t>
      </w:r>
      <w:r w:rsidR="00AB0BB4" w:rsidRPr="00957005">
        <w:rPr>
          <w:lang w:val="de-CH"/>
        </w:rPr>
        <w:t xml:space="preserve"> eindeutig und sogar von Hand ausrechnen. GLMs dagegen fitten die Modelle in einem</w:t>
      </w:r>
      <w:r w:rsidR="003B52C3" w:rsidRPr="00957005">
        <w:rPr>
          <w:lang w:val="de-CH"/>
        </w:rPr>
        <w:t xml:space="preserve"> iterativen Verfahren, indem die </w:t>
      </w:r>
      <w:r w:rsidR="003B52C3" w:rsidRPr="00957005">
        <w:rPr>
          <w:b/>
          <w:i/>
          <w:lang w:val="de-CH"/>
        </w:rPr>
        <w:t>Likelihood</w:t>
      </w:r>
      <w:r w:rsidR="003B52C3" w:rsidRPr="00957005">
        <w:rPr>
          <w:b/>
          <w:lang w:val="de-CH"/>
        </w:rPr>
        <w:t xml:space="preserve"> maximiert</w:t>
      </w:r>
      <w:r w:rsidR="003B52C3" w:rsidRPr="00957005">
        <w:rPr>
          <w:lang w:val="de-CH"/>
        </w:rPr>
        <w:t xml:space="preserve"> wird. Deswegen spricht man auch von </w:t>
      </w:r>
      <w:r w:rsidR="00EB0612" w:rsidRPr="00957005">
        <w:rPr>
          <w:i/>
          <w:lang w:val="de-CH"/>
        </w:rPr>
        <w:t>Maximum likelihood</w:t>
      </w:r>
      <w:r w:rsidR="00EB0612" w:rsidRPr="00957005">
        <w:rPr>
          <w:lang w:val="de-CH"/>
        </w:rPr>
        <w:t xml:space="preserve"> (ML). Nach erfolgtem Fitten werden die Werte mit der </w:t>
      </w:r>
      <w:r w:rsidR="00EB0612" w:rsidRPr="00957005">
        <w:rPr>
          <w:b/>
          <w:lang w:val="de-CH"/>
        </w:rPr>
        <w:t>Umkehrfunktion der Link-Funktion</w:t>
      </w:r>
      <w:r w:rsidR="00EB0612" w:rsidRPr="00957005">
        <w:rPr>
          <w:lang w:val="de-CH"/>
        </w:rPr>
        <w:t xml:space="preserve"> auf die originale Skala zurücktransformiert.</w:t>
      </w:r>
    </w:p>
    <w:p w14:paraId="728FB888" w14:textId="6BC34EAB" w:rsidR="00D315F8" w:rsidRPr="00957005" w:rsidRDefault="00D315F8" w:rsidP="00231F00">
      <w:pPr>
        <w:pStyle w:val="Textkrper"/>
        <w:rPr>
          <w:lang w:val="de-CH"/>
        </w:rPr>
      </w:pPr>
      <w:r w:rsidRPr="00957005">
        <w:rPr>
          <w:lang w:val="de-CH"/>
        </w:rPr>
        <w:t xml:space="preserve">Als Mass der Variabilität oder lack of fit wird bei GLMs die Devianz </w:t>
      </w:r>
      <w:r w:rsidR="00EF4E5D" w:rsidRPr="00957005">
        <w:rPr>
          <w:i/>
          <w:lang w:val="de-CH"/>
        </w:rPr>
        <w:t>D</w:t>
      </w:r>
      <w:r w:rsidR="00EF4E5D" w:rsidRPr="00957005">
        <w:rPr>
          <w:lang w:val="de-CH"/>
        </w:rPr>
        <w:t xml:space="preserve"> </w:t>
      </w:r>
      <w:r w:rsidRPr="00957005">
        <w:rPr>
          <w:lang w:val="de-CH"/>
        </w:rPr>
        <w:t>verwendet</w:t>
      </w:r>
      <w:r w:rsidR="00EF4E5D" w:rsidRPr="00957005">
        <w:rPr>
          <w:lang w:val="de-CH"/>
        </w:rPr>
        <w:t>, die folgendermassen definiert ist:</w:t>
      </w:r>
    </w:p>
    <w:p w14:paraId="4F5DC229" w14:textId="286CF8DB" w:rsidR="00E43388" w:rsidRPr="00957005" w:rsidRDefault="00EF4E5D" w:rsidP="00E43388">
      <w:pPr>
        <w:pStyle w:val="Textkrper"/>
        <w:ind w:left="567"/>
        <w:rPr>
          <w:lang w:val="de-CH"/>
        </w:rPr>
      </w:pPr>
      <w:r w:rsidRPr="00957005">
        <w:rPr>
          <w:i/>
          <w:lang w:val="de-CH"/>
        </w:rPr>
        <w:t>D</w:t>
      </w:r>
      <w:r w:rsidR="00E43388" w:rsidRPr="00957005">
        <w:rPr>
          <w:i/>
          <w:vertAlign w:val="subscript"/>
          <w:lang w:val="de-CH"/>
        </w:rPr>
        <w:t>i</w:t>
      </w:r>
      <w:r w:rsidRPr="00957005">
        <w:rPr>
          <w:vertAlign w:val="subscript"/>
          <w:lang w:val="de-CH"/>
        </w:rPr>
        <w:t xml:space="preserve"> </w:t>
      </w:r>
      <w:r w:rsidRPr="00957005">
        <w:rPr>
          <w:lang w:val="de-CH"/>
        </w:rPr>
        <w:t xml:space="preserve">= </w:t>
      </w:r>
      <w:r w:rsidR="00E43388" w:rsidRPr="00957005">
        <w:rPr>
          <w:lang w:val="de-CH"/>
        </w:rPr>
        <w:t>–2 × log likelihood (Modell</w:t>
      </w:r>
      <w:r w:rsidR="00E43388" w:rsidRPr="00957005">
        <w:rPr>
          <w:i/>
          <w:vertAlign w:val="subscript"/>
          <w:lang w:val="de-CH"/>
        </w:rPr>
        <w:t xml:space="preserve">i </w:t>
      </w:r>
      <w:r w:rsidR="00E43388" w:rsidRPr="00957005">
        <w:rPr>
          <w:lang w:val="de-CH"/>
        </w:rPr>
        <w:t>| Daten)</w:t>
      </w:r>
    </w:p>
    <w:p w14:paraId="7DC349D2" w14:textId="231BFBDB" w:rsidR="001730F9" w:rsidRPr="00957005" w:rsidRDefault="003775D7" w:rsidP="0042427C">
      <w:pPr>
        <w:pStyle w:val="Textkrper"/>
        <w:rPr>
          <w:lang w:val="de-CH"/>
        </w:rPr>
      </w:pPr>
      <w:r w:rsidRPr="00957005">
        <w:rPr>
          <w:lang w:val="de-CH"/>
        </w:rPr>
        <w:t>Je nach GLM-Typ wird die Devianz anders berechnet:</w:t>
      </w:r>
    </w:p>
    <w:p w14:paraId="3EC6FEF6" w14:textId="71A14795" w:rsidR="003775D7" w:rsidRPr="00957005" w:rsidRDefault="003775D7" w:rsidP="003775D7">
      <w:pPr>
        <w:pStyle w:val="Textkrper"/>
        <w:spacing w:before="360" w:after="360"/>
        <w:jc w:val="center"/>
        <w:rPr>
          <w:sz w:val="19"/>
          <w:szCs w:val="19"/>
          <w:lang w:val="de-CH"/>
        </w:rPr>
      </w:pPr>
      <w:r w:rsidRPr="00957005">
        <w:rPr>
          <w:noProof/>
          <w:lang w:val="de-CH" w:eastAsia="en-GB"/>
        </w:rPr>
        <w:lastRenderedPageBreak/>
        <w:drawing>
          <wp:inline distT="0" distB="0" distL="0" distR="0" wp14:anchorId="64FF7472" wp14:editId="79116A41">
            <wp:extent cx="5803260" cy="2390775"/>
            <wp:effectExtent l="0" t="0" r="7620" b="0"/>
            <wp:docPr id="297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03599" cy="2390915"/>
                    </a:xfrm>
                    <a:prstGeom prst="rect">
                      <a:avLst/>
                    </a:prstGeom>
                  </pic:spPr>
                </pic:pic>
              </a:graphicData>
            </a:graphic>
          </wp:inline>
        </w:drawing>
      </w:r>
      <w:r w:rsidRPr="00957005">
        <w:rPr>
          <w:lang w:val="de-CH"/>
        </w:rPr>
        <w:br/>
      </w:r>
      <w:r w:rsidRPr="00957005">
        <w:rPr>
          <w:sz w:val="19"/>
          <w:szCs w:val="19"/>
          <w:lang w:val="de-CH"/>
        </w:rPr>
        <w:t>(</w:t>
      </w:r>
      <w:r w:rsidR="008D3B5B" w:rsidRPr="00957005">
        <w:rPr>
          <w:sz w:val="19"/>
          <w:szCs w:val="19"/>
          <w:lang w:val="de-CH"/>
        </w:rPr>
        <w:t>aus Crawley 2015</w:t>
      </w:r>
      <w:r w:rsidRPr="00957005">
        <w:rPr>
          <w:sz w:val="19"/>
          <w:szCs w:val="19"/>
          <w:lang w:val="de-CH"/>
        </w:rPr>
        <w:t>)</w:t>
      </w:r>
    </w:p>
    <w:p w14:paraId="5B3264FE" w14:textId="00A01944" w:rsidR="004E455D" w:rsidRPr="00957005" w:rsidRDefault="00582B28" w:rsidP="001F6A5C">
      <w:pPr>
        <w:pStyle w:val="berschrift2"/>
      </w:pPr>
      <w:bookmarkStart w:id="94" w:name="_Toc117278819"/>
      <w:r w:rsidRPr="00957005">
        <w:t>Poisson-Regressionen für Zähldaten</w:t>
      </w:r>
      <w:bookmarkEnd w:id="94"/>
    </w:p>
    <w:p w14:paraId="25CF9605" w14:textId="0D8327E4" w:rsidR="008D221E" w:rsidRPr="00957005" w:rsidRDefault="008D221E" w:rsidP="00E61655">
      <w:pPr>
        <w:pStyle w:val="berschrift3"/>
      </w:pPr>
      <w:bookmarkStart w:id="95" w:name="_Toc117278820"/>
      <w:r w:rsidRPr="00957005">
        <w:t>Berechnung</w:t>
      </w:r>
      <w:bookmarkEnd w:id="95"/>
    </w:p>
    <w:p w14:paraId="76126BCF" w14:textId="6AEC4273" w:rsidR="004E455D" w:rsidRPr="00957005" w:rsidRDefault="008D3B5B" w:rsidP="004E455D">
      <w:pPr>
        <w:pStyle w:val="Textkrper"/>
        <w:rPr>
          <w:lang w:val="de-CH"/>
        </w:rPr>
      </w:pPr>
      <w:r w:rsidRPr="00957005">
        <w:rPr>
          <w:lang w:val="de-CH"/>
        </w:rPr>
        <w:t xml:space="preserve">Die Struktur des </w:t>
      </w:r>
      <w:r w:rsidRPr="00957005">
        <w:rPr>
          <w:rFonts w:ascii="Courier New" w:hAnsi="Courier New" w:cs="Courier New"/>
          <w:lang w:val="de-CH"/>
        </w:rPr>
        <w:t>glm</w:t>
      </w:r>
      <w:r w:rsidRPr="00957005">
        <w:rPr>
          <w:lang w:val="de-CH"/>
        </w:rPr>
        <w:t xml:space="preserve">-Befehls in R ist genau identisch mit jenem des </w:t>
      </w:r>
      <w:r w:rsidRPr="00957005">
        <w:rPr>
          <w:rFonts w:ascii="Courier New" w:hAnsi="Courier New" w:cs="Courier New"/>
          <w:lang w:val="de-CH"/>
        </w:rPr>
        <w:t>lm</w:t>
      </w:r>
      <w:r w:rsidRPr="00957005">
        <w:rPr>
          <w:lang w:val="de-CH"/>
        </w:rPr>
        <w:t>-Befehls. Nur muss man zusätzlich</w:t>
      </w:r>
      <w:r w:rsidR="0082255B" w:rsidRPr="00957005">
        <w:rPr>
          <w:lang w:val="de-CH"/>
        </w:rPr>
        <w:t xml:space="preserve"> die Verteilung (</w:t>
      </w:r>
      <w:r w:rsidR="0082255B" w:rsidRPr="00957005">
        <w:rPr>
          <w:rFonts w:ascii="Courier New" w:hAnsi="Courier New" w:cs="Courier New"/>
          <w:lang w:val="de-CH"/>
        </w:rPr>
        <w:t>family</w:t>
      </w:r>
      <w:r w:rsidR="0082255B" w:rsidRPr="00957005">
        <w:rPr>
          <w:lang w:val="de-CH"/>
        </w:rPr>
        <w:t>) und ggf. die Link-Funktion (wenn nicht die Standard-Link-Funktion der jeweiligen Verteilung) angeben. Schauen wir uns nun die Ergebnisse für unsere Zähldaten der Strandbesucher an</w:t>
      </w:r>
      <w:r w:rsidR="00E67A85" w:rsidRPr="00957005">
        <w:rPr>
          <w:lang w:val="de-CH"/>
        </w:rPr>
        <w:t>, zunächst mit einem LM, dann mit einem Gauss-GLM und schliesslich mit einem Poisson-GLM:</w:t>
      </w:r>
    </w:p>
    <w:p w14:paraId="2D27883E" w14:textId="51819AA5" w:rsidR="00DF2E96" w:rsidRPr="00957005" w:rsidRDefault="00DF2E96" w:rsidP="00DF2E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lm.strand</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lm(Besucher~Temperatur)</w:t>
      </w:r>
    </w:p>
    <w:p w14:paraId="60A27595" w14:textId="215EB815" w:rsidR="00DF2E96" w:rsidRPr="00957005" w:rsidRDefault="00DF2E96" w:rsidP="00DF2E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glm.gaussian</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glm(Besucher~Temperatur,family=gaussian)</w:t>
      </w:r>
    </w:p>
    <w:p w14:paraId="5385C4C5" w14:textId="32EEAE1A" w:rsidR="00DF2E96" w:rsidRPr="00957005" w:rsidRDefault="00DF2E96" w:rsidP="00DF2E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glm.poisson</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glm(Besucher~Temperatur,family=poisson)</w:t>
      </w:r>
    </w:p>
    <w:p w14:paraId="60ADD0EB" w14:textId="77777777" w:rsidR="00940F89" w:rsidRPr="00957005" w:rsidRDefault="00940F89" w:rsidP="00DF2E96">
      <w:pPr>
        <w:spacing w:line="240" w:lineRule="auto"/>
        <w:textAlignment w:val="baseline"/>
        <w:rPr>
          <w:rFonts w:ascii="Courier New" w:eastAsiaTheme="minorEastAsia" w:hAnsi="Courier New" w:cs="Courier New"/>
          <w:b/>
          <w:bCs/>
          <w:color w:val="0000FF"/>
          <w:kern w:val="24"/>
          <w:lang w:val="de-CH" w:eastAsia="en-GB"/>
        </w:rPr>
      </w:pPr>
    </w:p>
    <w:p w14:paraId="3E2BA358" w14:textId="77777777" w:rsidR="00DF2E96" w:rsidRPr="00957005" w:rsidRDefault="00DF2E96" w:rsidP="00DF2E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summary(lm.strand)</w:t>
      </w:r>
    </w:p>
    <w:p w14:paraId="1DE89D96" w14:textId="77777777" w:rsidR="00940F89" w:rsidRPr="00957005" w:rsidRDefault="00940F89" w:rsidP="00DF2E96">
      <w:pPr>
        <w:spacing w:line="240" w:lineRule="auto"/>
        <w:textAlignment w:val="baseline"/>
        <w:rPr>
          <w:rFonts w:ascii="Courier New" w:eastAsiaTheme="minorEastAsia" w:hAnsi="Courier New" w:cs="Courier New"/>
          <w:b/>
          <w:bCs/>
          <w:color w:val="0000FF"/>
          <w:kern w:val="24"/>
          <w:lang w:val="de-CH" w:eastAsia="en-GB"/>
        </w:rPr>
      </w:pPr>
    </w:p>
    <w:p w14:paraId="2B263485"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Coefficients:</w:t>
      </w:r>
    </w:p>
    <w:p w14:paraId="73B9AC14"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Estimate Std. Error t value Pr(&gt;|t|)    </w:t>
      </w:r>
    </w:p>
    <w:p w14:paraId="350B6C55"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(Intercept)  -855.01     290.54  -2.943 0.021625 *  </w:t>
      </w:r>
    </w:p>
    <w:p w14:paraId="1247D678"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Temperatur     67.62      11.80   5.732 0.000712 ***</w:t>
      </w:r>
    </w:p>
    <w:p w14:paraId="0734C135" w14:textId="77777777" w:rsidR="00940F89" w:rsidRPr="00957005" w:rsidRDefault="00940F89" w:rsidP="00DF2E96">
      <w:pPr>
        <w:spacing w:line="240" w:lineRule="auto"/>
        <w:textAlignment w:val="baseline"/>
        <w:rPr>
          <w:rFonts w:ascii="Courier New" w:eastAsiaTheme="minorEastAsia" w:hAnsi="Courier New" w:cs="Courier New"/>
          <w:b/>
          <w:bCs/>
          <w:color w:val="0000FF"/>
          <w:kern w:val="24"/>
          <w:lang w:val="de-CH" w:eastAsia="en-GB"/>
        </w:rPr>
      </w:pPr>
    </w:p>
    <w:p w14:paraId="5664CE13" w14:textId="77777777" w:rsidR="00DF2E96" w:rsidRPr="00957005" w:rsidRDefault="00DF2E96" w:rsidP="00DF2E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summary(glm.gaussian)</w:t>
      </w:r>
    </w:p>
    <w:p w14:paraId="7FF2583C" w14:textId="77777777" w:rsidR="00940F89" w:rsidRPr="00957005" w:rsidRDefault="00940F89" w:rsidP="00DF2E96">
      <w:pPr>
        <w:spacing w:line="240" w:lineRule="auto"/>
        <w:textAlignment w:val="baseline"/>
        <w:rPr>
          <w:rFonts w:ascii="Courier New" w:eastAsiaTheme="minorEastAsia" w:hAnsi="Courier New" w:cs="Courier New"/>
          <w:b/>
          <w:bCs/>
          <w:color w:val="0000FF"/>
          <w:kern w:val="24"/>
          <w:lang w:val="de-CH" w:eastAsia="en-GB"/>
        </w:rPr>
      </w:pPr>
    </w:p>
    <w:p w14:paraId="74429E05"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Coefficients:</w:t>
      </w:r>
    </w:p>
    <w:p w14:paraId="3AB50DF8"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Estimate Std. Error t value Pr(&gt;|t|)    </w:t>
      </w:r>
    </w:p>
    <w:p w14:paraId="4EE5A900"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(Intercept)  -855.01     290.54  -2.943 0.021625 *  </w:t>
      </w:r>
    </w:p>
    <w:p w14:paraId="5B9150E5"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Temperatur     67.62      11.80   5.732 0.000712 ***</w:t>
      </w:r>
    </w:p>
    <w:p w14:paraId="0DE4CF12" w14:textId="77777777" w:rsidR="00940F89" w:rsidRPr="00957005" w:rsidRDefault="00940F89" w:rsidP="00DF2E96">
      <w:pPr>
        <w:spacing w:line="240" w:lineRule="auto"/>
        <w:textAlignment w:val="baseline"/>
        <w:rPr>
          <w:rFonts w:ascii="Courier New" w:eastAsiaTheme="minorEastAsia" w:hAnsi="Courier New" w:cs="Courier New"/>
          <w:b/>
          <w:bCs/>
          <w:color w:val="0000FF"/>
          <w:kern w:val="24"/>
          <w:lang w:val="de-CH" w:eastAsia="en-GB"/>
        </w:rPr>
      </w:pPr>
    </w:p>
    <w:p w14:paraId="387BC7DF" w14:textId="77777777" w:rsidR="00DF2E96" w:rsidRPr="00957005" w:rsidRDefault="00DF2E96" w:rsidP="00DF2E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summary(glm.poisson)</w:t>
      </w:r>
    </w:p>
    <w:p w14:paraId="0F2FE059" w14:textId="77777777" w:rsidR="00940F89" w:rsidRPr="00957005" w:rsidRDefault="00940F89" w:rsidP="00DF2E96">
      <w:pPr>
        <w:spacing w:line="240" w:lineRule="auto"/>
        <w:textAlignment w:val="baseline"/>
        <w:rPr>
          <w:rFonts w:ascii="Courier New" w:eastAsiaTheme="minorEastAsia" w:hAnsi="Courier New" w:cs="Courier New"/>
          <w:b/>
          <w:bCs/>
          <w:color w:val="0000FF"/>
          <w:kern w:val="24"/>
          <w:lang w:val="de-CH" w:eastAsia="en-GB"/>
        </w:rPr>
      </w:pPr>
    </w:p>
    <w:p w14:paraId="7FAF7DCA"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Coefficients:</w:t>
      </w:r>
    </w:p>
    <w:p w14:paraId="0A79AF0A"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Estimate Std. Error z value Pr(&gt;|z|)    </w:t>
      </w:r>
    </w:p>
    <w:p w14:paraId="793CC176"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(Intercept) 3.500301   0.056920   61.49   &lt;2e-16 ***</w:t>
      </w:r>
    </w:p>
    <w:p w14:paraId="2AD6B9DD" w14:textId="77777777" w:rsidR="00DF2E96" w:rsidRPr="00957005" w:rsidRDefault="00DF2E96" w:rsidP="00DF2E96">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Temperatur  0.112817   0.001821   61.97   &lt;2e-16 ***</w:t>
      </w:r>
    </w:p>
    <w:p w14:paraId="33C36AFD" w14:textId="77777777" w:rsidR="00E67A85" w:rsidRPr="00957005" w:rsidRDefault="00E67A85" w:rsidP="00E90697">
      <w:pPr>
        <w:spacing w:line="240" w:lineRule="auto"/>
        <w:textAlignment w:val="baseline"/>
        <w:rPr>
          <w:rFonts w:ascii="Courier New" w:eastAsiaTheme="minorEastAsia" w:hAnsi="Courier New" w:cs="Courier New"/>
          <w:b/>
          <w:bCs/>
          <w:color w:val="0000FF"/>
          <w:kern w:val="24"/>
          <w:lang w:val="de-CH" w:eastAsia="en-GB"/>
        </w:rPr>
      </w:pPr>
    </w:p>
    <w:p w14:paraId="4D258CB0" w14:textId="4402F1DB" w:rsidR="0082255B" w:rsidRPr="00957005" w:rsidRDefault="00E90697" w:rsidP="004E455D">
      <w:pPr>
        <w:pStyle w:val="Textkrper"/>
        <w:rPr>
          <w:lang w:val="de-CH"/>
        </w:rPr>
      </w:pPr>
      <w:r w:rsidRPr="00957005">
        <w:rPr>
          <w:lang w:val="de-CH"/>
        </w:rPr>
        <w:t xml:space="preserve">Wie nach den Erläuterungen im vorigen Kapitel zu erwarten war, sind die Ergebnisse des LMs und des Gauss-GLMs vollkommen identisch. </w:t>
      </w:r>
      <w:r w:rsidR="008D221E" w:rsidRPr="00957005">
        <w:rPr>
          <w:lang w:val="de-CH"/>
        </w:rPr>
        <w:t>Jene des Poisson-GLMs sind dagegen anders, insbesondere viel höher signifikant.</w:t>
      </w:r>
    </w:p>
    <w:p w14:paraId="7B250C7E" w14:textId="3230CBE6" w:rsidR="008D221E" w:rsidRPr="00957005" w:rsidRDefault="008D221E" w:rsidP="00E61655">
      <w:pPr>
        <w:pStyle w:val="berschrift3"/>
      </w:pPr>
      <w:bookmarkStart w:id="96" w:name="_Toc117278821"/>
      <w:r w:rsidRPr="00957005">
        <w:lastRenderedPageBreak/>
        <w:t xml:space="preserve">Interpretation </w:t>
      </w:r>
      <w:r w:rsidR="00791AFE" w:rsidRPr="00957005">
        <w:t xml:space="preserve">und Visualisierung </w:t>
      </w:r>
      <w:r w:rsidRPr="00957005">
        <w:t>der Ergebnisse</w:t>
      </w:r>
      <w:bookmarkEnd w:id="96"/>
    </w:p>
    <w:p w14:paraId="3CE2582C" w14:textId="0AEDC738" w:rsidR="008D221E" w:rsidRPr="00957005" w:rsidRDefault="00426A56" w:rsidP="008D221E">
      <w:pPr>
        <w:pStyle w:val="Textkrper"/>
        <w:rPr>
          <w:lang w:val="de-CH"/>
        </w:rPr>
      </w:pPr>
      <w:r w:rsidRPr="00957005">
        <w:rPr>
          <w:lang w:val="de-CH"/>
        </w:rPr>
        <w:t xml:space="preserve">Im Falle des </w:t>
      </w:r>
      <w:r w:rsidRPr="00957005">
        <w:rPr>
          <w:rFonts w:ascii="Courier New" w:hAnsi="Courier New" w:cs="Courier New"/>
          <w:lang w:val="de-CH"/>
        </w:rPr>
        <w:t>lm</w:t>
      </w:r>
      <w:r w:rsidRPr="00957005">
        <w:rPr>
          <w:lang w:val="de-CH"/>
        </w:rPr>
        <w:t xml:space="preserve"> können wir</w:t>
      </w:r>
      <w:r w:rsidR="00835CDE" w:rsidRPr="00957005">
        <w:rPr>
          <w:lang w:val="de-CH"/>
        </w:rPr>
        <w:t xml:space="preserve"> aus den Parameter-Schätzungen (</w:t>
      </w:r>
      <w:r w:rsidR="003068E1" w:rsidRPr="00957005">
        <w:rPr>
          <w:lang w:val="de-CH"/>
        </w:rPr>
        <w:t xml:space="preserve">Spalte </w:t>
      </w:r>
      <w:r w:rsidR="00835CDE" w:rsidRPr="00957005">
        <w:rPr>
          <w:rFonts w:ascii="Courier New" w:hAnsi="Courier New" w:cs="Courier New"/>
          <w:lang w:val="de-CH"/>
        </w:rPr>
        <w:t>Estimate</w:t>
      </w:r>
      <w:r w:rsidR="003068E1" w:rsidRPr="00957005">
        <w:rPr>
          <w:rFonts w:ascii="Courier New" w:hAnsi="Courier New" w:cs="Courier New"/>
          <w:lang w:val="de-CH"/>
        </w:rPr>
        <w:t xml:space="preserve"> </w:t>
      </w:r>
      <w:r w:rsidR="003068E1" w:rsidRPr="00957005">
        <w:rPr>
          <w:rFonts w:cs="Arial"/>
          <w:lang w:val="de-CH"/>
        </w:rPr>
        <w:t>im</w:t>
      </w:r>
      <w:r w:rsidR="003068E1" w:rsidRPr="00957005">
        <w:rPr>
          <w:rFonts w:ascii="Courier New" w:hAnsi="Courier New" w:cs="Courier New"/>
          <w:lang w:val="de-CH"/>
        </w:rPr>
        <w:t xml:space="preserve"> </w:t>
      </w:r>
      <w:r w:rsidR="00327216" w:rsidRPr="00957005">
        <w:rPr>
          <w:rFonts w:ascii="Courier New" w:hAnsi="Courier New" w:cs="Courier New"/>
          <w:lang w:val="de-CH"/>
        </w:rPr>
        <w:t>s</w:t>
      </w:r>
      <w:r w:rsidR="003068E1" w:rsidRPr="00957005">
        <w:rPr>
          <w:rFonts w:ascii="Courier New" w:hAnsi="Courier New" w:cs="Courier New"/>
          <w:lang w:val="de-CH"/>
        </w:rPr>
        <w:t>ummary</w:t>
      </w:r>
      <w:r w:rsidR="00835CDE" w:rsidRPr="00957005">
        <w:rPr>
          <w:lang w:val="de-CH"/>
        </w:rPr>
        <w:t>)</w:t>
      </w:r>
      <w:r w:rsidR="003068E1" w:rsidRPr="00957005">
        <w:rPr>
          <w:lang w:val="de-CH"/>
        </w:rPr>
        <w:t xml:space="preserve"> </w:t>
      </w:r>
      <w:r w:rsidR="00835CDE" w:rsidRPr="00957005">
        <w:rPr>
          <w:lang w:val="de-CH"/>
        </w:rPr>
        <w:t>direkt die sich ergebende Funktionsgleichung aufschreiben</w:t>
      </w:r>
      <w:r w:rsidRPr="00957005">
        <w:rPr>
          <w:lang w:val="de-CH"/>
        </w:rPr>
        <w:t>:</w:t>
      </w:r>
    </w:p>
    <w:p w14:paraId="5F99B5D8" w14:textId="4631B589" w:rsidR="00426A56" w:rsidRPr="00957005" w:rsidRDefault="00755B96" w:rsidP="00716F27">
      <w:pPr>
        <w:pStyle w:val="Textkrper"/>
        <w:ind w:left="567"/>
        <w:rPr>
          <w:lang w:val="de-CH"/>
        </w:rPr>
      </w:pPr>
      <w:r w:rsidRPr="00957005">
        <w:rPr>
          <w:lang w:val="de-CH"/>
        </w:rPr>
        <w:t xml:space="preserve">Besucher = </w:t>
      </w:r>
      <w:r w:rsidR="00EB67C2" w:rsidRPr="00957005">
        <w:rPr>
          <w:lang w:val="de-CH"/>
        </w:rPr>
        <w:t>–</w:t>
      </w:r>
      <w:r w:rsidRPr="00957005">
        <w:rPr>
          <w:lang w:val="de-CH"/>
        </w:rPr>
        <w:t xml:space="preserve">855 + 68 </w:t>
      </w:r>
      <w:r w:rsidR="00EB67C2" w:rsidRPr="00957005">
        <w:rPr>
          <w:rFonts w:cs="Arial"/>
          <w:lang w:val="de-CH"/>
        </w:rPr>
        <w:t>∙</w:t>
      </w:r>
      <w:r w:rsidR="00EB67C2" w:rsidRPr="00957005">
        <w:rPr>
          <w:lang w:val="de-CH"/>
        </w:rPr>
        <w:t xml:space="preserve"> </w:t>
      </w:r>
      <w:r w:rsidRPr="00957005">
        <w:rPr>
          <w:lang w:val="de-CH"/>
        </w:rPr>
        <w:t>Temperatur/°C</w:t>
      </w:r>
    </w:p>
    <w:p w14:paraId="26E1F75D" w14:textId="44D4DFE3" w:rsidR="00426A56" w:rsidRPr="00957005" w:rsidRDefault="00426A56" w:rsidP="008D221E">
      <w:pPr>
        <w:pStyle w:val="Textkrper"/>
        <w:rPr>
          <w:lang w:val="de-CH"/>
        </w:rPr>
      </w:pPr>
      <w:r w:rsidRPr="00957005">
        <w:rPr>
          <w:lang w:val="de-CH"/>
        </w:rPr>
        <w:t xml:space="preserve">Bei einem glm sind die Parameter-Schätzungen dagegen nicht direkt interpretierbar, da sie sich auf eine transformierte Skala beziehen, welche durch die Link-Funktion angegeben ist. </w:t>
      </w:r>
      <w:r w:rsidR="00AC6E8A" w:rsidRPr="00957005">
        <w:rPr>
          <w:lang w:val="de-CH"/>
        </w:rPr>
        <w:t xml:space="preserve">Die Standard-Link-Funktion bei einem Poisson-GLM ist </w:t>
      </w:r>
      <w:r w:rsidR="00AC6E8A" w:rsidRPr="00957005">
        <w:rPr>
          <w:rFonts w:ascii="Courier New" w:hAnsi="Courier New" w:cs="Courier New"/>
          <w:lang w:val="de-CH"/>
        </w:rPr>
        <w:t>log</w:t>
      </w:r>
      <w:r w:rsidR="00AC6E8A" w:rsidRPr="00957005">
        <w:rPr>
          <w:lang w:val="de-CH"/>
        </w:rPr>
        <w:t>, also der natürliche Logarithmus</w:t>
      </w:r>
      <w:r w:rsidR="006D71E6" w:rsidRPr="00957005">
        <w:rPr>
          <w:lang w:val="de-CH"/>
        </w:rPr>
        <w:t xml:space="preserve"> (ln)</w:t>
      </w:r>
      <w:r w:rsidR="00AC6E8A" w:rsidRPr="00957005">
        <w:rPr>
          <w:lang w:val="de-CH"/>
        </w:rPr>
        <w:t xml:space="preserve">. Unser Ergebnis </w:t>
      </w:r>
      <w:r w:rsidR="000A2CB7" w:rsidRPr="00957005">
        <w:rPr>
          <w:lang w:val="de-CH"/>
        </w:rPr>
        <w:t>lässt sich damit wie folgt schreiben</w:t>
      </w:r>
      <w:r w:rsidR="00AC6E8A" w:rsidRPr="00957005">
        <w:rPr>
          <w:lang w:val="de-CH"/>
        </w:rPr>
        <w:t>:</w:t>
      </w:r>
    </w:p>
    <w:p w14:paraId="6C1C36C7" w14:textId="03335964" w:rsidR="00AC6E8A" w:rsidRPr="00957005" w:rsidRDefault="00EB67C2" w:rsidP="00716F27">
      <w:pPr>
        <w:pStyle w:val="Textkrper"/>
        <w:ind w:left="567"/>
        <w:rPr>
          <w:lang w:val="de-CH"/>
        </w:rPr>
      </w:pPr>
      <w:r w:rsidRPr="00957005">
        <w:rPr>
          <w:lang w:val="de-CH"/>
        </w:rPr>
        <w:t>ln</w:t>
      </w:r>
      <w:r w:rsidR="006D71E6" w:rsidRPr="00957005">
        <w:rPr>
          <w:lang w:val="de-CH"/>
        </w:rPr>
        <w:t xml:space="preserve"> (Besucher) = 3.50 + 0.11 </w:t>
      </w:r>
      <w:r w:rsidR="006D71E6" w:rsidRPr="00957005">
        <w:rPr>
          <w:rFonts w:cs="Arial"/>
          <w:lang w:val="de-CH"/>
        </w:rPr>
        <w:t>∙</w:t>
      </w:r>
      <w:r w:rsidR="006D71E6" w:rsidRPr="00957005">
        <w:rPr>
          <w:lang w:val="de-CH"/>
        </w:rPr>
        <w:t xml:space="preserve"> Temperatur/°C</w:t>
      </w:r>
    </w:p>
    <w:p w14:paraId="552386C7" w14:textId="4F49DF92" w:rsidR="00AC6E8A" w:rsidRPr="00957005" w:rsidRDefault="000A2CB7" w:rsidP="008D221E">
      <w:pPr>
        <w:pStyle w:val="Textkrper"/>
        <w:rPr>
          <w:lang w:val="de-CH"/>
        </w:rPr>
      </w:pPr>
      <w:r w:rsidRPr="00957005">
        <w:rPr>
          <w:lang w:val="de-CH"/>
        </w:rPr>
        <w:t>Da uns aber nicht ln (Besucher), sondern die Besucherzahl selbst interessiert, müssen wir die Umkehrfunktion der Link-Funktion anwenden, bei ln also exp</w:t>
      </w:r>
      <w:r w:rsidR="00716F27" w:rsidRPr="00957005">
        <w:rPr>
          <w:lang w:val="de-CH"/>
        </w:rPr>
        <w:t>. Es ergibt sich:</w:t>
      </w:r>
    </w:p>
    <w:p w14:paraId="759E26F8" w14:textId="5B64CA7B" w:rsidR="00716F27" w:rsidRPr="00957005" w:rsidRDefault="006D71E6" w:rsidP="00716F27">
      <w:pPr>
        <w:pStyle w:val="Textkrper"/>
        <w:ind w:left="567"/>
        <w:rPr>
          <w:lang w:val="de-CH"/>
        </w:rPr>
      </w:pPr>
      <w:r w:rsidRPr="00957005">
        <w:rPr>
          <w:lang w:val="de-CH"/>
        </w:rPr>
        <w:t xml:space="preserve">Besucher = exp (3.50 + 0.11 </w:t>
      </w:r>
      <w:r w:rsidRPr="00957005">
        <w:rPr>
          <w:rFonts w:cs="Arial"/>
          <w:lang w:val="de-CH"/>
        </w:rPr>
        <w:t>∙</w:t>
      </w:r>
      <w:r w:rsidRPr="00957005">
        <w:rPr>
          <w:lang w:val="de-CH"/>
        </w:rPr>
        <w:t xml:space="preserve"> Temperatur/°C)</w:t>
      </w:r>
    </w:p>
    <w:p w14:paraId="6012B808" w14:textId="11257C11" w:rsidR="00716F27" w:rsidRPr="00957005" w:rsidRDefault="00716F27" w:rsidP="008D221E">
      <w:pPr>
        <w:pStyle w:val="Textkrper"/>
        <w:rPr>
          <w:lang w:val="de-CH"/>
        </w:rPr>
      </w:pPr>
      <w:r w:rsidRPr="00957005">
        <w:rPr>
          <w:lang w:val="de-CH"/>
        </w:rPr>
        <w:t>Damit können wir auch die vorhergesagten Werte für verschiedene Temperaturen berechnen:</w:t>
      </w:r>
    </w:p>
    <w:p w14:paraId="492AFC7F" w14:textId="7907AD10" w:rsidR="00716F27" w:rsidRPr="00957005" w:rsidRDefault="00012D6D" w:rsidP="00716F27">
      <w:pPr>
        <w:pStyle w:val="Textkrper"/>
        <w:ind w:left="567"/>
        <w:rPr>
          <w:lang w:val="de-CH"/>
        </w:rPr>
      </w:pPr>
      <w:r w:rsidRPr="00957005">
        <w:rPr>
          <w:lang w:val="de-CH"/>
        </w:rPr>
        <w:t>0 °C: Besucher = exp (3.50) = 33</w:t>
      </w:r>
    </w:p>
    <w:p w14:paraId="6384CF0A" w14:textId="277BAA0A" w:rsidR="00012D6D" w:rsidRPr="00957005" w:rsidRDefault="00012D6D" w:rsidP="00716F27">
      <w:pPr>
        <w:pStyle w:val="Textkrper"/>
        <w:ind w:left="567"/>
        <w:rPr>
          <w:lang w:val="de-CH"/>
        </w:rPr>
      </w:pPr>
      <w:r w:rsidRPr="00957005">
        <w:rPr>
          <w:lang w:val="de-CH"/>
        </w:rPr>
        <w:t xml:space="preserve">30 °C: Besucher = exp (3.50 + 30 </w:t>
      </w:r>
      <w:r w:rsidRPr="00957005">
        <w:rPr>
          <w:rFonts w:cs="Arial"/>
          <w:lang w:val="de-CH"/>
        </w:rPr>
        <w:t>∙</w:t>
      </w:r>
      <w:r w:rsidRPr="00957005">
        <w:rPr>
          <w:lang w:val="de-CH"/>
        </w:rPr>
        <w:t xml:space="preserve"> 0.11) = exp. (6.83) = 925</w:t>
      </w:r>
    </w:p>
    <w:p w14:paraId="4AAD921D" w14:textId="7BA655F2" w:rsidR="00791AFE" w:rsidRPr="00957005" w:rsidRDefault="00791AFE" w:rsidP="00791AFE">
      <w:pPr>
        <w:pStyle w:val="Textkrper"/>
        <w:rPr>
          <w:lang w:val="de-CH"/>
        </w:rPr>
      </w:pPr>
      <w:r w:rsidRPr="00957005">
        <w:rPr>
          <w:lang w:val="de-CH"/>
        </w:rPr>
        <w:t xml:space="preserve">Wenn wir das Ganze Plotten wollen, benötigen wir den </w:t>
      </w:r>
      <w:r w:rsidRPr="00957005">
        <w:rPr>
          <w:rFonts w:ascii="Courier New" w:hAnsi="Courier New" w:cs="Courier New"/>
          <w:lang w:val="de-CH"/>
        </w:rPr>
        <w:t>predict</w:t>
      </w:r>
      <w:r w:rsidRPr="00957005">
        <w:rPr>
          <w:lang w:val="de-CH"/>
        </w:rPr>
        <w:t>-</w:t>
      </w:r>
      <w:r w:rsidR="001830B8" w:rsidRPr="00957005">
        <w:rPr>
          <w:lang w:val="de-CH"/>
        </w:rPr>
        <w:t xml:space="preserve"> und den </w:t>
      </w:r>
      <w:r w:rsidR="001830B8" w:rsidRPr="00957005">
        <w:rPr>
          <w:rFonts w:ascii="Courier New" w:hAnsi="Courier New" w:cs="Courier New"/>
          <w:lang w:val="de-CH"/>
        </w:rPr>
        <w:t>lines</w:t>
      </w:r>
      <w:r w:rsidR="001830B8" w:rsidRPr="00957005">
        <w:rPr>
          <w:lang w:val="de-CH"/>
        </w:rPr>
        <w:t>-</w:t>
      </w:r>
      <w:r w:rsidRPr="00957005">
        <w:rPr>
          <w:lang w:val="de-CH"/>
        </w:rPr>
        <w:t>Befehl</w:t>
      </w:r>
      <w:r w:rsidR="00327216" w:rsidRPr="00957005">
        <w:rPr>
          <w:lang w:val="de-CH"/>
        </w:rPr>
        <w:t xml:space="preserve">. </w:t>
      </w:r>
      <w:r w:rsidR="001146F3" w:rsidRPr="00957005">
        <w:rPr>
          <w:lang w:val="de-CH"/>
        </w:rPr>
        <w:t>Wie man</w:t>
      </w:r>
      <w:r w:rsidR="001830B8" w:rsidRPr="00957005">
        <w:rPr>
          <w:lang w:val="de-CH"/>
        </w:rPr>
        <w:t>,</w:t>
      </w:r>
      <w:r w:rsidR="001146F3" w:rsidRPr="00957005">
        <w:rPr>
          <w:lang w:val="de-CH"/>
        </w:rPr>
        <w:t xml:space="preserve"> sieht muss auch hier auf die vorhergesagten Werte beim Plotten noch die Umkehrfunktion (</w:t>
      </w:r>
      <w:r w:rsidR="001146F3" w:rsidRPr="00957005">
        <w:rPr>
          <w:rFonts w:ascii="Courier New" w:hAnsi="Courier New" w:cs="Courier New"/>
          <w:lang w:val="de-CH"/>
        </w:rPr>
        <w:t>exp</w:t>
      </w:r>
      <w:r w:rsidR="001146F3" w:rsidRPr="00957005">
        <w:rPr>
          <w:lang w:val="de-CH"/>
        </w:rPr>
        <w:t>) angewandt werden:</w:t>
      </w:r>
    </w:p>
    <w:p w14:paraId="769D3E33" w14:textId="725E0373" w:rsidR="001146F3" w:rsidRPr="00957005" w:rsidRDefault="001146F3" w:rsidP="001146F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xv</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rep(0:40,by=.1)</w:t>
      </w:r>
    </w:p>
    <w:p w14:paraId="70009E3E" w14:textId="77777777" w:rsidR="006737CA" w:rsidRPr="00957005" w:rsidRDefault="006737CA" w:rsidP="006737C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plot(Temperatur,Besucher,xlim=c(0,40))</w:t>
      </w:r>
    </w:p>
    <w:p w14:paraId="096811B5" w14:textId="5E626DB2" w:rsidR="001146F3" w:rsidRPr="00957005" w:rsidRDefault="001146F3" w:rsidP="001146F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yv</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predict(lm.strand,list(Temperatur=xv))</w:t>
      </w:r>
    </w:p>
    <w:p w14:paraId="078AEAE4" w14:textId="77777777" w:rsidR="006737CA" w:rsidRPr="00957005" w:rsidRDefault="006737CA" w:rsidP="006737C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lines(xv, yv,lwd=3,col="blue")</w:t>
      </w:r>
    </w:p>
    <w:p w14:paraId="52FD8C50" w14:textId="6F1D89A9" w:rsidR="006737CA" w:rsidRPr="00957005" w:rsidRDefault="006737CA" w:rsidP="006737C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yv2</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predict(glm.poisson,list(Temperatur=xv))</w:t>
      </w:r>
    </w:p>
    <w:p w14:paraId="51E3C153" w14:textId="77777777" w:rsidR="001146F3" w:rsidRPr="00957005" w:rsidRDefault="001146F3" w:rsidP="001146F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lines(xv, exp(yv2),lwd=3,col="red")</w:t>
      </w:r>
    </w:p>
    <w:p w14:paraId="50016983" w14:textId="77777777" w:rsidR="003068E1" w:rsidRPr="00957005" w:rsidRDefault="003068E1" w:rsidP="00791AFE">
      <w:pPr>
        <w:pStyle w:val="Textkrper"/>
        <w:rPr>
          <w:color w:val="FF0000"/>
          <w:lang w:val="de-CH"/>
        </w:rPr>
      </w:pPr>
    </w:p>
    <w:p w14:paraId="11D863B2" w14:textId="6D61B9BF" w:rsidR="006737CA" w:rsidRPr="00957005" w:rsidRDefault="006737CA" w:rsidP="006737CA">
      <w:pPr>
        <w:pStyle w:val="Textkrper"/>
        <w:jc w:val="center"/>
        <w:rPr>
          <w:lang w:val="de-CH"/>
        </w:rPr>
      </w:pPr>
      <w:r w:rsidRPr="00957005">
        <w:rPr>
          <w:noProof/>
          <w:lang w:val="de-CH" w:eastAsia="en-GB"/>
        </w:rPr>
        <w:lastRenderedPageBreak/>
        <w:drawing>
          <wp:inline distT="0" distB="0" distL="0" distR="0" wp14:anchorId="591FD496" wp14:editId="352B769A">
            <wp:extent cx="4626463" cy="3696020"/>
            <wp:effectExtent l="0" t="0" r="0" b="0"/>
            <wp:docPr id="29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84">
                      <a:extLst>
                        <a:ext uri="{28A0092B-C50C-407E-A947-70E740481C1C}">
                          <a14:useLocalDpi xmlns:a14="http://schemas.microsoft.com/office/drawing/2010/main" val="0"/>
                        </a:ext>
                      </a:extLst>
                    </a:blip>
                    <a:srcRect t="9545" b="2164"/>
                    <a:stretch/>
                  </pic:blipFill>
                  <pic:spPr bwMode="auto">
                    <a:xfrm>
                      <a:off x="0" y="0"/>
                      <a:ext cx="4626463" cy="36960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1F1CAA81" w14:textId="174F76C5" w:rsidR="008D221E" w:rsidRPr="00957005" w:rsidRDefault="008D221E" w:rsidP="00E61655">
      <w:pPr>
        <w:pStyle w:val="berschrift3"/>
      </w:pPr>
      <w:bookmarkStart w:id="97" w:name="_Toc117278822"/>
      <w:r w:rsidRPr="00957005">
        <w:t>Overdispersion als Problem</w:t>
      </w:r>
      <w:bookmarkEnd w:id="97"/>
    </w:p>
    <w:p w14:paraId="29C5D62E" w14:textId="658E9C56" w:rsidR="008D221E" w:rsidRPr="00957005" w:rsidRDefault="004A11A4" w:rsidP="008D221E">
      <w:pPr>
        <w:pStyle w:val="Textkrper"/>
        <w:rPr>
          <w:lang w:val="de-CH"/>
        </w:rPr>
      </w:pPr>
      <w:r w:rsidRPr="00957005">
        <w:rPr>
          <w:lang w:val="de-CH"/>
        </w:rPr>
        <w:t>Mathematisch beschreibt die Poisson-Verteilung Ereignisse pro Zeit</w:t>
      </w:r>
      <w:r w:rsidR="004647F0" w:rsidRPr="00957005">
        <w:rPr>
          <w:lang w:val="de-CH"/>
        </w:rPr>
        <w:t xml:space="preserve">einheit, wenn sie mit einer bestimmten Rate (Mittelwert) erfolgen, die Ereignisse selbst aber unabhängig voneinander sind. Für ökologische/umweltwissenschaftliche Zähldaten sind diese Voraussetzungen oft nicht exakt gegeben, sie folgen daher nicht immer genau einer Poisson-Verteilung, sondern weisen teilweise eine </w:t>
      </w:r>
      <w:r w:rsidR="004647F0" w:rsidRPr="00957005">
        <w:rPr>
          <w:i/>
          <w:lang w:val="de-CH"/>
        </w:rPr>
        <w:t>Overdispersion</w:t>
      </w:r>
      <w:r w:rsidR="004647F0" w:rsidRPr="00957005">
        <w:rPr>
          <w:lang w:val="de-CH"/>
        </w:rPr>
        <w:t xml:space="preserve"> auf.</w:t>
      </w:r>
      <w:r w:rsidR="005413B9" w:rsidRPr="00957005">
        <w:rPr>
          <w:lang w:val="de-CH"/>
        </w:rPr>
        <w:t xml:space="preserve"> </w:t>
      </w:r>
      <w:r w:rsidR="00842C5F" w:rsidRPr="00957005">
        <w:rPr>
          <w:lang w:val="de-CH"/>
        </w:rPr>
        <w:t>Für</w:t>
      </w:r>
      <w:r w:rsidR="005413B9" w:rsidRPr="00957005">
        <w:rPr>
          <w:lang w:val="de-CH"/>
        </w:rPr>
        <w:t xml:space="preserve"> eine Poisson-</w:t>
      </w:r>
      <w:r w:rsidR="00304699" w:rsidRPr="00957005">
        <w:rPr>
          <w:lang w:val="de-CH"/>
        </w:rPr>
        <w:t xml:space="preserve">Regression </w:t>
      </w:r>
      <w:r w:rsidR="00842C5F" w:rsidRPr="00957005">
        <w:rPr>
          <w:lang w:val="de-CH"/>
        </w:rPr>
        <w:t xml:space="preserve">wird </w:t>
      </w:r>
      <w:r w:rsidR="00304699" w:rsidRPr="00957005">
        <w:rPr>
          <w:lang w:val="de-CH"/>
        </w:rPr>
        <w:t xml:space="preserve">eine </w:t>
      </w:r>
      <w:r w:rsidR="00304699" w:rsidRPr="00957005">
        <w:rPr>
          <w:b/>
          <w:lang w:val="de-CH"/>
        </w:rPr>
        <w:t xml:space="preserve">Dispersion = </w:t>
      </w:r>
      <w:r w:rsidR="00304699" w:rsidRPr="00957005">
        <w:rPr>
          <w:b/>
          <w:i/>
          <w:lang w:val="de-CH"/>
        </w:rPr>
        <w:t>Residual deviance</w:t>
      </w:r>
      <w:r w:rsidR="00304699" w:rsidRPr="00957005">
        <w:rPr>
          <w:b/>
          <w:lang w:val="de-CH"/>
        </w:rPr>
        <w:t xml:space="preserve"> / </w:t>
      </w:r>
      <w:r w:rsidR="00304699" w:rsidRPr="00957005">
        <w:rPr>
          <w:b/>
          <w:i/>
          <w:lang w:val="de-CH"/>
        </w:rPr>
        <w:t>Residual degrees of freedom</w:t>
      </w:r>
      <w:r w:rsidR="00304699" w:rsidRPr="00957005">
        <w:rPr>
          <w:b/>
          <w:lang w:val="de-CH"/>
        </w:rPr>
        <w:t xml:space="preserve"> = 1</w:t>
      </w:r>
      <w:r w:rsidR="00304699" w:rsidRPr="00957005">
        <w:rPr>
          <w:lang w:val="de-CH"/>
        </w:rPr>
        <w:t xml:space="preserve"> angenommen</w:t>
      </w:r>
      <w:r w:rsidR="00842C5F" w:rsidRPr="00957005">
        <w:rPr>
          <w:lang w:val="de-CH"/>
        </w:rPr>
        <w:t xml:space="preserve">. Wenn die Dispersion wesentlich/signifkant grösser als 1 ist, liegt </w:t>
      </w:r>
      <w:r w:rsidR="00842C5F" w:rsidRPr="00957005">
        <w:rPr>
          <w:i/>
          <w:lang w:val="de-CH"/>
        </w:rPr>
        <w:t>Overdispersion</w:t>
      </w:r>
      <w:r w:rsidR="00842C5F" w:rsidRPr="00957005">
        <w:rPr>
          <w:lang w:val="de-CH"/>
        </w:rPr>
        <w:t xml:space="preserve"> vor.</w:t>
      </w:r>
      <w:r w:rsidR="00A40D61" w:rsidRPr="00957005">
        <w:rPr>
          <w:lang w:val="de-CH"/>
        </w:rPr>
        <w:t xml:space="preserve"> Residual deviance und Residual degrees of freedom findet man im </w:t>
      </w:r>
      <w:r w:rsidR="00A40D61" w:rsidRPr="00957005">
        <w:rPr>
          <w:rFonts w:ascii="Courier New" w:hAnsi="Courier New" w:cs="Courier New"/>
          <w:lang w:val="de-CH"/>
        </w:rPr>
        <w:t>summary</w:t>
      </w:r>
      <w:r w:rsidR="00A40D61" w:rsidRPr="00957005">
        <w:rPr>
          <w:lang w:val="de-CH"/>
        </w:rPr>
        <w:t xml:space="preserve"> des </w:t>
      </w:r>
      <w:r w:rsidR="00A40D61" w:rsidRPr="00957005">
        <w:rPr>
          <w:rFonts w:ascii="Courier New" w:hAnsi="Courier New" w:cs="Courier New"/>
          <w:lang w:val="de-CH"/>
        </w:rPr>
        <w:t>glm</w:t>
      </w:r>
      <w:r w:rsidR="00A40D61" w:rsidRPr="00957005">
        <w:rPr>
          <w:lang w:val="de-CH"/>
        </w:rPr>
        <w:t>:</w:t>
      </w:r>
    </w:p>
    <w:p w14:paraId="45AF098F" w14:textId="77777777" w:rsidR="00782FB7" w:rsidRPr="00957005" w:rsidRDefault="00782FB7" w:rsidP="00782FB7">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summary(glm.poisson)</w:t>
      </w:r>
    </w:p>
    <w:p w14:paraId="5264012D" w14:textId="77777777" w:rsidR="00782FB7" w:rsidRPr="00957005" w:rsidRDefault="00782FB7" w:rsidP="00782FB7">
      <w:pPr>
        <w:spacing w:line="240" w:lineRule="auto"/>
        <w:textAlignment w:val="baseline"/>
        <w:rPr>
          <w:rFonts w:ascii="Courier New" w:eastAsiaTheme="minorEastAsia" w:hAnsi="Courier New" w:cs="Courier New"/>
          <w:b/>
          <w:bCs/>
          <w:color w:val="0000FF"/>
          <w:kern w:val="24"/>
          <w:lang w:val="de-CH" w:eastAsia="en-GB"/>
        </w:rPr>
      </w:pPr>
    </w:p>
    <w:p w14:paraId="670E9E05" w14:textId="77777777" w:rsidR="00782FB7" w:rsidRPr="00957005" w:rsidRDefault="00782FB7" w:rsidP="00782FB7">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w:t>
      </w:r>
    </w:p>
    <w:p w14:paraId="36D11550" w14:textId="77777777" w:rsidR="00782FB7" w:rsidRPr="00957005" w:rsidRDefault="00782FB7" w:rsidP="00782FB7">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(Dispersion parameter for poisson family taken to be 1)</w:t>
      </w:r>
    </w:p>
    <w:p w14:paraId="0E2B5C55" w14:textId="77777777" w:rsidR="00782FB7" w:rsidRPr="00957005" w:rsidRDefault="00782FB7" w:rsidP="00782FB7">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Null deviance: 6011.8  on 8  degrees of freedom</w:t>
      </w:r>
    </w:p>
    <w:p w14:paraId="3081DA2F" w14:textId="77777777" w:rsidR="00782FB7" w:rsidRPr="00957005" w:rsidRDefault="00782FB7" w:rsidP="00782FB7">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Residual deviance: 1113.7  on 7  degrees of freedom</w:t>
      </w:r>
    </w:p>
    <w:p w14:paraId="009C047C" w14:textId="77777777" w:rsidR="00782FB7" w:rsidRPr="00957005" w:rsidRDefault="00782FB7" w:rsidP="00782FB7">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AIC: 1185.1</w:t>
      </w:r>
    </w:p>
    <w:p w14:paraId="7AA977C0" w14:textId="77777777" w:rsidR="00782FB7" w:rsidRPr="00957005" w:rsidRDefault="00782FB7" w:rsidP="00782FB7">
      <w:pPr>
        <w:spacing w:line="240" w:lineRule="auto"/>
        <w:textAlignment w:val="baseline"/>
        <w:rPr>
          <w:rFonts w:ascii="Times New Roman" w:eastAsia="Times New Roman" w:hAnsi="Times New Roman"/>
          <w:b/>
          <w:color w:val="FF0000"/>
          <w:lang w:val="de-CH" w:eastAsia="en-GB"/>
        </w:rPr>
      </w:pPr>
    </w:p>
    <w:p w14:paraId="30B02DE6" w14:textId="0566C82E" w:rsidR="00782FB7" w:rsidRPr="00957005" w:rsidRDefault="00183924" w:rsidP="008D221E">
      <w:pPr>
        <w:pStyle w:val="Textkrper"/>
        <w:rPr>
          <w:lang w:val="de-CH"/>
        </w:rPr>
      </w:pPr>
      <w:r w:rsidRPr="00957005">
        <w:rPr>
          <w:lang w:val="de-CH"/>
        </w:rPr>
        <w:t xml:space="preserve">Man sieht hier, dass der Quotient von 1113.7 und 7 weit höher als 1 ist. Mit dem Dispersionstest im Package </w:t>
      </w:r>
      <w:r w:rsidRPr="00957005">
        <w:rPr>
          <w:rFonts w:ascii="Courier New" w:hAnsi="Courier New" w:cs="Courier New"/>
          <w:lang w:val="de-CH"/>
        </w:rPr>
        <w:t>AER</w:t>
      </w:r>
      <w:r w:rsidRPr="00957005">
        <w:rPr>
          <w:lang w:val="de-CH"/>
        </w:rPr>
        <w:t xml:space="preserve"> kann man formal auf einen signifikanten Unterschied testen:</w:t>
      </w:r>
    </w:p>
    <w:p w14:paraId="43C922AF" w14:textId="77777777" w:rsidR="00183924" w:rsidRPr="00957005" w:rsidRDefault="00183924" w:rsidP="00183924">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library(AER)</w:t>
      </w:r>
    </w:p>
    <w:p w14:paraId="164472E3" w14:textId="77777777" w:rsidR="00183924" w:rsidRPr="00957005" w:rsidRDefault="00183924" w:rsidP="00183924">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dispersiontest(glm.poisson)</w:t>
      </w:r>
    </w:p>
    <w:p w14:paraId="5A54F924" w14:textId="77777777" w:rsidR="00E34921" w:rsidRPr="00957005" w:rsidRDefault="00E34921" w:rsidP="00183924">
      <w:pPr>
        <w:spacing w:line="240" w:lineRule="auto"/>
        <w:textAlignment w:val="baseline"/>
        <w:rPr>
          <w:rFonts w:ascii="Courier New" w:eastAsiaTheme="minorEastAsia" w:hAnsi="Courier New" w:cs="Courier New"/>
          <w:b/>
          <w:bCs/>
          <w:color w:val="FF0000"/>
          <w:kern w:val="24"/>
          <w:lang w:val="de-CH" w:eastAsia="en-GB"/>
        </w:rPr>
      </w:pPr>
    </w:p>
    <w:p w14:paraId="5AF823BD" w14:textId="77777777" w:rsidR="00183924" w:rsidRPr="00957005" w:rsidRDefault="00183924" w:rsidP="00183924">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data:  glm.poisson</w:t>
      </w:r>
    </w:p>
    <w:p w14:paraId="7C7FE91E" w14:textId="77777777" w:rsidR="00183924" w:rsidRPr="00957005" w:rsidRDefault="00183924" w:rsidP="00183924">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z = 3.8576, p-value = 5.726e-05</w:t>
      </w:r>
    </w:p>
    <w:p w14:paraId="521F0D79" w14:textId="77777777" w:rsidR="00183924" w:rsidRPr="00957005" w:rsidRDefault="00183924" w:rsidP="00183924">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alternative hypothesis: true dispersion is greater than 1</w:t>
      </w:r>
    </w:p>
    <w:p w14:paraId="0C54B241" w14:textId="77777777" w:rsidR="00183924" w:rsidRPr="00957005" w:rsidRDefault="00183924" w:rsidP="00183924">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sample estimates:</w:t>
      </w:r>
    </w:p>
    <w:p w14:paraId="28470C2E" w14:textId="77777777" w:rsidR="00183924" w:rsidRPr="00957005" w:rsidRDefault="00183924" w:rsidP="00183924">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dispersion </w:t>
      </w:r>
    </w:p>
    <w:p w14:paraId="48AB0CC3" w14:textId="77777777" w:rsidR="00183924" w:rsidRPr="00957005" w:rsidRDefault="00183924" w:rsidP="00183924">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116.5467 </w:t>
      </w:r>
    </w:p>
    <w:p w14:paraId="08E6B5CB" w14:textId="77777777" w:rsidR="00E34921" w:rsidRPr="00957005" w:rsidRDefault="00E34921" w:rsidP="00183924">
      <w:pPr>
        <w:spacing w:line="240" w:lineRule="auto"/>
        <w:textAlignment w:val="baseline"/>
        <w:rPr>
          <w:rFonts w:ascii="Times New Roman" w:eastAsia="Times New Roman" w:hAnsi="Times New Roman"/>
          <w:b/>
          <w:color w:val="0000FF"/>
          <w:lang w:val="de-CH" w:eastAsia="en-GB"/>
        </w:rPr>
      </w:pPr>
    </w:p>
    <w:p w14:paraId="3B1A922E" w14:textId="0C9875A2" w:rsidR="00183924" w:rsidRPr="00957005" w:rsidRDefault="00E34921" w:rsidP="008D221E">
      <w:pPr>
        <w:pStyle w:val="Textkrper"/>
        <w:rPr>
          <w:lang w:val="de-CH"/>
        </w:rPr>
      </w:pPr>
      <w:r w:rsidRPr="00957005">
        <w:rPr>
          <w:lang w:val="de-CH"/>
        </w:rPr>
        <w:t xml:space="preserve">Wenn man eine signifikante </w:t>
      </w:r>
      <w:r w:rsidRPr="00957005">
        <w:rPr>
          <w:i/>
          <w:lang w:val="de-CH"/>
        </w:rPr>
        <w:t>Overdispersion</w:t>
      </w:r>
      <w:r w:rsidRPr="00957005">
        <w:rPr>
          <w:lang w:val="de-CH"/>
        </w:rPr>
        <w:t xml:space="preserve"> gefunden hat, gibt es zwei Lösungsmöglichkeiten:</w:t>
      </w:r>
    </w:p>
    <w:p w14:paraId="7FCA3D23" w14:textId="77BEA3A9" w:rsidR="00E34921" w:rsidRPr="00957005" w:rsidRDefault="00E34921" w:rsidP="008D221E">
      <w:pPr>
        <w:pStyle w:val="Textkrper"/>
        <w:rPr>
          <w:lang w:val="de-CH"/>
        </w:rPr>
      </w:pPr>
      <w:r w:rsidRPr="00957005">
        <w:rPr>
          <w:b/>
          <w:lang w:val="de-CH"/>
        </w:rPr>
        <w:t>1. Quasi-Poisson-Verteilung</w:t>
      </w:r>
      <w:r w:rsidRPr="00957005">
        <w:rPr>
          <w:lang w:val="de-CH"/>
        </w:rPr>
        <w:t>. Hierbei</w:t>
      </w:r>
      <w:r w:rsidR="00DA2DA2" w:rsidRPr="00957005">
        <w:rPr>
          <w:lang w:val="de-CH"/>
        </w:rPr>
        <w:t xml:space="preserve"> schätzt der Algorithmus den Dispersionsparameter aus den Daten und passt die angenommene Verteilung entsprechend an</w:t>
      </w:r>
      <w:r w:rsidR="00713395" w:rsidRPr="00957005">
        <w:rPr>
          <w:lang w:val="de-CH"/>
        </w:rPr>
        <w:t xml:space="preserve">. Die Methode ist im Befehl </w:t>
      </w:r>
      <w:r w:rsidR="00713395" w:rsidRPr="00957005">
        <w:rPr>
          <w:rFonts w:ascii="Courier New" w:hAnsi="Courier New" w:cs="Courier New"/>
          <w:lang w:val="de-CH"/>
        </w:rPr>
        <w:t>glm</w:t>
      </w:r>
      <w:r w:rsidR="00713395" w:rsidRPr="00957005">
        <w:rPr>
          <w:lang w:val="de-CH"/>
        </w:rPr>
        <w:t xml:space="preserve"> in Base R implementiert:</w:t>
      </w:r>
    </w:p>
    <w:p w14:paraId="3AFF6F6D" w14:textId="6C445C74" w:rsidR="00EC6622" w:rsidRPr="00957005" w:rsidRDefault="00EC6622" w:rsidP="00EC6622">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glm.quasi</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glm(Besucher~Temperatur,family=quasipoisson)</w:t>
      </w:r>
    </w:p>
    <w:p w14:paraId="7462880E" w14:textId="77777777" w:rsidR="00EC6622" w:rsidRPr="00957005" w:rsidRDefault="00EC6622" w:rsidP="00EC6622">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summary(glm.quasi)</w:t>
      </w:r>
    </w:p>
    <w:p w14:paraId="39EBED58" w14:textId="77777777" w:rsidR="00EC6622" w:rsidRPr="00957005" w:rsidRDefault="00EC6622" w:rsidP="00EC6622">
      <w:pPr>
        <w:spacing w:line="240" w:lineRule="auto"/>
        <w:textAlignment w:val="baseline"/>
        <w:rPr>
          <w:rFonts w:ascii="Courier New" w:eastAsiaTheme="minorEastAsia" w:hAnsi="Courier New" w:cs="Courier New"/>
          <w:b/>
          <w:bCs/>
          <w:color w:val="FF0000"/>
          <w:kern w:val="24"/>
          <w:lang w:val="de-CH" w:eastAsia="en-GB"/>
        </w:rPr>
      </w:pPr>
    </w:p>
    <w:p w14:paraId="030A6AAA" w14:textId="77777777" w:rsidR="00EC6622" w:rsidRPr="00957005" w:rsidRDefault="00EC6622" w:rsidP="00EC6622">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Coefficients:</w:t>
      </w:r>
    </w:p>
    <w:p w14:paraId="41AAACB0" w14:textId="77777777" w:rsidR="00EC6622" w:rsidRPr="00957005" w:rsidRDefault="00EC6622" w:rsidP="00EC6622">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Estimate Std. Error t value Pr(&gt;|t|)   </w:t>
      </w:r>
    </w:p>
    <w:p w14:paraId="4BAFA6DE" w14:textId="77777777" w:rsidR="00EC6622" w:rsidRPr="00957005" w:rsidRDefault="00EC6622" w:rsidP="00EC6622">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(Intercept)  3.50030    0.69639   5.026  0.00152 **</w:t>
      </w:r>
    </w:p>
    <w:p w14:paraId="2CA175B5" w14:textId="77777777" w:rsidR="00EC6622" w:rsidRPr="00957005" w:rsidRDefault="00EC6622" w:rsidP="00EC6622">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Temperatur   0.11282    0.02227   5.065  0.00146 **</w:t>
      </w:r>
    </w:p>
    <w:p w14:paraId="492D592D" w14:textId="77777777" w:rsidR="00EC6622" w:rsidRPr="00957005" w:rsidRDefault="00EC6622" w:rsidP="00EC6622">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w:t>
      </w:r>
    </w:p>
    <w:p w14:paraId="6BC2E491" w14:textId="77777777" w:rsidR="00EC6622" w:rsidRPr="00957005" w:rsidRDefault="00EC6622" w:rsidP="00EC6622">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Signif. codes:  0 ‘***’ 0.001 ‘**’ 0.01 ‘*’ 0.05 ‘.’ 0.1 ‘ ’ 1</w:t>
      </w:r>
    </w:p>
    <w:p w14:paraId="2EC78AFC" w14:textId="77777777" w:rsidR="00EC6622" w:rsidRPr="00957005" w:rsidRDefault="00EC6622" w:rsidP="00EC6622">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(Dispersion parameter for quasipoisson family taken to be 149.6826)</w:t>
      </w:r>
    </w:p>
    <w:p w14:paraId="63A75E96" w14:textId="77777777" w:rsidR="00713395" w:rsidRPr="00957005" w:rsidRDefault="00713395" w:rsidP="00EC6622">
      <w:pPr>
        <w:spacing w:line="240" w:lineRule="auto"/>
        <w:textAlignment w:val="baseline"/>
        <w:rPr>
          <w:rFonts w:ascii="Courier New" w:eastAsiaTheme="minorEastAsia" w:hAnsi="Courier New" w:cs="Courier New"/>
          <w:b/>
          <w:bCs/>
          <w:color w:val="0000FF"/>
          <w:kern w:val="24"/>
          <w:lang w:val="de-CH" w:eastAsia="en-GB"/>
        </w:rPr>
      </w:pPr>
    </w:p>
    <w:p w14:paraId="1EB2A62C" w14:textId="469DB51C" w:rsidR="005B7AAD" w:rsidRPr="00957005" w:rsidRDefault="005B7AAD" w:rsidP="005B7AAD">
      <w:pPr>
        <w:pStyle w:val="Textkrper"/>
        <w:rPr>
          <w:lang w:val="de-CH"/>
        </w:rPr>
      </w:pPr>
      <w:r w:rsidRPr="00957005">
        <w:rPr>
          <w:lang w:val="de-CH"/>
        </w:rPr>
        <w:t xml:space="preserve">Man sieht, dass im Vergleich zur Berechnung mit einem einfachen Poisson-GLM die Parameterschätzungen nicht verändert haben, jedoch die Signifikanzen niedriger ausgefallen sind (d. h. höhere </w:t>
      </w:r>
      <w:r w:rsidRPr="00957005">
        <w:rPr>
          <w:i/>
          <w:lang w:val="de-CH"/>
        </w:rPr>
        <w:t>p</w:t>
      </w:r>
      <w:r w:rsidRPr="00957005">
        <w:rPr>
          <w:lang w:val="de-CH"/>
        </w:rPr>
        <w:t>-Werte).</w:t>
      </w:r>
    </w:p>
    <w:p w14:paraId="26E49DE3" w14:textId="18670A99" w:rsidR="00713395" w:rsidRPr="00957005" w:rsidRDefault="00713395" w:rsidP="008D221E">
      <w:pPr>
        <w:pStyle w:val="Textkrper"/>
        <w:rPr>
          <w:lang w:val="de-CH"/>
        </w:rPr>
      </w:pPr>
      <w:r w:rsidRPr="00957005">
        <w:rPr>
          <w:b/>
          <w:lang w:val="de-CH"/>
        </w:rPr>
        <w:t>2. Negativ-binomiale Verteilung:</w:t>
      </w:r>
      <w:r w:rsidRPr="00957005">
        <w:rPr>
          <w:lang w:val="de-CH"/>
        </w:rPr>
        <w:t xml:space="preserve"> Oftmals erzielt man damit ähnliche, in besonderen Fällen allerdings auch deutlich andere Ergebnisse. Was besser ist, hängt vom Einzelfall ab und ist u. U. recht „tricky“. Weitere Details, siehe Ver Hoef &amp; Boveng (2007).</w:t>
      </w:r>
    </w:p>
    <w:p w14:paraId="3BBECAED" w14:textId="461AD44D" w:rsidR="004E455D" w:rsidRPr="00957005" w:rsidRDefault="00582B28" w:rsidP="001F6A5C">
      <w:pPr>
        <w:pStyle w:val="berschrift2"/>
      </w:pPr>
      <w:bookmarkStart w:id="98" w:name="_Toc117278823"/>
      <w:r w:rsidRPr="00957005">
        <w:t>Logistische Regressionen für Binärdaten</w:t>
      </w:r>
      <w:bookmarkEnd w:id="98"/>
    </w:p>
    <w:p w14:paraId="23AD29CB" w14:textId="56D2B681" w:rsidR="004E455D" w:rsidRPr="00957005" w:rsidRDefault="00B91CD6" w:rsidP="004E455D">
      <w:pPr>
        <w:pStyle w:val="Textkrper"/>
        <w:rPr>
          <w:lang w:val="de-CH"/>
        </w:rPr>
      </w:pPr>
      <w:r w:rsidRPr="00957005">
        <w:rPr>
          <w:lang w:val="de-CH"/>
        </w:rPr>
        <w:t>Logistische Regressionen werden für alle binären Antwortvariablen verwendet, etwa für Vorkommensdaten (Inzidenzdaten). Das folgende Abbildungspaar</w:t>
      </w:r>
      <w:r w:rsidR="00811400" w:rsidRPr="00957005">
        <w:rPr>
          <w:lang w:val="de-CH"/>
        </w:rPr>
        <w:t xml:space="preserve"> zeigt links, was passieren würde, wenn man solche Daten mit einem </w:t>
      </w:r>
      <w:r w:rsidR="00811400" w:rsidRPr="00957005">
        <w:rPr>
          <w:rFonts w:ascii="Courier New" w:hAnsi="Courier New" w:cs="Courier New"/>
          <w:lang w:val="de-CH"/>
        </w:rPr>
        <w:t>lm</w:t>
      </w:r>
      <w:r w:rsidR="00811400" w:rsidRPr="00957005">
        <w:rPr>
          <w:lang w:val="de-CH"/>
        </w:rPr>
        <w:t xml:space="preserve"> fitten würde und rechts, die korrekte Modellierung mit ein</w:t>
      </w:r>
      <w:r w:rsidR="008C572D" w:rsidRPr="00957005">
        <w:rPr>
          <w:lang w:val="de-CH"/>
        </w:rPr>
        <w:t xml:space="preserve">em logistischen </w:t>
      </w:r>
      <w:r w:rsidR="008C572D" w:rsidRPr="00957005">
        <w:rPr>
          <w:rFonts w:ascii="Courier New" w:hAnsi="Courier New" w:cs="Courier New"/>
          <w:lang w:val="de-CH"/>
        </w:rPr>
        <w:t>glm</w:t>
      </w:r>
      <w:r w:rsidR="008C572D" w:rsidRPr="00957005">
        <w:rPr>
          <w:lang w:val="de-CH"/>
        </w:rPr>
        <w:t>:</w:t>
      </w:r>
    </w:p>
    <w:p w14:paraId="26998943" w14:textId="1275129A" w:rsidR="008C572D" w:rsidRPr="00957005" w:rsidRDefault="008C572D" w:rsidP="008C572D">
      <w:pPr>
        <w:pStyle w:val="Textkrper"/>
        <w:spacing w:before="360" w:after="360"/>
        <w:jc w:val="center"/>
        <w:rPr>
          <w:sz w:val="19"/>
          <w:szCs w:val="19"/>
          <w:lang w:val="de-CH"/>
        </w:rPr>
      </w:pPr>
      <w:r w:rsidRPr="00957005">
        <w:rPr>
          <w:noProof/>
          <w:lang w:val="de-CH" w:eastAsia="en-GB"/>
        </w:rPr>
        <w:drawing>
          <wp:inline distT="0" distB="0" distL="0" distR="0" wp14:anchorId="6D5F2B52" wp14:editId="01062478">
            <wp:extent cx="5514931" cy="2329132"/>
            <wp:effectExtent l="0" t="0" r="0" b="0"/>
            <wp:docPr id="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85" cstate="print">
                      <a:extLst>
                        <a:ext uri="{28A0092B-C50C-407E-A947-70E740481C1C}">
                          <a14:useLocalDpi xmlns:a14="http://schemas.microsoft.com/office/drawing/2010/main" val="0"/>
                        </a:ext>
                      </a:extLst>
                    </a:blip>
                    <a:srcRect l="-108" r="108" b="45010"/>
                    <a:stretch/>
                  </pic:blipFill>
                  <pic:spPr bwMode="auto">
                    <a:xfrm>
                      <a:off x="0" y="0"/>
                      <a:ext cx="5522655" cy="2332394"/>
                    </a:xfrm>
                    <a:prstGeom prst="rect">
                      <a:avLst/>
                    </a:prstGeom>
                    <a:ln>
                      <a:noFill/>
                    </a:ln>
                    <a:extLst>
                      <a:ext uri="{53640926-AAD7-44D8-BBD7-CCE9431645EC}">
                        <a14:shadowObscured xmlns:a14="http://schemas.microsoft.com/office/drawing/2010/main"/>
                      </a:ext>
                    </a:extLst>
                  </pic:spPr>
                </pic:pic>
              </a:graphicData>
            </a:graphic>
          </wp:inline>
        </w:drawing>
      </w:r>
      <w:r w:rsidRPr="00957005">
        <w:rPr>
          <w:lang w:val="de-CH"/>
        </w:rPr>
        <w:br/>
      </w:r>
      <w:r w:rsidRPr="00957005">
        <w:rPr>
          <w:sz w:val="19"/>
          <w:szCs w:val="19"/>
          <w:lang w:val="de-CH"/>
        </w:rPr>
        <w:t xml:space="preserve">(aus </w:t>
      </w:r>
      <w:r w:rsidR="00053028" w:rsidRPr="00957005">
        <w:rPr>
          <w:sz w:val="19"/>
          <w:szCs w:val="19"/>
          <w:lang w:val="de-CH"/>
        </w:rPr>
        <w:t>Logan 2010</w:t>
      </w:r>
      <w:r w:rsidRPr="00957005">
        <w:rPr>
          <w:sz w:val="19"/>
          <w:szCs w:val="19"/>
          <w:lang w:val="de-CH"/>
        </w:rPr>
        <w:t>)</w:t>
      </w:r>
    </w:p>
    <w:p w14:paraId="2F8FD429" w14:textId="770126C8" w:rsidR="00F216EF" w:rsidRPr="00957005" w:rsidRDefault="00F216EF" w:rsidP="00E61655">
      <w:pPr>
        <w:pStyle w:val="berschrift3"/>
      </w:pPr>
      <w:bookmarkStart w:id="99" w:name="_Toc117278824"/>
      <w:r w:rsidRPr="00957005">
        <w:t>Prinzipielles Vorgehen</w:t>
      </w:r>
      <w:bookmarkEnd w:id="99"/>
    </w:p>
    <w:p w14:paraId="45334ADF" w14:textId="2862315C" w:rsidR="00906C6D" w:rsidRPr="00957005" w:rsidRDefault="00E87958"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Die abhängige Variable muss als Vektor vorliegen, der entweder nur 0 und 1 enthält oder aber ein Faktor mit genau zwei Level ist.</w:t>
      </w:r>
    </w:p>
    <w:p w14:paraId="736FF04A" w14:textId="252286BA" w:rsidR="00E87958" w:rsidRPr="00957005" w:rsidRDefault="00E87958"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lastRenderedPageBreak/>
        <w:t xml:space="preserve">Es wird ein </w:t>
      </w:r>
      <w:r w:rsidRPr="00957005">
        <w:rPr>
          <w:rFonts w:ascii="Courier New" w:eastAsia="Times New Roman" w:hAnsi="Courier New" w:cs="Courier New"/>
          <w:b/>
          <w:lang w:eastAsia="en-GB"/>
        </w:rPr>
        <w:t>glm</w:t>
      </w:r>
      <w:r w:rsidRPr="00957005">
        <w:rPr>
          <w:rFonts w:eastAsia="Times New Roman" w:cs="Arial"/>
          <w:b/>
          <w:lang w:eastAsia="en-GB"/>
        </w:rPr>
        <w:t xml:space="preserve"> mit </w:t>
      </w:r>
      <w:r w:rsidRPr="00957005">
        <w:rPr>
          <w:rFonts w:ascii="Courier New" w:eastAsia="Times New Roman" w:hAnsi="Courier New" w:cs="Courier New"/>
          <w:b/>
          <w:lang w:eastAsia="en-GB"/>
        </w:rPr>
        <w:t>family=binomial</w:t>
      </w:r>
      <w:r w:rsidRPr="00957005">
        <w:rPr>
          <w:rFonts w:eastAsia="Times New Roman" w:cs="Arial"/>
          <w:lang w:eastAsia="en-GB"/>
        </w:rPr>
        <w:t xml:space="preserve"> gerechnet.</w:t>
      </w:r>
    </w:p>
    <w:p w14:paraId="5A0C4E3E" w14:textId="0242A8AB" w:rsidR="00E87958" w:rsidRPr="00957005" w:rsidRDefault="00E87958"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Der voreingestellte </w:t>
      </w:r>
      <w:r w:rsidRPr="00957005">
        <w:rPr>
          <w:rFonts w:eastAsia="Times New Roman" w:cs="Arial"/>
          <w:b/>
          <w:lang w:eastAsia="en-GB"/>
        </w:rPr>
        <w:t>Link ist logit</w:t>
      </w:r>
      <w:r w:rsidRPr="00957005">
        <w:rPr>
          <w:rFonts w:eastAsia="Times New Roman" w:cs="Arial"/>
          <w:lang w:eastAsia="en-GB"/>
        </w:rPr>
        <w:t>, alternativ geht auch log-log.</w:t>
      </w:r>
    </w:p>
    <w:p w14:paraId="220288DB" w14:textId="5648F8DF" w:rsidR="00E87958" w:rsidRPr="00957005" w:rsidRDefault="00E87958"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Overdispersion ist bei Binärdaten nicht relevant.</w:t>
      </w:r>
    </w:p>
    <w:p w14:paraId="3D2F0CB1" w14:textId="0CA82AC4" w:rsidR="008D26BC" w:rsidRPr="00957005" w:rsidRDefault="008D26BC" w:rsidP="00906C6D">
      <w:pPr>
        <w:pStyle w:val="Listenabsatz"/>
        <w:numPr>
          <w:ilvl w:val="0"/>
          <w:numId w:val="7"/>
        </w:numPr>
        <w:spacing w:after="120" w:line="276" w:lineRule="auto"/>
        <w:ind w:left="714" w:hanging="357"/>
        <w:textAlignment w:val="baseline"/>
        <w:rPr>
          <w:rFonts w:eastAsia="Times New Roman" w:cs="Arial"/>
          <w:lang w:eastAsia="en-GB"/>
        </w:rPr>
      </w:pPr>
      <w:r w:rsidRPr="00957005">
        <w:rPr>
          <w:rFonts w:eastAsia="Times New Roman" w:cs="Arial"/>
          <w:lang w:eastAsia="en-GB"/>
        </w:rPr>
        <w:t xml:space="preserve">Wie bei allen (multiplen) Modellen müssen wir eine </w:t>
      </w:r>
      <w:r w:rsidRPr="00957005">
        <w:rPr>
          <w:rFonts w:eastAsia="Times New Roman" w:cs="Arial"/>
          <w:b/>
          <w:lang w:eastAsia="en-GB"/>
        </w:rPr>
        <w:t xml:space="preserve">Modellvereinfachung </w:t>
      </w:r>
      <w:r w:rsidRPr="00957005">
        <w:rPr>
          <w:rFonts w:eastAsia="Times New Roman" w:cs="Arial"/>
          <w:lang w:eastAsia="en-GB"/>
        </w:rPr>
        <w:t>des vollen Modells vornehmen, wofür im Prinzip die gleichen drei Methoden zur Verfügung stehen, die wir schon kennen:</w:t>
      </w:r>
    </w:p>
    <w:p w14:paraId="7E93F197" w14:textId="10EAEA98" w:rsidR="008D26BC" w:rsidRPr="00957005" w:rsidRDefault="00FF64FF" w:rsidP="008D26BC">
      <w:pPr>
        <w:pStyle w:val="Listenabsatz"/>
        <w:numPr>
          <w:ilvl w:val="1"/>
          <w:numId w:val="7"/>
        </w:numPr>
        <w:spacing w:after="120" w:line="276" w:lineRule="auto"/>
        <w:textAlignment w:val="baseline"/>
        <w:rPr>
          <w:rFonts w:eastAsia="Times New Roman" w:cs="Arial"/>
          <w:lang w:eastAsia="en-GB"/>
        </w:rPr>
      </w:pPr>
      <w:r w:rsidRPr="00957005">
        <w:rPr>
          <w:rFonts w:eastAsia="Times New Roman" w:cs="Arial"/>
          <w:b/>
          <w:lang w:eastAsia="en-GB"/>
        </w:rPr>
        <w:t>Modellselektion I:</w:t>
      </w:r>
      <w:r w:rsidRPr="00957005">
        <w:rPr>
          <w:rFonts w:eastAsia="Times New Roman" w:cs="Arial"/>
          <w:lang w:eastAsia="en-GB"/>
        </w:rPr>
        <w:t xml:space="preserve"> sukzessive Vereinfachung durch Entfernen nicht-signifkanter Terme</w:t>
      </w:r>
      <w:r w:rsidR="00310BFB" w:rsidRPr="00957005">
        <w:rPr>
          <w:rFonts w:eastAsia="Times New Roman" w:cs="Arial"/>
          <w:lang w:eastAsia="en-GB"/>
        </w:rPr>
        <w:t>.</w:t>
      </w:r>
    </w:p>
    <w:p w14:paraId="5F6D44C8" w14:textId="24F2C7E2" w:rsidR="00FF64FF" w:rsidRPr="00957005" w:rsidRDefault="00FF64FF" w:rsidP="008D26BC">
      <w:pPr>
        <w:pStyle w:val="Listenabsatz"/>
        <w:numPr>
          <w:ilvl w:val="1"/>
          <w:numId w:val="7"/>
        </w:numPr>
        <w:spacing w:after="120" w:line="276" w:lineRule="auto"/>
        <w:textAlignment w:val="baseline"/>
        <w:rPr>
          <w:rFonts w:eastAsia="Times New Roman" w:cs="Arial"/>
          <w:lang w:eastAsia="en-GB"/>
        </w:rPr>
      </w:pPr>
      <w:r w:rsidRPr="00957005">
        <w:rPr>
          <w:rFonts w:eastAsia="Times New Roman" w:cs="Arial"/>
          <w:b/>
          <w:lang w:eastAsia="en-GB"/>
        </w:rPr>
        <w:t xml:space="preserve">Modellselektion II: </w:t>
      </w:r>
      <w:r w:rsidRPr="00957005">
        <w:rPr>
          <w:rFonts w:eastAsia="Times New Roman" w:cs="Arial"/>
          <w:lang w:eastAsia="en-GB"/>
        </w:rPr>
        <w:t>sukzessive Vereinfachung mittels Vergleich der Devianzen zweier Modelle mit Chi-Quadrat-Test</w:t>
      </w:r>
      <w:r w:rsidR="00310BFB" w:rsidRPr="00957005">
        <w:rPr>
          <w:rFonts w:eastAsia="Times New Roman" w:cs="Arial"/>
          <w:lang w:eastAsia="en-GB"/>
        </w:rPr>
        <w:t xml:space="preserve"> (Achtung: Unterschied zu lm, wo wir eine ANOVA, d. h. eine F-Test verwendet haben).</w:t>
      </w:r>
    </w:p>
    <w:p w14:paraId="4D0507E9" w14:textId="14D405E4" w:rsidR="00310BFB" w:rsidRPr="00957005" w:rsidRDefault="00310BFB" w:rsidP="008D26BC">
      <w:pPr>
        <w:pStyle w:val="Listenabsatz"/>
        <w:numPr>
          <w:ilvl w:val="1"/>
          <w:numId w:val="7"/>
        </w:numPr>
        <w:spacing w:after="120" w:line="276" w:lineRule="auto"/>
        <w:textAlignment w:val="baseline"/>
        <w:rPr>
          <w:rFonts w:eastAsia="Times New Roman" w:cs="Arial"/>
          <w:lang w:eastAsia="en-GB"/>
        </w:rPr>
      </w:pPr>
      <w:r w:rsidRPr="00957005">
        <w:rPr>
          <w:rFonts w:eastAsia="Times New Roman" w:cs="Arial"/>
          <w:b/>
          <w:lang w:eastAsia="en-GB"/>
        </w:rPr>
        <w:t>Modellselektion III:</w:t>
      </w:r>
      <w:r w:rsidRPr="00957005">
        <w:rPr>
          <w:rFonts w:eastAsia="Times New Roman" w:cs="Arial"/>
          <w:lang w:eastAsia="en-GB"/>
        </w:rPr>
        <w:t xml:space="preserve"> mittels AICc: Berechnung aller möglichen Modelle und dann entweder Auswahl jenes mit dem niedrigsten AICc oder Multimodel inference.</w:t>
      </w:r>
    </w:p>
    <w:p w14:paraId="6F9DD3A3" w14:textId="169CC24B" w:rsidR="00F216EF" w:rsidRPr="00957005" w:rsidRDefault="00F216EF" w:rsidP="00E61655">
      <w:pPr>
        <w:pStyle w:val="berschrift3"/>
      </w:pPr>
      <w:bookmarkStart w:id="100" w:name="_Toc117278825"/>
      <w:r w:rsidRPr="00957005">
        <w:t>Die Theorie dahinter</w:t>
      </w:r>
      <w:bookmarkEnd w:id="100"/>
    </w:p>
    <w:p w14:paraId="14CCFC4B" w14:textId="7D7E604C" w:rsidR="00F216EF" w:rsidRPr="00957005" w:rsidRDefault="00B95239" w:rsidP="00F216EF">
      <w:pPr>
        <w:pStyle w:val="Textkrper"/>
        <w:rPr>
          <w:lang w:val="de-CH"/>
        </w:rPr>
      </w:pPr>
      <w:r w:rsidRPr="00957005">
        <w:rPr>
          <w:lang w:val="de-CH"/>
        </w:rPr>
        <w:t xml:space="preserve">Das </w:t>
      </w:r>
      <w:r w:rsidRPr="00957005">
        <w:rPr>
          <w:b/>
          <w:lang w:val="de-CH"/>
        </w:rPr>
        <w:t>„logit“ (</w:t>
      </w:r>
      <w:r w:rsidRPr="00957005">
        <w:rPr>
          <w:b/>
          <w:i/>
          <w:lang w:val="de-CH"/>
        </w:rPr>
        <w:t>L</w:t>
      </w:r>
      <w:r w:rsidRPr="00957005">
        <w:rPr>
          <w:b/>
          <w:lang w:val="de-CH"/>
        </w:rPr>
        <w:t xml:space="preserve">) </w:t>
      </w:r>
      <w:r w:rsidRPr="00957005">
        <w:rPr>
          <w:lang w:val="de-CH"/>
        </w:rPr>
        <w:t>ist ein zentrales Element der logistischen Regression. Ein logit ist als der natürliche Logarithmus eines „odds“</w:t>
      </w:r>
      <w:r w:rsidR="00154D4A" w:rsidRPr="00957005">
        <w:rPr>
          <w:lang w:val="de-CH"/>
        </w:rPr>
        <w:t xml:space="preserve"> definiert. </w:t>
      </w:r>
      <w:r w:rsidR="00154D4A" w:rsidRPr="00957005">
        <w:rPr>
          <w:b/>
          <w:lang w:val="de-CH"/>
        </w:rPr>
        <w:t>„Odds“</w:t>
      </w:r>
      <w:r w:rsidR="00154D4A" w:rsidRPr="00957005">
        <w:rPr>
          <w:lang w:val="de-CH"/>
        </w:rPr>
        <w:t xml:space="preserve"> hatten wir schon kurz beim Vierfelder-Assoziationstest (Chi-Quadrat- bzw. Fishers exakter Test). Sie bezeichnen die Wahrscheinlichkeit eines Ereignisses durch die „Gegenwahrscheinlichkeit</w:t>
      </w:r>
      <w:r w:rsidR="009A2703" w:rsidRPr="00957005">
        <w:rPr>
          <w:lang w:val="de-CH"/>
        </w:rPr>
        <w:t>“. Es gilt also Folgendes:</w:t>
      </w:r>
    </w:p>
    <w:p w14:paraId="6C686F2F" w14:textId="03D30A3D" w:rsidR="009A2703" w:rsidRPr="00957005" w:rsidRDefault="009A2703" w:rsidP="009A2703">
      <w:pPr>
        <w:pStyle w:val="Textkrper"/>
        <w:ind w:left="567"/>
        <w:rPr>
          <w:lang w:val="de-CH"/>
        </w:rPr>
      </w:pPr>
      <m:oMathPara>
        <m:oMathParaPr>
          <m:jc m:val="left"/>
        </m:oMathParaPr>
        <m:oMath>
          <m:r>
            <w:rPr>
              <w:rFonts w:ascii="Cambria Math" w:eastAsiaTheme="minorEastAsia" w:hAnsi="Cambria Math" w:cstheme="minorBidi"/>
              <w:color w:val="000000" w:themeColor="text1"/>
              <w:kern w:val="24"/>
              <w:lang w:val="de-CH"/>
            </w:rPr>
            <m:t>L=</m:t>
          </m:r>
          <m:func>
            <m:funcPr>
              <m:ctrlPr>
                <w:rPr>
                  <w:rFonts w:ascii="Cambria Math" w:eastAsiaTheme="minorEastAsia" w:hAnsi="Cambria Math" w:cstheme="minorBidi"/>
                  <w:i/>
                  <w:iCs/>
                  <w:color w:val="000000" w:themeColor="text1"/>
                  <w:kern w:val="24"/>
                  <w:lang w:val="de-CH"/>
                </w:rPr>
              </m:ctrlPr>
            </m:funcPr>
            <m:fName>
              <m:r>
                <m:rPr>
                  <m:sty m:val="p"/>
                </m:rPr>
                <w:rPr>
                  <w:rFonts w:ascii="Cambria Math" w:eastAsiaTheme="minorEastAsia" w:hAnsi="Cambria Math" w:cstheme="minorBidi"/>
                  <w:color w:val="000000" w:themeColor="text1"/>
                  <w:kern w:val="24"/>
                  <w:lang w:val="de-CH"/>
                </w:rPr>
                <m:t>ln</m:t>
              </m:r>
            </m:fName>
            <m:e>
              <m:d>
                <m:dPr>
                  <m:ctrlPr>
                    <w:rPr>
                      <w:rFonts w:ascii="Cambria Math" w:eastAsiaTheme="minorEastAsia" w:hAnsi="Cambria Math" w:cstheme="minorBidi"/>
                      <w:i/>
                      <w:iCs/>
                      <w:color w:val="000000" w:themeColor="text1"/>
                      <w:kern w:val="24"/>
                      <w:lang w:val="de-CH"/>
                    </w:rPr>
                  </m:ctrlPr>
                </m:dPr>
                <m:e>
                  <m:f>
                    <m:fPr>
                      <m:ctrlPr>
                        <w:rPr>
                          <w:rFonts w:ascii="Cambria Math" w:eastAsiaTheme="minorEastAsia" w:hAnsi="Cambria Math" w:cstheme="minorBidi"/>
                          <w:i/>
                          <w:iCs/>
                          <w:color w:val="000000" w:themeColor="text1"/>
                          <w:kern w:val="24"/>
                          <w:lang w:val="de-CH"/>
                        </w:rPr>
                      </m:ctrlPr>
                    </m:fPr>
                    <m:num>
                      <m:r>
                        <w:rPr>
                          <w:rFonts w:ascii="Cambria Math" w:eastAsiaTheme="minorEastAsia" w:hAnsi="Cambria Math" w:cstheme="minorBidi"/>
                          <w:color w:val="000000" w:themeColor="text1"/>
                          <w:kern w:val="24"/>
                          <w:lang w:val="de-CH"/>
                        </w:rPr>
                        <m:t>p</m:t>
                      </m:r>
                    </m:num>
                    <m:den>
                      <m:r>
                        <w:rPr>
                          <w:rFonts w:ascii="Cambria Math" w:eastAsiaTheme="minorEastAsia" w:hAnsi="Cambria Math" w:cstheme="minorBidi"/>
                          <w:color w:val="000000" w:themeColor="text1"/>
                          <w:kern w:val="24"/>
                          <w:lang w:val="de-CH"/>
                        </w:rPr>
                        <m:t>1-p</m:t>
                      </m:r>
                    </m:den>
                  </m:f>
                </m:e>
              </m:d>
            </m:e>
          </m:func>
        </m:oMath>
      </m:oMathPara>
    </w:p>
    <w:p w14:paraId="58EB2C2B" w14:textId="35A03577" w:rsidR="004613A3" w:rsidRPr="00957005" w:rsidRDefault="004613A3" w:rsidP="004613A3">
      <w:pPr>
        <w:pStyle w:val="Textkrper"/>
        <w:rPr>
          <w:lang w:val="de-CH"/>
        </w:rPr>
      </w:pPr>
      <w:r w:rsidRPr="00957005">
        <w:rPr>
          <w:lang w:val="de-CH"/>
        </w:rPr>
        <w:t>Warum arbeitet man mit „odds“ und „logits“</w:t>
      </w:r>
      <w:r w:rsidR="007C7FCD" w:rsidRPr="00957005">
        <w:rPr>
          <w:lang w:val="de-CH"/>
        </w:rPr>
        <w:t>?</w:t>
      </w:r>
      <w:r w:rsidR="00270906" w:rsidRPr="00957005">
        <w:rPr>
          <w:lang w:val="de-CH"/>
        </w:rPr>
        <w:t xml:space="preserve"> Wenn man nur p modelliere</w:t>
      </w:r>
      <w:r w:rsidR="00760ED2" w:rsidRPr="00957005">
        <w:rPr>
          <w:lang w:val="de-CH"/>
        </w:rPr>
        <w:t>n</w:t>
      </w:r>
      <w:r w:rsidR="00270906" w:rsidRPr="00957005">
        <w:rPr>
          <w:lang w:val="de-CH"/>
        </w:rPr>
        <w:t xml:space="preserve"> würde, wären die mög</w:t>
      </w:r>
      <w:r w:rsidR="00760ED2" w:rsidRPr="00957005">
        <w:rPr>
          <w:lang w:val="de-CH"/>
        </w:rPr>
        <w:t>li</w:t>
      </w:r>
      <w:r w:rsidR="00270906" w:rsidRPr="00957005">
        <w:rPr>
          <w:lang w:val="de-CH"/>
        </w:rPr>
        <w:t xml:space="preserve">chen Werte auf 0 … 1 begrenzt. „Odds“ dagegen können Werte zwischen 0 und </w:t>
      </w:r>
      <w:r w:rsidR="00270906" w:rsidRPr="00957005">
        <w:rPr>
          <w:rFonts w:cs="Arial"/>
          <w:lang w:val="de-CH"/>
        </w:rPr>
        <w:t>∞</w:t>
      </w:r>
      <w:r w:rsidR="00270906" w:rsidRPr="00957005">
        <w:rPr>
          <w:lang w:val="de-CH"/>
        </w:rPr>
        <w:t xml:space="preserve"> annehmen</w:t>
      </w:r>
      <w:r w:rsidR="00E26B26" w:rsidRPr="00957005">
        <w:rPr>
          <w:lang w:val="de-CH"/>
        </w:rPr>
        <w:t>. Der Logarithmus schliesslich sorgt für eine symmetrische Verteilung der originalen Wahrscheinlichkeiten unter 50</w:t>
      </w:r>
      <w:r w:rsidR="00760ED2" w:rsidRPr="00957005">
        <w:rPr>
          <w:lang w:val="de-CH"/>
        </w:rPr>
        <w:t> </w:t>
      </w:r>
      <w:r w:rsidR="00E26B26" w:rsidRPr="00957005">
        <w:rPr>
          <w:lang w:val="de-CH"/>
        </w:rPr>
        <w:t>% (</w:t>
      </w:r>
      <w:r w:rsidR="007C7FCD" w:rsidRPr="00957005">
        <w:rPr>
          <w:lang w:val="de-CH"/>
        </w:rPr>
        <w:t>jetzt zwischen –</w:t>
      </w:r>
      <w:r w:rsidR="007C7FCD" w:rsidRPr="00957005">
        <w:rPr>
          <w:rFonts w:cs="Arial"/>
          <w:lang w:val="de-CH"/>
        </w:rPr>
        <w:t>∞ und 0</w:t>
      </w:r>
      <w:r w:rsidR="00E26B26" w:rsidRPr="00957005">
        <w:rPr>
          <w:lang w:val="de-CH"/>
        </w:rPr>
        <w:t>) und der originalen Wahrscheinlichkeiten über 50</w:t>
      </w:r>
      <w:r w:rsidR="00760ED2" w:rsidRPr="00957005">
        <w:rPr>
          <w:lang w:val="de-CH"/>
        </w:rPr>
        <w:t> </w:t>
      </w:r>
      <w:r w:rsidR="00E26B26" w:rsidRPr="00957005">
        <w:rPr>
          <w:lang w:val="de-CH"/>
        </w:rPr>
        <w:t>% (jetzt zwischen</w:t>
      </w:r>
      <w:r w:rsidR="00760ED2" w:rsidRPr="00957005">
        <w:rPr>
          <w:lang w:val="de-CH"/>
        </w:rPr>
        <w:t xml:space="preserve"> </w:t>
      </w:r>
      <w:r w:rsidR="007C7FCD" w:rsidRPr="00957005">
        <w:rPr>
          <w:lang w:val="de-CH"/>
        </w:rPr>
        <w:t>0 und +</w:t>
      </w:r>
      <w:r w:rsidR="00E26B26" w:rsidRPr="00957005">
        <w:rPr>
          <w:rFonts w:cs="Arial"/>
          <w:lang w:val="de-CH"/>
        </w:rPr>
        <w:t>∞</w:t>
      </w:r>
      <w:r w:rsidR="00E26B26" w:rsidRPr="00957005">
        <w:rPr>
          <w:lang w:val="de-CH"/>
        </w:rPr>
        <w:t>)</w:t>
      </w:r>
      <w:r w:rsidR="00E86FBF" w:rsidRPr="00957005">
        <w:rPr>
          <w:lang w:val="de-CH"/>
        </w:rPr>
        <w:t>.</w:t>
      </w:r>
    </w:p>
    <w:p w14:paraId="52D32BAA" w14:textId="088C75C7" w:rsidR="00E86FBF" w:rsidRPr="00957005" w:rsidRDefault="00E86FBF" w:rsidP="004613A3">
      <w:pPr>
        <w:pStyle w:val="Textkrper"/>
        <w:rPr>
          <w:lang w:val="de-CH"/>
        </w:rPr>
      </w:pPr>
      <w:r w:rsidRPr="00957005">
        <w:rPr>
          <w:lang w:val="de-CH"/>
        </w:rPr>
        <w:t xml:space="preserve">Bei GLMs wir ja immer die abhängige Variable mit der Link-Funktion transformiert. Damit modelliert eine logistische Regression das folgende Modell (in einer multiplen logistischen Regression ggf. auch mit </w:t>
      </w:r>
      <w:r w:rsidRPr="00957005">
        <w:rPr>
          <w:i/>
          <w:lang w:val="de-CH"/>
        </w:rPr>
        <w:t>x</w:t>
      </w:r>
      <w:r w:rsidRPr="00957005">
        <w:rPr>
          <w:vertAlign w:val="subscript"/>
          <w:lang w:val="de-CH"/>
        </w:rPr>
        <w:t>1</w:t>
      </w:r>
      <w:r w:rsidRPr="00957005">
        <w:rPr>
          <w:lang w:val="de-CH"/>
        </w:rPr>
        <w:t xml:space="preserve">, </w:t>
      </w:r>
      <w:r w:rsidRPr="00957005">
        <w:rPr>
          <w:i/>
          <w:lang w:val="de-CH"/>
        </w:rPr>
        <w:t>x</w:t>
      </w:r>
      <w:r w:rsidRPr="00957005">
        <w:rPr>
          <w:vertAlign w:val="subscript"/>
          <w:lang w:val="de-CH"/>
        </w:rPr>
        <w:t>2</w:t>
      </w:r>
      <w:r w:rsidRPr="00957005">
        <w:rPr>
          <w:lang w:val="de-CH"/>
        </w:rPr>
        <w:t xml:space="preserve"> usw.)</w:t>
      </w:r>
      <w:r w:rsidR="00533FFB" w:rsidRPr="00957005">
        <w:rPr>
          <w:lang w:val="de-CH"/>
        </w:rPr>
        <w:t>:</w:t>
      </w:r>
    </w:p>
    <w:p w14:paraId="48042565" w14:textId="192D1773" w:rsidR="00280782" w:rsidRPr="00957005" w:rsidRDefault="001974FF" w:rsidP="00BA7027">
      <w:pPr>
        <w:spacing w:line="240" w:lineRule="auto"/>
        <w:ind w:left="567"/>
        <w:contextualSpacing/>
        <w:textAlignment w:val="baseline"/>
        <w:rPr>
          <w:rFonts w:ascii="Times New Roman" w:eastAsia="Times New Roman" w:hAnsi="Times New Roman"/>
          <w:lang w:val="de-CH" w:eastAsia="en-GB"/>
        </w:rPr>
      </w:pPr>
      <m:oMathPara>
        <m:oMathParaPr>
          <m:jc m:val="left"/>
        </m:oMathParaPr>
        <m:oMath>
          <m:func>
            <m:funcPr>
              <m:ctrlPr>
                <w:rPr>
                  <w:rFonts w:ascii="Cambria Math" w:eastAsiaTheme="minorEastAsia" w:hAnsi="Cambria Math" w:cstheme="minorBidi"/>
                  <w:i/>
                  <w:iCs/>
                  <w:color w:val="000000" w:themeColor="text1"/>
                  <w:kern w:val="24"/>
                  <w:lang w:val="de-CH" w:eastAsia="en-GB"/>
                </w:rPr>
              </m:ctrlPr>
            </m:funcPr>
            <m:fName>
              <m:r>
                <m:rPr>
                  <m:sty m:val="p"/>
                </m:rPr>
                <w:rPr>
                  <w:rFonts w:ascii="Cambria Math" w:eastAsiaTheme="minorEastAsia" w:hAnsi="Cambria Math" w:cstheme="minorBidi"/>
                  <w:color w:val="000000" w:themeColor="text1"/>
                  <w:kern w:val="24"/>
                  <w:lang w:val="de-CH" w:eastAsia="en-GB"/>
                </w:rPr>
                <m:t>ln</m:t>
              </m:r>
            </m:fName>
            <m:e>
              <m:d>
                <m:dPr>
                  <m:ctrlPr>
                    <w:rPr>
                      <w:rFonts w:ascii="Cambria Math" w:eastAsiaTheme="minorEastAsia" w:hAnsi="Cambria Math" w:cstheme="minorBidi"/>
                      <w:i/>
                      <w:iCs/>
                      <w:color w:val="000000" w:themeColor="text1"/>
                      <w:kern w:val="24"/>
                      <w:lang w:val="de-CH" w:eastAsia="en-GB"/>
                    </w:rPr>
                  </m:ctrlPr>
                </m:dPr>
                <m:e>
                  <m:f>
                    <m:fPr>
                      <m:ctrlPr>
                        <w:rPr>
                          <w:rFonts w:ascii="Cambria Math" w:eastAsiaTheme="minorEastAsia" w:hAnsi="Cambria Math" w:cstheme="minorBidi"/>
                          <w:i/>
                          <w:iCs/>
                          <w:color w:val="000000" w:themeColor="text1"/>
                          <w:kern w:val="24"/>
                          <w:lang w:val="de-CH" w:eastAsia="en-GB"/>
                        </w:rPr>
                      </m:ctrlPr>
                    </m:fPr>
                    <m:num>
                      <m:r>
                        <w:rPr>
                          <w:rFonts w:ascii="Cambria Math" w:eastAsiaTheme="minorEastAsia" w:hAnsi="Cambria Math" w:cstheme="minorBidi"/>
                          <w:color w:val="000000" w:themeColor="text1"/>
                          <w:kern w:val="24"/>
                          <w:lang w:val="de-CH" w:eastAsia="en-GB"/>
                        </w:rPr>
                        <m:t>π(y)</m:t>
                      </m:r>
                    </m:num>
                    <m:den>
                      <m:r>
                        <w:rPr>
                          <w:rFonts w:ascii="Cambria Math" w:eastAsiaTheme="minorEastAsia" w:hAnsi="Cambria Math" w:cstheme="minorBidi"/>
                          <w:color w:val="000000" w:themeColor="text1"/>
                          <w:kern w:val="24"/>
                          <w:lang w:val="de-CH" w:eastAsia="en-GB"/>
                        </w:rPr>
                        <m:t>1-π(y)</m:t>
                      </m:r>
                    </m:den>
                  </m:f>
                </m:e>
              </m:d>
            </m:e>
          </m:func>
          <m:r>
            <m:rPr>
              <m:sty m:val="p"/>
            </m:rPr>
            <w:rPr>
              <w:rFonts w:ascii="Cambria Math" w:eastAsiaTheme="minorEastAsia" w:hAnsi="Cambria Math" w:cstheme="minorBidi"/>
              <w:color w:val="000000" w:themeColor="text1"/>
              <w:kern w:val="24"/>
              <w:lang w:val="de-CH" w:eastAsia="en-GB"/>
            </w:rPr>
            <m:t>= </m:t>
          </m:r>
          <m:sSub>
            <m:sSubPr>
              <m:ctrlPr>
                <w:rPr>
                  <w:rFonts w:ascii="Cambria Math" w:eastAsiaTheme="minorEastAsia" w:hAnsi="Cambria Math" w:cstheme="minorBidi"/>
                  <w:i/>
                  <w:iCs/>
                  <w:color w:val="000000" w:themeColor="text1"/>
                  <w:kern w:val="24"/>
                  <w:lang w:val="de-CH" w:eastAsia="en-GB"/>
                </w:rPr>
              </m:ctrlPr>
            </m:sSubPr>
            <m:e>
              <m:r>
                <w:rPr>
                  <w:rFonts w:ascii="Cambria Math" w:eastAsiaTheme="minorEastAsia" w:hAnsi="Cambria Math" w:cstheme="minorBidi"/>
                  <w:color w:val="000000" w:themeColor="text1"/>
                  <w:kern w:val="24"/>
                  <w:lang w:val="de-CH" w:eastAsia="en-GB"/>
                </w:rPr>
                <m:t>β</m:t>
              </m:r>
            </m:e>
            <m:sub>
              <m:r>
                <w:rPr>
                  <w:rFonts w:ascii="Cambria Math" w:eastAsiaTheme="minorEastAsia" w:hAnsi="Cambria Math" w:cstheme="minorBidi"/>
                  <w:color w:val="000000" w:themeColor="text1"/>
                  <w:kern w:val="24"/>
                  <w:lang w:val="de-CH" w:eastAsia="en-GB"/>
                </w:rPr>
                <m:t>0</m:t>
              </m:r>
            </m:sub>
          </m:sSub>
          <m:r>
            <w:rPr>
              <w:rFonts w:ascii="Cambria Math" w:eastAsiaTheme="minorEastAsia" w:hAnsi="Cambria Math" w:cstheme="minorBidi"/>
              <w:color w:val="000000" w:themeColor="text1"/>
              <w:kern w:val="24"/>
              <w:lang w:val="de-CH" w:eastAsia="en-GB"/>
            </w:rPr>
            <m:t>+</m:t>
          </m:r>
          <m:sSub>
            <m:sSubPr>
              <m:ctrlPr>
                <w:rPr>
                  <w:rFonts w:ascii="Cambria Math" w:eastAsiaTheme="minorEastAsia" w:hAnsi="Cambria Math" w:cstheme="minorBidi"/>
                  <w:i/>
                  <w:iCs/>
                  <w:color w:val="000000" w:themeColor="text1"/>
                  <w:kern w:val="24"/>
                  <w:lang w:val="de-CH" w:eastAsia="en-GB"/>
                </w:rPr>
              </m:ctrlPr>
            </m:sSubPr>
            <m:e>
              <m:r>
                <w:rPr>
                  <w:rFonts w:ascii="Cambria Math" w:eastAsiaTheme="minorEastAsia" w:hAnsi="Cambria Math" w:cstheme="minorBidi"/>
                  <w:color w:val="000000" w:themeColor="text1"/>
                  <w:kern w:val="24"/>
                  <w:lang w:val="de-CH" w:eastAsia="en-GB"/>
                </w:rPr>
                <m:t>β</m:t>
              </m:r>
            </m:e>
            <m:sub>
              <m:r>
                <w:rPr>
                  <w:rFonts w:ascii="Cambria Math" w:eastAsiaTheme="minorEastAsia" w:hAnsi="Cambria Math" w:cstheme="minorBidi"/>
                  <w:color w:val="000000" w:themeColor="text1"/>
                  <w:kern w:val="24"/>
                  <w:lang w:val="de-CH" w:eastAsia="en-GB"/>
                </w:rPr>
                <m:t>1</m:t>
              </m:r>
            </m:sub>
          </m:sSub>
          <m:r>
            <w:rPr>
              <w:rFonts w:ascii="Cambria Math" w:eastAsiaTheme="minorEastAsia" w:hAnsi="Cambria Math" w:cstheme="minorBidi"/>
              <w:color w:val="000000" w:themeColor="text1"/>
              <w:kern w:val="24"/>
              <w:lang w:val="de-CH" w:eastAsia="en-GB"/>
            </w:rPr>
            <m:t>x</m:t>
          </m:r>
        </m:oMath>
      </m:oMathPara>
    </w:p>
    <w:p w14:paraId="0658B787" w14:textId="2D42DBAE" w:rsidR="00906C6D" w:rsidRPr="00957005" w:rsidRDefault="00906C6D" w:rsidP="00E61655">
      <w:pPr>
        <w:pStyle w:val="berschrift3"/>
      </w:pPr>
      <w:bookmarkStart w:id="101" w:name="_Toc117278826"/>
      <w:r w:rsidRPr="00957005">
        <w:t>Modelldiagnostik und Ergebnisse</w:t>
      </w:r>
      <w:bookmarkEnd w:id="101"/>
    </w:p>
    <w:p w14:paraId="047C529F" w14:textId="3EBA50E5" w:rsidR="00A91955" w:rsidRPr="00957005" w:rsidRDefault="002D5FC0" w:rsidP="00906C6D">
      <w:pPr>
        <w:pStyle w:val="Textkrper"/>
        <w:rPr>
          <w:lang w:val="de-CH"/>
        </w:rPr>
      </w:pPr>
      <w:r w:rsidRPr="00957005">
        <w:rPr>
          <w:lang w:val="de-CH"/>
        </w:rPr>
        <w:t>Die Beurteilung von Validität und Güte/Relevanz eines logistischen Modells unterscheide</w:t>
      </w:r>
      <w:r w:rsidR="00A91955" w:rsidRPr="00957005">
        <w:rPr>
          <w:lang w:val="de-CH"/>
        </w:rPr>
        <w:t>t sicher erheblich von einem lm:</w:t>
      </w:r>
    </w:p>
    <w:p w14:paraId="77D1C040" w14:textId="7863EEF5" w:rsidR="00A91955" w:rsidRPr="00957005" w:rsidRDefault="00A91955"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Eine visuelle Inspektion der Residualplots ist hier nicht informativ.</w:t>
      </w:r>
    </w:p>
    <w:p w14:paraId="44C944DF" w14:textId="7B5C51A2" w:rsidR="00A91955" w:rsidRPr="00957005" w:rsidRDefault="00A91955"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Es gibt diverse numerische </w:t>
      </w:r>
      <w:r w:rsidRPr="00957005">
        <w:rPr>
          <w:rFonts w:eastAsia="Times New Roman" w:cs="Arial"/>
          <w:b/>
          <w:i/>
          <w:lang w:eastAsia="en-GB"/>
        </w:rPr>
        <w:t>Goodness-of-fit</w:t>
      </w:r>
      <w:r w:rsidRPr="00957005">
        <w:rPr>
          <w:rFonts w:eastAsia="Times New Roman" w:cs="Arial"/>
          <w:b/>
          <w:lang w:eastAsia="en-GB"/>
        </w:rPr>
        <w:t>-Tests</w:t>
      </w:r>
      <w:r w:rsidRPr="00957005">
        <w:rPr>
          <w:rFonts w:eastAsia="Times New Roman" w:cs="Arial"/>
          <w:lang w:eastAsia="en-GB"/>
        </w:rPr>
        <w:t xml:space="preserve"> für das Modell, am einfachten der Vergleich der Abweichung der Devianz (</w:t>
      </w:r>
      <w:r w:rsidRPr="00957005">
        <w:rPr>
          <w:rFonts w:eastAsia="Times New Roman" w:cs="Arial"/>
          <w:i/>
          <w:lang w:eastAsia="en-GB"/>
        </w:rPr>
        <w:t>G</w:t>
      </w:r>
      <w:r w:rsidR="002D386D" w:rsidRPr="00957005">
        <w:rPr>
          <w:rFonts w:eastAsia="Times New Roman" w:cs="Arial"/>
          <w:lang w:eastAsia="en-GB"/>
        </w:rPr>
        <w:t>²</w:t>
      </w:r>
      <w:r w:rsidRPr="00957005">
        <w:rPr>
          <w:rFonts w:eastAsia="Times New Roman" w:cs="Arial"/>
          <w:lang w:eastAsia="en-GB"/>
        </w:rPr>
        <w:t>) von der geforderten Χ²-Verteilung.</w:t>
      </w:r>
    </w:p>
    <w:p w14:paraId="1FB4BEFF" w14:textId="5B141434" w:rsidR="002D386D" w:rsidRPr="00957005" w:rsidRDefault="002D386D"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Das konventionelle Gütemass </w:t>
      </w:r>
      <w:r w:rsidRPr="00957005">
        <w:rPr>
          <w:rFonts w:eastAsia="Times New Roman" w:cs="Arial"/>
          <w:i/>
          <w:lang w:eastAsia="en-GB"/>
        </w:rPr>
        <w:t>R</w:t>
      </w:r>
      <w:r w:rsidRPr="00957005">
        <w:rPr>
          <w:rFonts w:eastAsia="Times New Roman" w:cs="Arial"/>
          <w:lang w:eastAsia="en-GB"/>
        </w:rPr>
        <w:t xml:space="preserve">² funktioniert ebenfalls nicht. Statt dessen kann man die Modellgüte mit einem </w:t>
      </w:r>
      <w:r w:rsidRPr="00957005">
        <w:rPr>
          <w:rFonts w:eastAsia="Times New Roman" w:cs="Arial"/>
          <w:b/>
          <w:lang w:eastAsia="en-GB"/>
        </w:rPr>
        <w:t>Pseudo-</w:t>
      </w:r>
      <w:r w:rsidRPr="00957005">
        <w:rPr>
          <w:rFonts w:eastAsia="Times New Roman" w:cs="Arial"/>
          <w:b/>
          <w:i/>
          <w:lang w:eastAsia="en-GB"/>
        </w:rPr>
        <w:t>R</w:t>
      </w:r>
      <w:r w:rsidRPr="00957005">
        <w:rPr>
          <w:rFonts w:eastAsia="Times New Roman" w:cs="Arial"/>
          <w:b/>
          <w:lang w:eastAsia="en-GB"/>
        </w:rPr>
        <w:t>²</w:t>
      </w:r>
      <w:r w:rsidRPr="00957005">
        <w:rPr>
          <w:rFonts w:eastAsia="Times New Roman" w:cs="Arial"/>
          <w:lang w:eastAsia="en-GB"/>
        </w:rPr>
        <w:t xml:space="preserve"> ausdrücken:</w:t>
      </w:r>
    </w:p>
    <w:p w14:paraId="00B5D75F" w14:textId="085E6C54" w:rsidR="002D386D" w:rsidRPr="00957005" w:rsidRDefault="001974FF" w:rsidP="002D386D">
      <w:pPr>
        <w:spacing w:after="120"/>
        <w:ind w:left="709"/>
        <w:textAlignment w:val="baseline"/>
        <w:rPr>
          <w:rFonts w:eastAsia="Times New Roman" w:cs="Arial"/>
          <w:lang w:val="de-CH" w:eastAsia="en-GB"/>
        </w:rPr>
      </w:pPr>
      <m:oMath>
        <m:sSup>
          <m:sSupPr>
            <m:ctrlPr>
              <w:rPr>
                <w:rFonts w:ascii="Cambria Math" w:eastAsiaTheme="minorEastAsia" w:hAnsi="Cambria Math" w:cstheme="minorBidi"/>
                <w:bCs/>
                <w:i/>
                <w:iCs/>
                <w:kern w:val="24"/>
                <w:lang w:val="de-CH"/>
              </w:rPr>
            </m:ctrlPr>
          </m:sSupPr>
          <m:e>
            <m:r>
              <w:rPr>
                <w:rFonts w:ascii="Cambria Math" w:eastAsiaTheme="minorEastAsia" w:hAnsi="Cambria Math" w:cstheme="minorBidi"/>
                <w:kern w:val="24"/>
                <w:lang w:val="de-CH"/>
              </w:rPr>
              <m:t>R</m:t>
            </m:r>
          </m:e>
          <m:sup>
            <m:r>
              <w:rPr>
                <w:rFonts w:ascii="Cambria Math" w:eastAsiaTheme="minorEastAsia" w:hAnsi="Cambria Math" w:cstheme="minorBidi"/>
                <w:kern w:val="24"/>
                <w:lang w:val="de-CH"/>
              </w:rPr>
              <m:t>2</m:t>
            </m:r>
          </m:sup>
        </m:sSup>
      </m:oMath>
      <w:r w:rsidR="002D386D" w:rsidRPr="00957005">
        <w:rPr>
          <w:rFonts w:eastAsiaTheme="minorEastAsia" w:cstheme="minorBidi"/>
          <w:kern w:val="24"/>
          <w:lang w:val="de-CH"/>
        </w:rPr>
        <w:t>=</w:t>
      </w:r>
      <w:r w:rsidR="002D386D" w:rsidRPr="00957005">
        <w:rPr>
          <w:rFonts w:ascii="Arial" w:eastAsiaTheme="minorEastAsia" w:hAnsi="Arial" w:cstheme="minorBidi"/>
          <w:kern w:val="24"/>
          <w:lang w:val="de-CH"/>
        </w:rPr>
        <w:t xml:space="preserve"> </w:t>
      </w:r>
      <m:oMath>
        <m:r>
          <w:rPr>
            <w:rFonts w:ascii="Cambria Math" w:eastAsiaTheme="minorEastAsia" w:hAnsi="Cambria Math" w:cstheme="minorBidi"/>
            <w:kern w:val="24"/>
            <w:lang w:val="de-CH"/>
          </w:rPr>
          <m:t>1-</m:t>
        </m:r>
      </m:oMath>
      <w:r w:rsidR="002D386D" w:rsidRPr="00957005">
        <w:rPr>
          <w:rFonts w:eastAsiaTheme="minorEastAsia" w:cstheme="minorBidi"/>
          <w:bCs/>
          <w:kern w:val="24"/>
          <w:lang w:val="de-CH"/>
        </w:rPr>
        <w:t xml:space="preserve"> </w:t>
      </w:r>
      <m:oMath>
        <m:f>
          <m:fPr>
            <m:ctrlPr>
              <w:rPr>
                <w:rFonts w:ascii="Cambria Math" w:eastAsiaTheme="minorEastAsia" w:hAnsi="Cambria Math" w:cstheme="minorBidi"/>
                <w:bCs/>
                <w:i/>
                <w:iCs/>
                <w:kern w:val="24"/>
                <w:lang w:val="de-CH"/>
              </w:rPr>
            </m:ctrlPr>
          </m:fPr>
          <m:num>
            <m:r>
              <w:rPr>
                <w:rFonts w:ascii="Cambria Math" w:eastAsiaTheme="minorEastAsia" w:hAnsi="Cambria Math" w:cstheme="minorBidi"/>
                <w:kern w:val="24"/>
                <w:lang w:val="de-CH"/>
              </w:rPr>
              <m:t>Devianz Total</m:t>
            </m:r>
          </m:num>
          <m:den>
            <m:r>
              <w:rPr>
                <w:rFonts w:ascii="Cambria Math" w:eastAsiaTheme="minorEastAsia" w:hAnsi="Cambria Math" w:cstheme="minorBidi"/>
                <w:kern w:val="24"/>
                <w:lang w:val="de-CH"/>
              </w:rPr>
              <m:t>Devianz Residuen</m:t>
            </m:r>
          </m:den>
        </m:f>
      </m:oMath>
    </w:p>
    <w:p w14:paraId="14E560AC" w14:textId="12DEFDF1" w:rsidR="00A91955" w:rsidRPr="00957005" w:rsidRDefault="00EA363D" w:rsidP="00906C6D">
      <w:pPr>
        <w:pStyle w:val="Textkrper"/>
        <w:rPr>
          <w:lang w:val="de-CH"/>
        </w:rPr>
      </w:pPr>
      <w:r w:rsidRPr="00957005">
        <w:rPr>
          <w:lang w:val="de-CH"/>
        </w:rPr>
        <w:lastRenderedPageBreak/>
        <w:t>Da nicht die abhängige Variable (d.</w:t>
      </w:r>
      <w:r w:rsidR="007D5573" w:rsidRPr="00957005">
        <w:rPr>
          <w:lang w:val="de-CH"/>
        </w:rPr>
        <w:t> </w:t>
      </w:r>
      <w:r w:rsidRPr="00957005">
        <w:rPr>
          <w:lang w:val="de-CH"/>
        </w:rPr>
        <w:t xml:space="preserve">h. die Auftretenswahrscheinlichkeit), sondern ihr </w:t>
      </w:r>
      <w:r w:rsidRPr="00957005">
        <w:rPr>
          <w:i/>
          <w:lang w:val="de-CH"/>
        </w:rPr>
        <w:t>logit</w:t>
      </w:r>
      <w:r w:rsidRPr="00957005">
        <w:rPr>
          <w:lang w:val="de-CH"/>
        </w:rPr>
        <w:t xml:space="preserve"> modelliert wurde, muss man die beiden </w:t>
      </w:r>
      <w:r w:rsidR="00D24D72" w:rsidRPr="00957005">
        <w:rPr>
          <w:lang w:val="de-CH"/>
        </w:rPr>
        <w:t>Parameterschätzungen erst in informative Grössen übersetzen. Es sind dies:</w:t>
      </w:r>
    </w:p>
    <w:p w14:paraId="6FA29B9F" w14:textId="38525EBA" w:rsidR="007F1E6C" w:rsidRPr="00957005" w:rsidRDefault="0069357D"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 xml:space="preserve">Lagemass </w:t>
      </w:r>
      <w:r w:rsidRPr="00957005">
        <w:rPr>
          <w:rFonts w:eastAsia="Times New Roman" w:cs="Arial"/>
          <w:lang w:eastAsia="en-GB"/>
        </w:rPr>
        <w:t xml:space="preserve">(d. h. bei welchem </w:t>
      </w:r>
      <w:r w:rsidRPr="00957005">
        <w:rPr>
          <w:rFonts w:eastAsia="Times New Roman" w:cs="Arial"/>
          <w:i/>
          <w:lang w:eastAsia="en-GB"/>
        </w:rPr>
        <w:t>x</w:t>
      </w:r>
      <w:r w:rsidRPr="00957005">
        <w:rPr>
          <w:rFonts w:eastAsia="Times New Roman" w:cs="Arial"/>
          <w:vertAlign w:val="subscript"/>
          <w:lang w:eastAsia="en-GB"/>
        </w:rPr>
        <w:t>1</w:t>
      </w:r>
      <w:r w:rsidRPr="00957005">
        <w:rPr>
          <w:rFonts w:eastAsia="Times New Roman" w:cs="Arial"/>
          <w:lang w:eastAsia="en-GB"/>
        </w:rPr>
        <w:t>-Wert ist die Wahrscheinlichkeit von 0 und 1 gleich hoch; auch als „LD50“ = „lethal“ does for 50% of the individuals“ bezeichnet, basierend auf Anwendungen on logistischen Regressionen in Toxizitätstests):</w:t>
      </w:r>
      <w:r w:rsidRPr="00957005">
        <w:rPr>
          <w:rFonts w:eastAsia="Times New Roman" w:cs="Arial"/>
          <w:b/>
          <w:lang w:eastAsia="en-GB"/>
        </w:rPr>
        <w:t xml:space="preserve"> –β</w:t>
      </w:r>
      <w:r w:rsidR="00775EC8" w:rsidRPr="00957005">
        <w:rPr>
          <w:rFonts w:eastAsia="Times New Roman" w:cs="Arial"/>
          <w:b/>
          <w:vertAlign w:val="subscript"/>
          <w:lang w:eastAsia="en-GB"/>
        </w:rPr>
        <w:t>0</w:t>
      </w:r>
      <w:r w:rsidR="00775EC8" w:rsidRPr="00957005">
        <w:rPr>
          <w:rFonts w:eastAsia="Times New Roman" w:cs="Arial"/>
          <w:b/>
          <w:lang w:eastAsia="en-GB"/>
        </w:rPr>
        <w:t xml:space="preserve"> / β</w:t>
      </w:r>
      <w:r w:rsidR="00775EC8" w:rsidRPr="00957005">
        <w:rPr>
          <w:rFonts w:eastAsia="Times New Roman" w:cs="Arial"/>
          <w:b/>
          <w:vertAlign w:val="subscript"/>
          <w:lang w:eastAsia="en-GB"/>
        </w:rPr>
        <w:t>0</w:t>
      </w:r>
    </w:p>
    <w:p w14:paraId="63B62803" w14:textId="6652530B" w:rsidR="00D8314B" w:rsidRPr="00957005" w:rsidRDefault="00D8314B"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Steilheitsmass</w:t>
      </w:r>
      <w:r w:rsidRPr="00957005">
        <w:rPr>
          <w:rFonts w:eastAsia="Times New Roman" w:cs="Arial"/>
          <w:lang w:eastAsia="en-GB"/>
        </w:rPr>
        <w:t xml:space="preserve"> (</w:t>
      </w:r>
      <w:r w:rsidR="002F1D82" w:rsidRPr="00957005">
        <w:rPr>
          <w:rFonts w:eastAsia="Times New Roman" w:cs="Arial"/>
          <w:lang w:eastAsia="en-GB"/>
        </w:rPr>
        <w:t xml:space="preserve">d.h. wie scharf/steil ist der Übergang von 0 zu 1, ausgedrückt als die </w:t>
      </w:r>
      <w:r w:rsidRPr="00957005">
        <w:rPr>
          <w:rFonts w:eastAsia="Times New Roman" w:cs="Arial"/>
          <w:lang w:eastAsia="en-GB"/>
        </w:rPr>
        <w:t xml:space="preserve">relative Änderung der „odds“ bei Zunahme von </w:t>
      </w:r>
      <w:r w:rsidRPr="00957005">
        <w:rPr>
          <w:rFonts w:eastAsia="Times New Roman" w:cs="Arial"/>
          <w:i/>
          <w:lang w:eastAsia="en-GB"/>
        </w:rPr>
        <w:t>x</w:t>
      </w:r>
      <w:r w:rsidRPr="00957005">
        <w:rPr>
          <w:rFonts w:eastAsia="Times New Roman" w:cs="Arial"/>
          <w:vertAlign w:val="subscript"/>
          <w:lang w:eastAsia="en-GB"/>
        </w:rPr>
        <w:t>1</w:t>
      </w:r>
      <w:r w:rsidRPr="00957005">
        <w:rPr>
          <w:rFonts w:eastAsia="Times New Roman" w:cs="Arial"/>
          <w:lang w:eastAsia="en-GB"/>
        </w:rPr>
        <w:t xml:space="preserve"> um eine Einheit): </w:t>
      </w:r>
      <w:r w:rsidR="002F1D82" w:rsidRPr="00957005">
        <w:rPr>
          <w:rFonts w:eastAsia="Times New Roman" w:cs="Arial"/>
          <w:b/>
          <w:lang w:eastAsia="en-GB"/>
        </w:rPr>
        <w:t>exp (β</w:t>
      </w:r>
      <w:r w:rsidR="002F1D82" w:rsidRPr="00957005">
        <w:rPr>
          <w:rFonts w:eastAsia="Times New Roman" w:cs="Arial"/>
          <w:b/>
          <w:vertAlign w:val="subscript"/>
          <w:lang w:eastAsia="en-GB"/>
        </w:rPr>
        <w:t>1</w:t>
      </w:r>
      <w:r w:rsidR="002F1D82" w:rsidRPr="00957005">
        <w:rPr>
          <w:rFonts w:eastAsia="Times New Roman" w:cs="Arial"/>
          <w:b/>
          <w:lang w:eastAsia="en-GB"/>
        </w:rPr>
        <w:t>)</w:t>
      </w:r>
    </w:p>
    <w:p w14:paraId="1B485452" w14:textId="61387CAC" w:rsidR="00906C6D" w:rsidRPr="00957005" w:rsidRDefault="00906C6D" w:rsidP="00E61655">
      <w:pPr>
        <w:pStyle w:val="berschrift3"/>
      </w:pPr>
      <w:bookmarkStart w:id="102" w:name="_Toc117278827"/>
      <w:r w:rsidRPr="00957005">
        <w:t>Umsetzung in R</w:t>
      </w:r>
      <w:bookmarkEnd w:id="102"/>
    </w:p>
    <w:p w14:paraId="40D7853C" w14:textId="24FF6EB9" w:rsidR="00906C6D" w:rsidRPr="00957005" w:rsidRDefault="004512AE" w:rsidP="00906C6D">
      <w:pPr>
        <w:pStyle w:val="Textkrper"/>
        <w:rPr>
          <w:lang w:val="de-CH"/>
        </w:rPr>
      </w:pPr>
      <w:r w:rsidRPr="00957005">
        <w:rPr>
          <w:lang w:val="de-CH"/>
        </w:rPr>
        <w:t>Schauen wir uns diese ganzen Schritte im Fall unseres Bade-Beispiels an, also der Wahrscheinlichkeit, dass eine Person am Strand schwimmen geht in Abhängigkeit von der Temperatur</w:t>
      </w:r>
      <w:r w:rsidR="0012561E" w:rsidRPr="00957005">
        <w:rPr>
          <w:lang w:val="de-CH"/>
        </w:rPr>
        <w:t>. Die Definition des Modells in R ist wie gehabt einfach:</w:t>
      </w:r>
    </w:p>
    <w:p w14:paraId="0325D798" w14:textId="138A4BB0" w:rsidR="0012561E" w:rsidRPr="00957005" w:rsidRDefault="0012561E" w:rsidP="0012561E">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glm(bathing~temperature,data=bathing,family="binomial")</w:t>
      </w:r>
    </w:p>
    <w:p w14:paraId="5DCC8D14" w14:textId="77777777" w:rsidR="0012561E" w:rsidRPr="00957005" w:rsidRDefault="0012561E" w:rsidP="0012561E">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summary(model)</w:t>
      </w:r>
    </w:p>
    <w:p w14:paraId="42AB3F12" w14:textId="77777777" w:rsidR="0012561E" w:rsidRPr="00957005" w:rsidRDefault="0012561E" w:rsidP="0012561E">
      <w:pPr>
        <w:spacing w:line="240" w:lineRule="auto"/>
        <w:textAlignment w:val="baseline"/>
        <w:rPr>
          <w:rFonts w:ascii="Courier New" w:eastAsiaTheme="minorEastAsia" w:hAnsi="Courier New" w:cs="Courier New"/>
          <w:b/>
          <w:bCs/>
          <w:color w:val="FF0000"/>
          <w:kern w:val="24"/>
          <w:lang w:val="de-CH" w:eastAsia="en-GB"/>
        </w:rPr>
      </w:pPr>
    </w:p>
    <w:p w14:paraId="0B4D0E37" w14:textId="77777777" w:rsidR="0012561E" w:rsidRPr="00957005" w:rsidRDefault="0012561E" w:rsidP="0012561E">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Coefficients</w:t>
      </w:r>
    </w:p>
    <w:p w14:paraId="26270536" w14:textId="77777777" w:rsidR="0012561E" w:rsidRPr="00957005" w:rsidRDefault="0012561E" w:rsidP="0012561E">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Estimate Std. Error z value Pr(&gt;|z|)  </w:t>
      </w:r>
    </w:p>
    <w:p w14:paraId="41FFA90E" w14:textId="77777777" w:rsidR="0012561E" w:rsidRPr="00957005" w:rsidRDefault="0012561E" w:rsidP="0012561E">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(Intercept)  -5.4652     2.8501  -1.918   0.0552 .</w:t>
      </w:r>
    </w:p>
    <w:p w14:paraId="08056005" w14:textId="77777777" w:rsidR="0012561E" w:rsidRPr="00957005" w:rsidRDefault="0012561E" w:rsidP="0012561E">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temperature   0.2805     0.1350   2.077   0.0378 *</w:t>
      </w:r>
    </w:p>
    <w:p w14:paraId="2381F121" w14:textId="77777777" w:rsidR="0012561E" w:rsidRPr="00957005" w:rsidRDefault="0012561E" w:rsidP="0012561E">
      <w:pPr>
        <w:spacing w:line="240" w:lineRule="auto"/>
        <w:textAlignment w:val="baseline"/>
        <w:rPr>
          <w:rFonts w:ascii="Times New Roman" w:eastAsia="Times New Roman" w:hAnsi="Times New Roman"/>
          <w:b/>
          <w:color w:val="0000FF"/>
          <w:lang w:val="de-CH" w:eastAsia="en-GB"/>
        </w:rPr>
      </w:pPr>
    </w:p>
    <w:p w14:paraId="7F6A1DA0" w14:textId="0F51170B" w:rsidR="0012561E" w:rsidRPr="00957005" w:rsidRDefault="0012561E" w:rsidP="00906C6D">
      <w:pPr>
        <w:pStyle w:val="Textkrper"/>
        <w:rPr>
          <w:lang w:val="de-CH"/>
        </w:rPr>
      </w:pPr>
      <w:r w:rsidRPr="00957005">
        <w:rPr>
          <w:lang w:val="de-CH"/>
        </w:rPr>
        <w:t xml:space="preserve">Die uns interessierenden Aspekte </w:t>
      </w:r>
      <w:r w:rsidRPr="00957005">
        <w:rPr>
          <w:b/>
          <w:lang w:val="de-CH"/>
        </w:rPr>
        <w:t>Modelldiagnostik, Modellgüte und</w:t>
      </w:r>
      <w:r w:rsidR="00A31061" w:rsidRPr="00957005">
        <w:rPr>
          <w:b/>
          <w:lang w:val="de-CH"/>
        </w:rPr>
        <w:t xml:space="preserve"> Kurvenverlauf</w:t>
      </w:r>
      <w:r w:rsidR="00A31061" w:rsidRPr="00957005">
        <w:rPr>
          <w:lang w:val="de-CH"/>
        </w:rPr>
        <w:t xml:space="preserve"> müsse wir uns daher erst händisch aus dem abgespeicherten Objekt </w:t>
      </w:r>
      <w:r w:rsidR="00A31061" w:rsidRPr="00957005">
        <w:rPr>
          <w:rFonts w:ascii="Courier New" w:hAnsi="Courier New" w:cs="Courier New"/>
          <w:lang w:val="de-CH"/>
        </w:rPr>
        <w:t>model</w:t>
      </w:r>
      <w:r w:rsidR="00A31061" w:rsidRPr="00957005">
        <w:rPr>
          <w:lang w:val="de-CH"/>
        </w:rPr>
        <w:t xml:space="preserve"> extrahieren</w:t>
      </w:r>
      <w:r w:rsidR="00F54B37" w:rsidRPr="00957005">
        <w:rPr>
          <w:lang w:val="de-CH"/>
        </w:rPr>
        <w:t>, indem wir auf einzelne darin abgespeicherte Daten zurückgreifen</w:t>
      </w:r>
      <w:r w:rsidR="00A31061" w:rsidRPr="00957005">
        <w:rPr>
          <w:lang w:val="de-CH"/>
        </w:rPr>
        <w:t>:</w:t>
      </w:r>
    </w:p>
    <w:p w14:paraId="5B5D40D1" w14:textId="77777777" w:rsidR="00C84509" w:rsidRPr="00957005" w:rsidRDefault="00C84509" w:rsidP="00C84509">
      <w:pPr>
        <w:spacing w:before="120"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#Modeldiagnostik (wenn nicht signifikant, dann OK)</w:t>
      </w:r>
    </w:p>
    <w:p w14:paraId="238C7D9A" w14:textId="77777777" w:rsidR="00C84509" w:rsidRPr="00957005" w:rsidRDefault="00C84509" w:rsidP="00C84509">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1 - pchisq (model$deviance,model$df.resid)</w:t>
      </w:r>
    </w:p>
    <w:p w14:paraId="736AB566" w14:textId="77777777" w:rsidR="00C84509" w:rsidRPr="00957005" w:rsidRDefault="00C84509" w:rsidP="00C84509">
      <w:pPr>
        <w:spacing w:line="240" w:lineRule="auto"/>
        <w:textAlignment w:val="baseline"/>
        <w:rPr>
          <w:rFonts w:ascii="Courier New" w:eastAsiaTheme="minorEastAsia" w:hAnsi="Courier New" w:cs="Courier New"/>
          <w:b/>
          <w:bCs/>
          <w:color w:val="0000FF"/>
          <w:kern w:val="24"/>
          <w:lang w:val="de-CH" w:eastAsia="en-GB"/>
        </w:rPr>
      </w:pPr>
    </w:p>
    <w:p w14:paraId="5FBB3118" w14:textId="77777777" w:rsidR="00C84509" w:rsidRPr="00957005" w:rsidRDefault="00C84509" w:rsidP="00C8450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[1] 0.6251679</w:t>
      </w:r>
    </w:p>
    <w:p w14:paraId="2B574FBE" w14:textId="77777777" w:rsidR="00C84509" w:rsidRPr="00957005" w:rsidRDefault="00C84509" w:rsidP="00C84509">
      <w:pPr>
        <w:spacing w:before="120"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#Modellgüte (pseudo-R²)</w:t>
      </w:r>
    </w:p>
    <w:p w14:paraId="4F9B06B0" w14:textId="77777777" w:rsidR="00C84509" w:rsidRPr="00957005" w:rsidRDefault="00C84509" w:rsidP="00C84509">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1 - (model$dev / model$null)</w:t>
      </w:r>
    </w:p>
    <w:p w14:paraId="64B31C72" w14:textId="77777777" w:rsidR="00F6135E" w:rsidRPr="00957005" w:rsidRDefault="00F6135E" w:rsidP="00C84509">
      <w:pPr>
        <w:spacing w:line="240" w:lineRule="auto"/>
        <w:textAlignment w:val="baseline"/>
        <w:rPr>
          <w:rFonts w:ascii="Times New Roman" w:eastAsia="Times New Roman" w:hAnsi="Times New Roman"/>
          <w:b/>
          <w:color w:val="FF0000"/>
          <w:lang w:val="de-CH" w:eastAsia="en-GB"/>
        </w:rPr>
      </w:pPr>
    </w:p>
    <w:p w14:paraId="095C5F8A" w14:textId="3EEEA816" w:rsidR="00C84509" w:rsidRPr="00957005" w:rsidRDefault="00C84509" w:rsidP="00C8450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[1] 0.4775749</w:t>
      </w:r>
    </w:p>
    <w:p w14:paraId="37C9DD31" w14:textId="77777777" w:rsidR="00C84509" w:rsidRPr="00957005" w:rsidRDefault="00C84509" w:rsidP="00C84509">
      <w:pPr>
        <w:spacing w:before="120"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#Steilheit der Beziehung (relative Änderung der odds von x + 1 vs. x)</w:t>
      </w:r>
    </w:p>
    <w:p w14:paraId="56377325" w14:textId="77777777" w:rsidR="00C84509" w:rsidRPr="00957005" w:rsidRDefault="00C84509" w:rsidP="00C84509">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exp(model$coefficients[2])</w:t>
      </w:r>
    </w:p>
    <w:p w14:paraId="4F2A4796" w14:textId="77777777" w:rsidR="00F54B37" w:rsidRPr="00957005" w:rsidRDefault="00F54B37" w:rsidP="00C84509">
      <w:pPr>
        <w:spacing w:line="240" w:lineRule="auto"/>
        <w:textAlignment w:val="baseline"/>
        <w:rPr>
          <w:rFonts w:ascii="Courier New" w:eastAsiaTheme="minorEastAsia" w:hAnsi="Courier New" w:cs="Courier New"/>
          <w:b/>
          <w:bCs/>
          <w:color w:val="FF0000"/>
          <w:kern w:val="24"/>
          <w:lang w:val="de-CH" w:eastAsia="en-GB"/>
        </w:rPr>
      </w:pPr>
    </w:p>
    <w:p w14:paraId="2849442F" w14:textId="77777777" w:rsidR="00C84509" w:rsidRPr="00957005" w:rsidRDefault="00C84509" w:rsidP="00C8450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temperature </w:t>
      </w:r>
    </w:p>
    <w:p w14:paraId="1DC98E93" w14:textId="77777777" w:rsidR="00C84509" w:rsidRPr="00957005" w:rsidRDefault="00C84509" w:rsidP="00C8450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1.323807 </w:t>
      </w:r>
    </w:p>
    <w:p w14:paraId="586F6C87" w14:textId="77777777" w:rsidR="00C84509" w:rsidRPr="00957005" w:rsidRDefault="00C84509" w:rsidP="00C84509">
      <w:pPr>
        <w:spacing w:before="120"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#LD50 (also hier: Temperatur, bei der 50% der Touristen baden)</w:t>
      </w:r>
    </w:p>
    <w:p w14:paraId="45A349B0" w14:textId="6C2C8DA6" w:rsidR="00C84509" w:rsidRPr="00957005" w:rsidRDefault="00C84509" w:rsidP="00C84509">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-model$coefficients[1]/model$coefficients[2]</w:t>
      </w:r>
    </w:p>
    <w:p w14:paraId="24092EB2" w14:textId="77777777" w:rsidR="00F54B37" w:rsidRPr="00957005" w:rsidRDefault="00F54B37" w:rsidP="00C84509">
      <w:pPr>
        <w:spacing w:line="240" w:lineRule="auto"/>
        <w:textAlignment w:val="baseline"/>
        <w:rPr>
          <w:rFonts w:ascii="Courier New" w:eastAsiaTheme="minorEastAsia" w:hAnsi="Courier New" w:cs="Courier New"/>
          <w:b/>
          <w:bCs/>
          <w:color w:val="FF0000"/>
          <w:kern w:val="24"/>
          <w:lang w:val="de-CH" w:eastAsia="en-GB"/>
        </w:rPr>
      </w:pPr>
    </w:p>
    <w:p w14:paraId="244ECC31" w14:textId="77777777" w:rsidR="00C84509" w:rsidRPr="00957005" w:rsidRDefault="00C84509" w:rsidP="00C8450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(Intercept) </w:t>
      </w:r>
    </w:p>
    <w:p w14:paraId="7DFC32D0" w14:textId="77777777" w:rsidR="00C84509" w:rsidRPr="00957005" w:rsidRDefault="00C84509" w:rsidP="00C84509">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19.48311 </w:t>
      </w:r>
    </w:p>
    <w:p w14:paraId="1C3883FD" w14:textId="77777777" w:rsidR="00C84509" w:rsidRPr="00957005" w:rsidRDefault="00C84509" w:rsidP="006864B2">
      <w:pPr>
        <w:spacing w:line="240" w:lineRule="auto"/>
        <w:textAlignment w:val="baseline"/>
        <w:rPr>
          <w:rFonts w:ascii="Courier New" w:eastAsiaTheme="minorEastAsia" w:hAnsi="Courier New" w:cs="Courier New"/>
          <w:b/>
          <w:bCs/>
          <w:color w:val="FF0000"/>
          <w:kern w:val="24"/>
          <w:lang w:val="de-CH" w:eastAsia="en-GB"/>
        </w:rPr>
      </w:pPr>
    </w:p>
    <w:p w14:paraId="5E113F5C" w14:textId="32AA116E" w:rsidR="000A29E8" w:rsidRPr="00957005" w:rsidRDefault="000A29E8" w:rsidP="006864B2">
      <w:pPr>
        <w:pStyle w:val="Textkrper"/>
        <w:rPr>
          <w:lang w:val="de-CH"/>
        </w:rPr>
      </w:pPr>
      <w:r w:rsidRPr="00957005">
        <w:rPr>
          <w:lang w:val="de-CH"/>
        </w:rPr>
        <w:t xml:space="preserve">Der erste Wert gibt die Steilheit der Beziehung an und ob sie ansteigend oder fallend ist, wobei 1 keinen Effekt, &gt;1 eine ansteigende Häufigkeit und &lt; 1 eine fallende Häufigkeit bezeichnen. </w:t>
      </w:r>
      <w:r w:rsidR="00420FCC" w:rsidRPr="00957005">
        <w:rPr>
          <w:lang w:val="de-CH"/>
        </w:rPr>
        <w:t>D</w:t>
      </w:r>
      <w:r w:rsidRPr="00957005">
        <w:rPr>
          <w:lang w:val="de-CH"/>
        </w:rPr>
        <w:t xml:space="preserve">er zweite Wert </w:t>
      </w:r>
      <w:r w:rsidR="00420FCC" w:rsidRPr="00957005">
        <w:rPr>
          <w:lang w:val="de-CH"/>
        </w:rPr>
        <w:t xml:space="preserve">(man beachte das Minus-Zeichen in der Formel!) </w:t>
      </w:r>
      <w:r w:rsidRPr="00957005">
        <w:rPr>
          <w:lang w:val="de-CH"/>
        </w:rPr>
        <w:t xml:space="preserve">gibt den </w:t>
      </w:r>
      <w:r w:rsidRPr="00957005">
        <w:rPr>
          <w:i/>
          <w:lang w:val="de-CH"/>
        </w:rPr>
        <w:t>x</w:t>
      </w:r>
      <w:r w:rsidRPr="00957005">
        <w:rPr>
          <w:lang w:val="de-CH"/>
        </w:rPr>
        <w:t>-Wert an, für den die berechnete Wahrscheinlichkeit (Vorkommenswahrscheinlichkeit, Sterbewahrscheinlichkeit, usw.) genau 50 % ist.</w:t>
      </w:r>
    </w:p>
    <w:p w14:paraId="7A4BD31E" w14:textId="77777777" w:rsidR="00C6692B" w:rsidRPr="00957005" w:rsidRDefault="006864B2" w:rsidP="006864B2">
      <w:pPr>
        <w:pStyle w:val="Textkrper"/>
        <w:rPr>
          <w:lang w:val="de-CH"/>
        </w:rPr>
      </w:pPr>
      <w:r w:rsidRPr="00957005">
        <w:rPr>
          <w:lang w:val="de-CH"/>
        </w:rPr>
        <w:lastRenderedPageBreak/>
        <w:t xml:space="preserve">Ganz einfach vorzustellen ist eine logistische Funktion auch mit diesen Werten noch nicht. Deswegen sollten wir im Falle </w:t>
      </w:r>
      <w:r w:rsidR="00C6692B" w:rsidRPr="00957005">
        <w:rPr>
          <w:lang w:val="de-CH"/>
        </w:rPr>
        <w:t xml:space="preserve">signifkanter </w:t>
      </w:r>
      <w:r w:rsidRPr="00957005">
        <w:rPr>
          <w:lang w:val="de-CH"/>
        </w:rPr>
        <w:t xml:space="preserve">logistischer Regressionen </w:t>
      </w:r>
      <w:r w:rsidR="00C6692B" w:rsidRPr="00957005">
        <w:rPr>
          <w:lang w:val="de-CH"/>
        </w:rPr>
        <w:t>immer zwei Dinge tun: (1) Die Funktionsgleichung angeben und (2) Das Ergebnis visualisieren.</w:t>
      </w:r>
    </w:p>
    <w:p w14:paraId="1EE52E78" w14:textId="37C02368" w:rsidR="00BA5CEE" w:rsidRPr="00957005" w:rsidRDefault="007237E8" w:rsidP="006864B2">
      <w:pPr>
        <w:pStyle w:val="Textkrper"/>
        <w:rPr>
          <w:lang w:val="de-CH"/>
        </w:rPr>
      </w:pPr>
      <w:r w:rsidRPr="00957005">
        <w:rPr>
          <w:lang w:val="de-CH"/>
        </w:rPr>
        <w:t xml:space="preserve">(1) Die Funktionsgleichung zu extrahieren, ist etwas vertrackt, da wir ja nicht die Auftretenswahrscheinlichkeit </w:t>
      </w:r>
      <w:r w:rsidR="003D1A58" w:rsidRPr="00957005">
        <w:rPr>
          <w:i/>
          <w:lang w:val="de-CH"/>
        </w:rPr>
        <w:t>y</w:t>
      </w:r>
      <w:r w:rsidR="00807351" w:rsidRPr="00957005">
        <w:rPr>
          <w:lang w:val="de-CH"/>
        </w:rPr>
        <w:t xml:space="preserve">, sondern ihren </w:t>
      </w:r>
      <w:r w:rsidR="00807351" w:rsidRPr="00957005">
        <w:rPr>
          <w:i/>
          <w:lang w:val="de-CH"/>
        </w:rPr>
        <w:t>logit</w:t>
      </w:r>
      <w:r w:rsidR="00807351" w:rsidRPr="00957005">
        <w:rPr>
          <w:lang w:val="de-CH"/>
        </w:rPr>
        <w:t xml:space="preserve"> modelliert haben. Übersetzt bedeuten die </w:t>
      </w:r>
      <w:r w:rsidR="00BA5CEE" w:rsidRPr="00957005">
        <w:rPr>
          <w:rFonts w:ascii="Courier New" w:hAnsi="Courier New" w:cs="Courier New"/>
          <w:lang w:val="de-CH"/>
        </w:rPr>
        <w:t>Estimate</w:t>
      </w:r>
      <w:r w:rsidR="00BA5CEE" w:rsidRPr="00957005">
        <w:rPr>
          <w:lang w:val="de-CH"/>
        </w:rPr>
        <w:t xml:space="preserve">-Werte unseres </w:t>
      </w:r>
      <w:r w:rsidR="00BA5CEE" w:rsidRPr="00957005">
        <w:rPr>
          <w:rFonts w:ascii="Courier New" w:hAnsi="Courier New" w:cs="Courier New"/>
          <w:lang w:val="de-CH"/>
        </w:rPr>
        <w:t>summary</w:t>
      </w:r>
      <w:r w:rsidR="00BA5CEE" w:rsidRPr="00957005">
        <w:rPr>
          <w:lang w:val="de-CH"/>
        </w:rPr>
        <w:t xml:space="preserve"> also:</w:t>
      </w:r>
    </w:p>
    <w:p w14:paraId="24B91398" w14:textId="17DF5732" w:rsidR="008E0496" w:rsidRPr="00957005" w:rsidRDefault="00BA5CEE" w:rsidP="00780E0D">
      <w:pPr>
        <w:pStyle w:val="Textkrper"/>
        <w:tabs>
          <w:tab w:val="center" w:pos="0"/>
          <w:tab w:val="left" w:pos="2835"/>
        </w:tabs>
        <w:ind w:left="567"/>
        <w:rPr>
          <w:lang w:val="de-CH"/>
        </w:rPr>
      </w:pPr>
      <w:r w:rsidRPr="00957005">
        <w:rPr>
          <w:lang w:val="de-CH"/>
        </w:rPr>
        <w:t>ln (</w:t>
      </w:r>
      <w:r w:rsidR="00E81964" w:rsidRPr="00957005">
        <w:rPr>
          <w:i/>
          <w:lang w:val="de-CH"/>
        </w:rPr>
        <w:t>y</w:t>
      </w:r>
      <w:r w:rsidRPr="00957005">
        <w:rPr>
          <w:lang w:val="de-CH"/>
        </w:rPr>
        <w:t xml:space="preserve"> / (1 </w:t>
      </w:r>
      <w:r w:rsidR="00E81964" w:rsidRPr="00957005">
        <w:rPr>
          <w:lang w:val="de-CH"/>
        </w:rPr>
        <w:t>–</w:t>
      </w:r>
      <w:r w:rsidRPr="00957005">
        <w:rPr>
          <w:lang w:val="de-CH"/>
        </w:rPr>
        <w:t xml:space="preserve"> </w:t>
      </w:r>
      <w:r w:rsidR="00E81964" w:rsidRPr="00957005">
        <w:rPr>
          <w:i/>
          <w:lang w:val="de-CH"/>
        </w:rPr>
        <w:t>y</w:t>
      </w:r>
      <w:r w:rsidRPr="00957005">
        <w:rPr>
          <w:lang w:val="de-CH"/>
        </w:rPr>
        <w:t xml:space="preserve">)) </w:t>
      </w:r>
      <w:r w:rsidR="008934F5" w:rsidRPr="00957005">
        <w:rPr>
          <w:lang w:val="de-CH"/>
        </w:rPr>
        <w:tab/>
      </w:r>
      <w:r w:rsidRPr="00957005">
        <w:rPr>
          <w:lang w:val="de-CH"/>
        </w:rPr>
        <w:t xml:space="preserve">= </w:t>
      </w:r>
      <w:r w:rsidR="003D1A58" w:rsidRPr="00957005">
        <w:rPr>
          <w:i/>
          <w:lang w:val="de-CH"/>
        </w:rPr>
        <w:t>b</w:t>
      </w:r>
      <w:r w:rsidR="003D1A58" w:rsidRPr="00957005">
        <w:rPr>
          <w:vertAlign w:val="subscript"/>
          <w:lang w:val="de-CH"/>
        </w:rPr>
        <w:t>0</w:t>
      </w:r>
      <w:r w:rsidR="003D1A58" w:rsidRPr="00957005">
        <w:rPr>
          <w:lang w:val="de-CH"/>
        </w:rPr>
        <w:t xml:space="preserve"> + </w:t>
      </w:r>
      <w:r w:rsidR="003D1A58" w:rsidRPr="00957005">
        <w:rPr>
          <w:i/>
          <w:lang w:val="de-CH"/>
        </w:rPr>
        <w:t>b</w:t>
      </w:r>
      <w:r w:rsidR="003D1A58" w:rsidRPr="00957005">
        <w:rPr>
          <w:vertAlign w:val="subscript"/>
          <w:lang w:val="de-CH"/>
        </w:rPr>
        <w:t>1</w:t>
      </w:r>
      <w:r w:rsidR="003D1A58" w:rsidRPr="00957005">
        <w:rPr>
          <w:lang w:val="de-CH"/>
        </w:rPr>
        <w:t xml:space="preserve"> </w:t>
      </w:r>
      <w:r w:rsidR="003D1A58" w:rsidRPr="00957005">
        <w:rPr>
          <w:i/>
          <w:lang w:val="de-CH"/>
        </w:rPr>
        <w:t>x</w:t>
      </w:r>
    </w:p>
    <w:p w14:paraId="795CE56A" w14:textId="74D1C5B7" w:rsidR="00E81964" w:rsidRPr="00957005" w:rsidRDefault="00E81964" w:rsidP="00E81964">
      <w:pPr>
        <w:pStyle w:val="Textkrper"/>
        <w:rPr>
          <w:lang w:val="de-CH"/>
        </w:rPr>
      </w:pPr>
      <w:r w:rsidRPr="00957005">
        <w:rPr>
          <w:lang w:val="de-CH"/>
        </w:rPr>
        <w:t>Wir formen sukzessive um, um nach y aufzulösen:</w:t>
      </w:r>
    </w:p>
    <w:p w14:paraId="7BD9FD27" w14:textId="5882C2C7" w:rsidR="00E81964" w:rsidRPr="00957005" w:rsidRDefault="008934F5" w:rsidP="00780E0D">
      <w:pPr>
        <w:pStyle w:val="Textkrper"/>
        <w:tabs>
          <w:tab w:val="center" w:pos="0"/>
          <w:tab w:val="left" w:pos="2835"/>
        </w:tabs>
        <w:ind w:left="567"/>
        <w:rPr>
          <w:lang w:val="de-CH"/>
        </w:rPr>
      </w:pPr>
      <w:r w:rsidRPr="00957005">
        <w:rPr>
          <w:i/>
          <w:lang w:val="de-CH"/>
        </w:rPr>
        <w:t>y</w:t>
      </w:r>
      <w:r w:rsidRPr="00957005">
        <w:rPr>
          <w:lang w:val="de-CH"/>
        </w:rPr>
        <w:t xml:space="preserve"> / (1 – </w:t>
      </w:r>
      <w:r w:rsidRPr="00957005">
        <w:rPr>
          <w:i/>
          <w:lang w:val="de-CH"/>
        </w:rPr>
        <w:t>y</w:t>
      </w:r>
      <w:r w:rsidRPr="00957005">
        <w:rPr>
          <w:lang w:val="de-CH"/>
        </w:rPr>
        <w:t>)</w:t>
      </w:r>
      <w:r w:rsidRPr="00957005">
        <w:rPr>
          <w:lang w:val="de-CH"/>
        </w:rPr>
        <w:tab/>
        <w:t>= exp</w:t>
      </w:r>
      <w:r w:rsidR="0040441E" w:rsidRPr="00957005">
        <w:rPr>
          <w:lang w:val="de-CH"/>
        </w:rPr>
        <w:t xml:space="preserve"> (</w:t>
      </w:r>
      <w:r w:rsidR="0040441E" w:rsidRPr="00957005">
        <w:rPr>
          <w:i/>
          <w:lang w:val="de-CH"/>
        </w:rPr>
        <w:t>b</w:t>
      </w:r>
      <w:r w:rsidR="0040441E" w:rsidRPr="00957005">
        <w:rPr>
          <w:vertAlign w:val="subscript"/>
          <w:lang w:val="de-CH"/>
        </w:rPr>
        <w:t>0</w:t>
      </w:r>
      <w:r w:rsidR="0040441E" w:rsidRPr="00957005">
        <w:rPr>
          <w:lang w:val="de-CH"/>
        </w:rPr>
        <w:t xml:space="preserve"> + </w:t>
      </w:r>
      <w:r w:rsidR="0040441E" w:rsidRPr="00957005">
        <w:rPr>
          <w:i/>
          <w:lang w:val="de-CH"/>
        </w:rPr>
        <w:t>b</w:t>
      </w:r>
      <w:r w:rsidR="0040441E" w:rsidRPr="00957005">
        <w:rPr>
          <w:vertAlign w:val="subscript"/>
          <w:lang w:val="de-CH"/>
        </w:rPr>
        <w:t>1</w:t>
      </w:r>
      <w:r w:rsidR="0040441E" w:rsidRPr="00957005">
        <w:rPr>
          <w:lang w:val="de-CH"/>
        </w:rPr>
        <w:t xml:space="preserve"> </w:t>
      </w:r>
      <w:r w:rsidR="0040441E" w:rsidRPr="00957005">
        <w:rPr>
          <w:i/>
          <w:lang w:val="de-CH"/>
        </w:rPr>
        <w:t>x</w:t>
      </w:r>
      <w:r w:rsidR="0040441E" w:rsidRPr="00957005">
        <w:rPr>
          <w:lang w:val="de-CH"/>
        </w:rPr>
        <w:t>)</w:t>
      </w:r>
    </w:p>
    <w:p w14:paraId="2B7726E2" w14:textId="5BD279CB" w:rsidR="0040441E" w:rsidRPr="00957005" w:rsidRDefault="0040441E" w:rsidP="00780E0D">
      <w:pPr>
        <w:pStyle w:val="Textkrper"/>
        <w:tabs>
          <w:tab w:val="center" w:pos="0"/>
          <w:tab w:val="left" w:pos="2835"/>
        </w:tabs>
        <w:ind w:left="567"/>
        <w:rPr>
          <w:lang w:val="de-CH"/>
        </w:rPr>
      </w:pPr>
      <w:r w:rsidRPr="00957005">
        <w:rPr>
          <w:i/>
          <w:lang w:val="de-CH"/>
        </w:rPr>
        <w:t>y</w:t>
      </w:r>
      <w:r w:rsidRPr="00957005">
        <w:rPr>
          <w:lang w:val="de-CH"/>
        </w:rPr>
        <w:tab/>
        <w:t>= (exp (</w:t>
      </w:r>
      <w:r w:rsidRPr="00957005">
        <w:rPr>
          <w:i/>
          <w:lang w:val="de-CH"/>
        </w:rPr>
        <w:t>b</w:t>
      </w:r>
      <w:r w:rsidRPr="00957005">
        <w:rPr>
          <w:vertAlign w:val="subscript"/>
          <w:lang w:val="de-CH"/>
        </w:rPr>
        <w:t>0</w:t>
      </w:r>
      <w:r w:rsidRPr="00957005">
        <w:rPr>
          <w:lang w:val="de-CH"/>
        </w:rPr>
        <w:t xml:space="preserve"> + </w:t>
      </w:r>
      <w:r w:rsidRPr="00957005">
        <w:rPr>
          <w:i/>
          <w:lang w:val="de-CH"/>
        </w:rPr>
        <w:t>b</w:t>
      </w:r>
      <w:r w:rsidRPr="00957005">
        <w:rPr>
          <w:vertAlign w:val="subscript"/>
          <w:lang w:val="de-CH"/>
        </w:rPr>
        <w:t>1</w:t>
      </w:r>
      <w:r w:rsidRPr="00957005">
        <w:rPr>
          <w:lang w:val="de-CH"/>
        </w:rPr>
        <w:t xml:space="preserve"> </w:t>
      </w:r>
      <w:r w:rsidRPr="00957005">
        <w:rPr>
          <w:i/>
          <w:lang w:val="de-CH"/>
        </w:rPr>
        <w:t>x</w:t>
      </w:r>
      <w:r w:rsidRPr="00957005">
        <w:rPr>
          <w:lang w:val="de-CH"/>
        </w:rPr>
        <w:t>) (1 – y)</w:t>
      </w:r>
    </w:p>
    <w:p w14:paraId="556D1B95" w14:textId="231C157C" w:rsidR="0055621A" w:rsidRPr="00957005" w:rsidRDefault="0055621A" w:rsidP="00780E0D">
      <w:pPr>
        <w:pStyle w:val="Textkrper"/>
        <w:tabs>
          <w:tab w:val="center" w:pos="0"/>
          <w:tab w:val="left" w:pos="2835"/>
        </w:tabs>
        <w:ind w:left="567"/>
        <w:rPr>
          <w:lang w:val="de-CH"/>
        </w:rPr>
      </w:pPr>
      <w:r w:rsidRPr="00957005">
        <w:rPr>
          <w:i/>
          <w:lang w:val="de-CH"/>
        </w:rPr>
        <w:t>y</w:t>
      </w:r>
      <w:r w:rsidRPr="00957005">
        <w:rPr>
          <w:lang w:val="de-CH"/>
        </w:rPr>
        <w:tab/>
        <w:t>= exp (</w:t>
      </w:r>
      <w:r w:rsidRPr="00957005">
        <w:rPr>
          <w:i/>
          <w:lang w:val="de-CH"/>
        </w:rPr>
        <w:t>b</w:t>
      </w:r>
      <w:r w:rsidRPr="00957005">
        <w:rPr>
          <w:vertAlign w:val="subscript"/>
          <w:lang w:val="de-CH"/>
        </w:rPr>
        <w:t>0</w:t>
      </w:r>
      <w:r w:rsidRPr="00957005">
        <w:rPr>
          <w:lang w:val="de-CH"/>
        </w:rPr>
        <w:t xml:space="preserve"> + </w:t>
      </w:r>
      <w:r w:rsidRPr="00957005">
        <w:rPr>
          <w:i/>
          <w:lang w:val="de-CH"/>
        </w:rPr>
        <w:t>b</w:t>
      </w:r>
      <w:r w:rsidRPr="00957005">
        <w:rPr>
          <w:vertAlign w:val="subscript"/>
          <w:lang w:val="de-CH"/>
        </w:rPr>
        <w:t>1</w:t>
      </w:r>
      <w:r w:rsidRPr="00957005">
        <w:rPr>
          <w:lang w:val="de-CH"/>
        </w:rPr>
        <w:t xml:space="preserve"> </w:t>
      </w:r>
      <w:r w:rsidRPr="00957005">
        <w:rPr>
          <w:i/>
          <w:lang w:val="de-CH"/>
        </w:rPr>
        <w:t>x</w:t>
      </w:r>
      <w:r w:rsidRPr="00957005">
        <w:rPr>
          <w:lang w:val="de-CH"/>
        </w:rPr>
        <w:t>) – y exp (</w:t>
      </w:r>
      <w:r w:rsidRPr="00957005">
        <w:rPr>
          <w:i/>
          <w:lang w:val="de-CH"/>
        </w:rPr>
        <w:t>b</w:t>
      </w:r>
      <w:r w:rsidRPr="00957005">
        <w:rPr>
          <w:vertAlign w:val="subscript"/>
          <w:lang w:val="de-CH"/>
        </w:rPr>
        <w:t>0</w:t>
      </w:r>
      <w:r w:rsidRPr="00957005">
        <w:rPr>
          <w:lang w:val="de-CH"/>
        </w:rPr>
        <w:t xml:space="preserve"> + </w:t>
      </w:r>
      <w:r w:rsidRPr="00957005">
        <w:rPr>
          <w:i/>
          <w:lang w:val="de-CH"/>
        </w:rPr>
        <w:t>b</w:t>
      </w:r>
      <w:r w:rsidRPr="00957005">
        <w:rPr>
          <w:vertAlign w:val="subscript"/>
          <w:lang w:val="de-CH"/>
        </w:rPr>
        <w:t>1</w:t>
      </w:r>
      <w:r w:rsidRPr="00957005">
        <w:rPr>
          <w:lang w:val="de-CH"/>
        </w:rPr>
        <w:t xml:space="preserve"> </w:t>
      </w:r>
      <w:r w:rsidRPr="00957005">
        <w:rPr>
          <w:i/>
          <w:lang w:val="de-CH"/>
        </w:rPr>
        <w:t>x</w:t>
      </w:r>
      <w:r w:rsidRPr="00957005">
        <w:rPr>
          <w:lang w:val="de-CH"/>
        </w:rPr>
        <w:t>)</w:t>
      </w:r>
    </w:p>
    <w:p w14:paraId="02641C13" w14:textId="497D3156" w:rsidR="0055621A" w:rsidRPr="00957005" w:rsidRDefault="0055621A" w:rsidP="00780E0D">
      <w:pPr>
        <w:pStyle w:val="Textkrper"/>
        <w:tabs>
          <w:tab w:val="center" w:pos="0"/>
          <w:tab w:val="left" w:pos="2835"/>
        </w:tabs>
        <w:ind w:left="567"/>
        <w:rPr>
          <w:lang w:val="de-CH"/>
        </w:rPr>
      </w:pPr>
      <w:r w:rsidRPr="00957005">
        <w:rPr>
          <w:i/>
          <w:lang w:val="de-CH"/>
        </w:rPr>
        <w:t>y</w:t>
      </w:r>
      <w:r w:rsidR="00E2174B" w:rsidRPr="00957005">
        <w:rPr>
          <w:i/>
          <w:lang w:val="de-CH"/>
        </w:rPr>
        <w:t xml:space="preserve"> </w:t>
      </w:r>
      <w:r w:rsidR="00E179EA" w:rsidRPr="00957005">
        <w:rPr>
          <w:lang w:val="de-CH"/>
        </w:rPr>
        <w:t>+</w:t>
      </w:r>
      <w:r w:rsidR="00E2174B" w:rsidRPr="00957005">
        <w:rPr>
          <w:lang w:val="de-CH"/>
        </w:rPr>
        <w:t xml:space="preserve"> y exp (</w:t>
      </w:r>
      <w:r w:rsidR="00E2174B" w:rsidRPr="00957005">
        <w:rPr>
          <w:i/>
          <w:lang w:val="de-CH"/>
        </w:rPr>
        <w:t>b</w:t>
      </w:r>
      <w:r w:rsidR="00E2174B" w:rsidRPr="00957005">
        <w:rPr>
          <w:vertAlign w:val="subscript"/>
          <w:lang w:val="de-CH"/>
        </w:rPr>
        <w:t>0</w:t>
      </w:r>
      <w:r w:rsidR="00E2174B" w:rsidRPr="00957005">
        <w:rPr>
          <w:lang w:val="de-CH"/>
        </w:rPr>
        <w:t xml:space="preserve"> + </w:t>
      </w:r>
      <w:r w:rsidR="00E2174B" w:rsidRPr="00957005">
        <w:rPr>
          <w:i/>
          <w:lang w:val="de-CH"/>
        </w:rPr>
        <w:t>b</w:t>
      </w:r>
      <w:r w:rsidR="00E2174B" w:rsidRPr="00957005">
        <w:rPr>
          <w:vertAlign w:val="subscript"/>
          <w:lang w:val="de-CH"/>
        </w:rPr>
        <w:t>1</w:t>
      </w:r>
      <w:r w:rsidR="00E2174B" w:rsidRPr="00957005">
        <w:rPr>
          <w:lang w:val="de-CH"/>
        </w:rPr>
        <w:t xml:space="preserve"> </w:t>
      </w:r>
      <w:r w:rsidR="00E2174B" w:rsidRPr="00957005">
        <w:rPr>
          <w:i/>
          <w:lang w:val="de-CH"/>
        </w:rPr>
        <w:t>x</w:t>
      </w:r>
      <w:r w:rsidR="00E2174B" w:rsidRPr="00957005">
        <w:rPr>
          <w:lang w:val="de-CH"/>
        </w:rPr>
        <w:t>)</w:t>
      </w:r>
      <w:r w:rsidRPr="00957005">
        <w:rPr>
          <w:lang w:val="de-CH"/>
        </w:rPr>
        <w:tab/>
        <w:t>= exp (</w:t>
      </w:r>
      <w:r w:rsidRPr="00957005">
        <w:rPr>
          <w:i/>
          <w:lang w:val="de-CH"/>
        </w:rPr>
        <w:t>b</w:t>
      </w:r>
      <w:r w:rsidRPr="00957005">
        <w:rPr>
          <w:vertAlign w:val="subscript"/>
          <w:lang w:val="de-CH"/>
        </w:rPr>
        <w:t>0</w:t>
      </w:r>
      <w:r w:rsidRPr="00957005">
        <w:rPr>
          <w:lang w:val="de-CH"/>
        </w:rPr>
        <w:t xml:space="preserve"> + </w:t>
      </w:r>
      <w:r w:rsidRPr="00957005">
        <w:rPr>
          <w:i/>
          <w:lang w:val="de-CH"/>
        </w:rPr>
        <w:t>b</w:t>
      </w:r>
      <w:r w:rsidRPr="00957005">
        <w:rPr>
          <w:vertAlign w:val="subscript"/>
          <w:lang w:val="de-CH"/>
        </w:rPr>
        <w:t>1</w:t>
      </w:r>
      <w:r w:rsidRPr="00957005">
        <w:rPr>
          <w:lang w:val="de-CH"/>
        </w:rPr>
        <w:t xml:space="preserve"> </w:t>
      </w:r>
      <w:r w:rsidRPr="00957005">
        <w:rPr>
          <w:i/>
          <w:lang w:val="de-CH"/>
        </w:rPr>
        <w:t>x</w:t>
      </w:r>
      <w:r w:rsidRPr="00957005">
        <w:rPr>
          <w:lang w:val="de-CH"/>
        </w:rPr>
        <w:t xml:space="preserve">) </w:t>
      </w:r>
    </w:p>
    <w:p w14:paraId="288B8BCB" w14:textId="740743C6" w:rsidR="00780E0D" w:rsidRPr="00957005" w:rsidRDefault="00780E0D" w:rsidP="00780E0D">
      <w:pPr>
        <w:pStyle w:val="Textkrper"/>
        <w:tabs>
          <w:tab w:val="center" w:pos="0"/>
          <w:tab w:val="left" w:pos="2835"/>
        </w:tabs>
        <w:ind w:left="567"/>
        <w:rPr>
          <w:lang w:val="de-CH"/>
        </w:rPr>
      </w:pPr>
      <w:r w:rsidRPr="00957005">
        <w:rPr>
          <w:i/>
          <w:lang w:val="de-CH"/>
        </w:rPr>
        <w:t>y</w:t>
      </w:r>
      <w:r w:rsidRPr="00957005">
        <w:rPr>
          <w:lang w:val="de-CH"/>
        </w:rPr>
        <w:t xml:space="preserve"> (1 </w:t>
      </w:r>
      <w:r w:rsidR="00E179EA" w:rsidRPr="00957005">
        <w:rPr>
          <w:lang w:val="de-CH"/>
        </w:rPr>
        <w:t>+</w:t>
      </w:r>
      <w:r w:rsidRPr="00957005">
        <w:rPr>
          <w:lang w:val="de-CH"/>
        </w:rPr>
        <w:t xml:space="preserve"> exp (</w:t>
      </w:r>
      <w:r w:rsidRPr="00957005">
        <w:rPr>
          <w:i/>
          <w:lang w:val="de-CH"/>
        </w:rPr>
        <w:t>b</w:t>
      </w:r>
      <w:r w:rsidRPr="00957005">
        <w:rPr>
          <w:vertAlign w:val="subscript"/>
          <w:lang w:val="de-CH"/>
        </w:rPr>
        <w:t>0</w:t>
      </w:r>
      <w:r w:rsidRPr="00957005">
        <w:rPr>
          <w:lang w:val="de-CH"/>
        </w:rPr>
        <w:t xml:space="preserve"> + </w:t>
      </w:r>
      <w:r w:rsidRPr="00957005">
        <w:rPr>
          <w:i/>
          <w:lang w:val="de-CH"/>
        </w:rPr>
        <w:t>b</w:t>
      </w:r>
      <w:r w:rsidRPr="00957005">
        <w:rPr>
          <w:vertAlign w:val="subscript"/>
          <w:lang w:val="de-CH"/>
        </w:rPr>
        <w:t>1</w:t>
      </w:r>
      <w:r w:rsidRPr="00957005">
        <w:rPr>
          <w:lang w:val="de-CH"/>
        </w:rPr>
        <w:t xml:space="preserve"> </w:t>
      </w:r>
      <w:r w:rsidRPr="00957005">
        <w:rPr>
          <w:i/>
          <w:lang w:val="de-CH"/>
        </w:rPr>
        <w:t>x</w:t>
      </w:r>
      <w:r w:rsidRPr="00957005">
        <w:rPr>
          <w:lang w:val="de-CH"/>
        </w:rPr>
        <w:t>))</w:t>
      </w:r>
      <w:r w:rsidR="002B3D68" w:rsidRPr="00957005">
        <w:rPr>
          <w:lang w:val="de-CH"/>
        </w:rPr>
        <w:tab/>
        <w:t>= exp (</w:t>
      </w:r>
      <w:r w:rsidR="002B3D68" w:rsidRPr="00957005">
        <w:rPr>
          <w:i/>
          <w:lang w:val="de-CH"/>
        </w:rPr>
        <w:t>b</w:t>
      </w:r>
      <w:r w:rsidR="002B3D68" w:rsidRPr="00957005">
        <w:rPr>
          <w:vertAlign w:val="subscript"/>
          <w:lang w:val="de-CH"/>
        </w:rPr>
        <w:t>0</w:t>
      </w:r>
      <w:r w:rsidR="002B3D68" w:rsidRPr="00957005">
        <w:rPr>
          <w:lang w:val="de-CH"/>
        </w:rPr>
        <w:t xml:space="preserve"> + </w:t>
      </w:r>
      <w:r w:rsidR="002B3D68" w:rsidRPr="00957005">
        <w:rPr>
          <w:i/>
          <w:lang w:val="de-CH"/>
        </w:rPr>
        <w:t>b</w:t>
      </w:r>
      <w:r w:rsidR="002B3D68" w:rsidRPr="00957005">
        <w:rPr>
          <w:vertAlign w:val="subscript"/>
          <w:lang w:val="de-CH"/>
        </w:rPr>
        <w:t>1</w:t>
      </w:r>
      <w:r w:rsidR="002B3D68" w:rsidRPr="00957005">
        <w:rPr>
          <w:lang w:val="de-CH"/>
        </w:rPr>
        <w:t xml:space="preserve"> </w:t>
      </w:r>
      <w:r w:rsidR="002B3D68" w:rsidRPr="00957005">
        <w:rPr>
          <w:i/>
          <w:lang w:val="de-CH"/>
        </w:rPr>
        <w:t>x</w:t>
      </w:r>
      <w:r w:rsidR="002B3D68" w:rsidRPr="00957005">
        <w:rPr>
          <w:lang w:val="de-CH"/>
        </w:rPr>
        <w:t>)</w:t>
      </w:r>
    </w:p>
    <w:p w14:paraId="5313DB61" w14:textId="407BF596" w:rsidR="002B3D68" w:rsidRPr="00957005" w:rsidRDefault="002B3D68" w:rsidP="00780E0D">
      <w:pPr>
        <w:pStyle w:val="Textkrper"/>
        <w:tabs>
          <w:tab w:val="center" w:pos="0"/>
          <w:tab w:val="left" w:pos="2835"/>
        </w:tabs>
        <w:ind w:left="567"/>
        <w:rPr>
          <w:lang w:val="de-CH"/>
        </w:rPr>
      </w:pPr>
      <w:r w:rsidRPr="00957005">
        <w:rPr>
          <w:i/>
          <w:lang w:val="de-CH"/>
        </w:rPr>
        <w:t>y</w:t>
      </w:r>
      <w:r w:rsidRPr="00957005">
        <w:rPr>
          <w:i/>
          <w:lang w:val="de-CH"/>
        </w:rPr>
        <w:tab/>
        <w:t xml:space="preserve">= </w:t>
      </w:r>
      <w:r w:rsidRPr="00957005">
        <w:rPr>
          <w:lang w:val="de-CH"/>
        </w:rPr>
        <w:t>exp (</w:t>
      </w:r>
      <w:r w:rsidRPr="00957005">
        <w:rPr>
          <w:i/>
          <w:lang w:val="de-CH"/>
        </w:rPr>
        <w:t>b</w:t>
      </w:r>
      <w:r w:rsidRPr="00957005">
        <w:rPr>
          <w:vertAlign w:val="subscript"/>
          <w:lang w:val="de-CH"/>
        </w:rPr>
        <w:t>0</w:t>
      </w:r>
      <w:r w:rsidRPr="00957005">
        <w:rPr>
          <w:lang w:val="de-CH"/>
        </w:rPr>
        <w:t xml:space="preserve"> + </w:t>
      </w:r>
      <w:r w:rsidRPr="00957005">
        <w:rPr>
          <w:i/>
          <w:lang w:val="de-CH"/>
        </w:rPr>
        <w:t>b</w:t>
      </w:r>
      <w:r w:rsidRPr="00957005">
        <w:rPr>
          <w:vertAlign w:val="subscript"/>
          <w:lang w:val="de-CH"/>
        </w:rPr>
        <w:t>1</w:t>
      </w:r>
      <w:r w:rsidRPr="00957005">
        <w:rPr>
          <w:lang w:val="de-CH"/>
        </w:rPr>
        <w:t xml:space="preserve"> </w:t>
      </w:r>
      <w:r w:rsidRPr="00957005">
        <w:rPr>
          <w:i/>
          <w:lang w:val="de-CH"/>
        </w:rPr>
        <w:t>x</w:t>
      </w:r>
      <w:r w:rsidRPr="00957005">
        <w:rPr>
          <w:lang w:val="de-CH"/>
        </w:rPr>
        <w:t xml:space="preserve">) / (1 </w:t>
      </w:r>
      <w:r w:rsidR="00E179EA" w:rsidRPr="00957005">
        <w:rPr>
          <w:lang w:val="de-CH"/>
        </w:rPr>
        <w:t>+</w:t>
      </w:r>
      <w:r w:rsidRPr="00957005">
        <w:rPr>
          <w:lang w:val="de-CH"/>
        </w:rPr>
        <w:t xml:space="preserve"> exp (</w:t>
      </w:r>
      <w:r w:rsidRPr="00957005">
        <w:rPr>
          <w:i/>
          <w:lang w:val="de-CH"/>
        </w:rPr>
        <w:t>b</w:t>
      </w:r>
      <w:r w:rsidRPr="00957005">
        <w:rPr>
          <w:vertAlign w:val="subscript"/>
          <w:lang w:val="de-CH"/>
        </w:rPr>
        <w:t>0</w:t>
      </w:r>
      <w:r w:rsidRPr="00957005">
        <w:rPr>
          <w:lang w:val="de-CH"/>
        </w:rPr>
        <w:t xml:space="preserve"> + </w:t>
      </w:r>
      <w:r w:rsidRPr="00957005">
        <w:rPr>
          <w:i/>
          <w:lang w:val="de-CH"/>
        </w:rPr>
        <w:t>b</w:t>
      </w:r>
      <w:r w:rsidRPr="00957005">
        <w:rPr>
          <w:vertAlign w:val="subscript"/>
          <w:lang w:val="de-CH"/>
        </w:rPr>
        <w:t>1</w:t>
      </w:r>
      <w:r w:rsidRPr="00957005">
        <w:rPr>
          <w:lang w:val="de-CH"/>
        </w:rPr>
        <w:t xml:space="preserve"> </w:t>
      </w:r>
      <w:r w:rsidRPr="00957005">
        <w:rPr>
          <w:i/>
          <w:lang w:val="de-CH"/>
        </w:rPr>
        <w:t>x</w:t>
      </w:r>
      <w:r w:rsidRPr="00957005">
        <w:rPr>
          <w:lang w:val="de-CH"/>
        </w:rPr>
        <w:t>))</w:t>
      </w:r>
    </w:p>
    <w:p w14:paraId="21B03D11" w14:textId="7ADB94A6" w:rsidR="002B3D68" w:rsidRPr="00957005" w:rsidRDefault="002B3D68" w:rsidP="002B3D68">
      <w:pPr>
        <w:pStyle w:val="Textkrper"/>
        <w:rPr>
          <w:lang w:val="de-CH"/>
        </w:rPr>
      </w:pPr>
      <w:r w:rsidRPr="00957005">
        <w:rPr>
          <w:lang w:val="de-CH"/>
        </w:rPr>
        <w:t>Oder mit den Werten in unserem Fall</w:t>
      </w:r>
      <w:r w:rsidR="000A29E8" w:rsidRPr="00957005">
        <w:rPr>
          <w:lang w:val="de-CH"/>
        </w:rPr>
        <w:t>:</w:t>
      </w:r>
    </w:p>
    <w:p w14:paraId="150EB977" w14:textId="26000B07" w:rsidR="000A29E8" w:rsidRPr="00957005" w:rsidRDefault="000A29E8" w:rsidP="000A29E8">
      <w:pPr>
        <w:pStyle w:val="Textkrper"/>
        <w:tabs>
          <w:tab w:val="center" w:pos="0"/>
          <w:tab w:val="left" w:pos="2835"/>
        </w:tabs>
        <w:ind w:left="567"/>
        <w:rPr>
          <w:lang w:val="de-CH"/>
        </w:rPr>
      </w:pPr>
      <w:r w:rsidRPr="00957005">
        <w:rPr>
          <w:i/>
          <w:lang w:val="de-CH"/>
        </w:rPr>
        <w:t>y</w:t>
      </w:r>
      <w:r w:rsidRPr="00957005">
        <w:rPr>
          <w:i/>
          <w:lang w:val="de-CH"/>
        </w:rPr>
        <w:tab/>
        <w:t xml:space="preserve">= </w:t>
      </w:r>
      <w:r w:rsidRPr="00957005">
        <w:rPr>
          <w:lang w:val="de-CH"/>
        </w:rPr>
        <w:t>exp (</w:t>
      </w:r>
      <w:r w:rsidR="00D527A8" w:rsidRPr="00957005">
        <w:rPr>
          <w:lang w:val="de-CH"/>
        </w:rPr>
        <w:t>–5.47</w:t>
      </w:r>
      <w:r w:rsidRPr="00957005">
        <w:rPr>
          <w:lang w:val="de-CH"/>
        </w:rPr>
        <w:t xml:space="preserve"> + </w:t>
      </w:r>
      <w:r w:rsidR="00D527A8" w:rsidRPr="00957005">
        <w:rPr>
          <w:lang w:val="de-CH"/>
        </w:rPr>
        <w:t>0.28</w:t>
      </w:r>
      <w:r w:rsidRPr="00957005">
        <w:rPr>
          <w:lang w:val="de-CH"/>
        </w:rPr>
        <w:t xml:space="preserve"> </w:t>
      </w:r>
      <w:r w:rsidRPr="00957005">
        <w:rPr>
          <w:i/>
          <w:lang w:val="de-CH"/>
        </w:rPr>
        <w:t>x</w:t>
      </w:r>
      <w:r w:rsidRPr="00957005">
        <w:rPr>
          <w:lang w:val="de-CH"/>
        </w:rPr>
        <w:t xml:space="preserve">) / (1 </w:t>
      </w:r>
      <w:r w:rsidR="00E179EA" w:rsidRPr="00957005">
        <w:rPr>
          <w:lang w:val="de-CH"/>
        </w:rPr>
        <w:t>+</w:t>
      </w:r>
      <w:r w:rsidRPr="00957005">
        <w:rPr>
          <w:lang w:val="de-CH"/>
        </w:rPr>
        <w:t xml:space="preserve"> exp (</w:t>
      </w:r>
      <w:r w:rsidR="00D527A8" w:rsidRPr="00957005">
        <w:rPr>
          <w:lang w:val="de-CH"/>
        </w:rPr>
        <w:t xml:space="preserve">–5.47 + 0.28 </w:t>
      </w:r>
      <w:r w:rsidR="00D527A8" w:rsidRPr="00957005">
        <w:rPr>
          <w:i/>
          <w:lang w:val="de-CH"/>
        </w:rPr>
        <w:t>x</w:t>
      </w:r>
      <w:r w:rsidRPr="00957005">
        <w:rPr>
          <w:lang w:val="de-CH"/>
        </w:rPr>
        <w:t>))</w:t>
      </w:r>
    </w:p>
    <w:p w14:paraId="445A8ED6" w14:textId="50799021" w:rsidR="006864B2" w:rsidRPr="00957005" w:rsidRDefault="007237E8" w:rsidP="006864B2">
      <w:pPr>
        <w:pStyle w:val="Textkrper"/>
        <w:rPr>
          <w:lang w:val="de-CH"/>
        </w:rPr>
      </w:pPr>
      <w:r w:rsidRPr="00957005">
        <w:rPr>
          <w:lang w:val="de-CH"/>
        </w:rPr>
        <w:t xml:space="preserve">(2) </w:t>
      </w:r>
      <w:r w:rsidR="008E0496" w:rsidRPr="00957005">
        <w:rPr>
          <w:lang w:val="de-CH"/>
        </w:rPr>
        <w:t xml:space="preserve">Das Visualisieren geht relativ einfach mit dem </w:t>
      </w:r>
      <w:r w:rsidR="008E0496" w:rsidRPr="00957005">
        <w:rPr>
          <w:rFonts w:ascii="Courier New" w:hAnsi="Courier New" w:cs="Courier New"/>
          <w:lang w:val="de-CH"/>
        </w:rPr>
        <w:t>predict</w:t>
      </w:r>
      <w:r w:rsidR="008E0496" w:rsidRPr="00957005">
        <w:rPr>
          <w:lang w:val="de-CH"/>
        </w:rPr>
        <w:t xml:space="preserve">-Befehl </w:t>
      </w:r>
      <w:r w:rsidR="00177181" w:rsidRPr="00957005">
        <w:rPr>
          <w:lang w:val="de-CH"/>
        </w:rPr>
        <w:t>(hier einschliesslich Standardfehler)</w:t>
      </w:r>
      <w:r w:rsidR="006864B2" w:rsidRPr="00957005">
        <w:rPr>
          <w:lang w:val="de-CH"/>
        </w:rPr>
        <w:t>:</w:t>
      </w:r>
    </w:p>
    <w:p w14:paraId="5FC5D464" w14:textId="2EC073E4" w:rsidR="00177181" w:rsidRPr="00957005" w:rsidRDefault="00177181" w:rsidP="00177181">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xs</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501872"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seq(0,30,l=1000)</w:t>
      </w:r>
    </w:p>
    <w:p w14:paraId="4371EEC6" w14:textId="0974D48B" w:rsidR="00177181" w:rsidRPr="00957005" w:rsidRDefault="00177181" w:rsidP="00177181">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model.predict</w:t>
      </w:r>
      <w:r w:rsidR="00955C88"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&lt;-predict(model,type="response",se=T,newdata=data.frame(temperature=xs))</w:t>
      </w:r>
    </w:p>
    <w:p w14:paraId="04E1F1BB" w14:textId="77777777" w:rsidR="00177181" w:rsidRPr="00957005" w:rsidRDefault="00177181" w:rsidP="00177181">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plot(bathing~temperature,data=bathing,xlab="Temperature (°C)",ylab=„% Bathing",pch=16, col="red")</w:t>
      </w:r>
    </w:p>
    <w:p w14:paraId="6B035791" w14:textId="77777777" w:rsidR="00177181" w:rsidRPr="00957005" w:rsidRDefault="00177181" w:rsidP="00177181">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points(model.predict$fit ~ xs,type="l")</w:t>
      </w:r>
    </w:p>
    <w:p w14:paraId="7A433E33" w14:textId="77777777" w:rsidR="00177181" w:rsidRPr="00957005" w:rsidRDefault="00177181" w:rsidP="00177181">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lines(model.predict$fit+model.predict$se.fit ~ xs, type="l",lty=2)</w:t>
      </w:r>
    </w:p>
    <w:p w14:paraId="00B6135B" w14:textId="77777777" w:rsidR="00177181" w:rsidRPr="00957005" w:rsidRDefault="00177181" w:rsidP="00177181">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lines(model.predict$fit-model.predict$se.fit ~ xs, type="l",lty=2)</w:t>
      </w:r>
    </w:p>
    <w:p w14:paraId="4F0FEF50" w14:textId="77777777" w:rsidR="006864B2" w:rsidRPr="00957005" w:rsidRDefault="006864B2" w:rsidP="006864B2">
      <w:pPr>
        <w:pStyle w:val="Textkrper"/>
        <w:rPr>
          <w:b/>
          <w:color w:val="FF0000"/>
          <w:lang w:val="de-CH"/>
        </w:rPr>
      </w:pPr>
    </w:p>
    <w:p w14:paraId="22A9B552" w14:textId="015965EF" w:rsidR="00C66EAB" w:rsidRPr="00957005" w:rsidRDefault="00C66EAB" w:rsidP="00C66EAB">
      <w:pPr>
        <w:pStyle w:val="Textkrper"/>
        <w:jc w:val="center"/>
        <w:rPr>
          <w:lang w:val="de-CH"/>
        </w:rPr>
      </w:pPr>
      <w:r w:rsidRPr="00957005">
        <w:rPr>
          <w:noProof/>
          <w:lang w:val="de-CH" w:eastAsia="en-GB"/>
        </w:rPr>
        <w:lastRenderedPageBreak/>
        <w:drawing>
          <wp:inline distT="0" distB="0" distL="0" distR="0" wp14:anchorId="5DA84063" wp14:editId="1ABB0982">
            <wp:extent cx="3785420" cy="3634725"/>
            <wp:effectExtent l="0" t="0" r="5715" b="4445"/>
            <wp:docPr id="297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t="12085" b="3202"/>
                    <a:stretch/>
                  </pic:blipFill>
                  <pic:spPr bwMode="auto">
                    <a:xfrm>
                      <a:off x="0" y="0"/>
                      <a:ext cx="3785420" cy="36347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28EA38" w14:textId="6EFC29A4" w:rsidR="00582B28" w:rsidRPr="00957005" w:rsidRDefault="00582B28" w:rsidP="001F6A5C">
      <w:pPr>
        <w:pStyle w:val="berschrift2"/>
      </w:pPr>
      <w:bookmarkStart w:id="103" w:name="_Toc117278828"/>
      <w:r w:rsidRPr="00957005">
        <w:t>Nicht-lineare Regressionen</w:t>
      </w:r>
      <w:bookmarkEnd w:id="103"/>
    </w:p>
    <w:p w14:paraId="4DD14FDA" w14:textId="4A152CB9" w:rsidR="00CE1471" w:rsidRPr="00957005" w:rsidRDefault="00CE1471" w:rsidP="00E61655">
      <w:pPr>
        <w:pStyle w:val="berschrift3"/>
      </w:pPr>
      <w:bookmarkStart w:id="104" w:name="_Toc117278829"/>
      <w:r w:rsidRPr="00957005">
        <w:t>Beispiele</w:t>
      </w:r>
      <w:bookmarkEnd w:id="104"/>
    </w:p>
    <w:p w14:paraId="0FAE56A1" w14:textId="77FCE6BC" w:rsidR="00582B28" w:rsidRPr="00957005" w:rsidRDefault="00A52771" w:rsidP="00582B28">
      <w:pPr>
        <w:pStyle w:val="Textkrper"/>
        <w:rPr>
          <w:lang w:val="de-CH"/>
        </w:rPr>
      </w:pPr>
      <w:r w:rsidRPr="00957005">
        <w:rPr>
          <w:lang w:val="de-CH"/>
        </w:rPr>
        <w:t>Nicht-lineare Regressionen finden für funktionelle Beziehungen Anwendung, bei der sich die abhängige Grösse nicht als Linearkombination der Prädiktorvariable(n) darstellen lässt</w:t>
      </w:r>
      <w:r w:rsidR="00186733" w:rsidRPr="00957005">
        <w:rPr>
          <w:lang w:val="de-CH"/>
        </w:rPr>
        <w:t>, z. B. wenn diese in Potenzen oder Quotienten auftaucht.</w:t>
      </w:r>
      <w:r w:rsidR="003020BF" w:rsidRPr="00957005">
        <w:rPr>
          <w:lang w:val="de-CH"/>
        </w:rPr>
        <w:t xml:space="preserve"> (Eine polynomiale Regression ist dagegen, wie wir gesehen haben, immer noch ein lineares Modell, wenngleich eine nicht-lineare Beziehung modelliert wird.)</w:t>
      </w:r>
    </w:p>
    <w:p w14:paraId="6DAF5AFD" w14:textId="1528E873" w:rsidR="00186733" w:rsidRPr="00957005" w:rsidRDefault="00186733" w:rsidP="00582B28">
      <w:pPr>
        <w:pStyle w:val="Textkrper"/>
        <w:rPr>
          <w:lang w:val="de-CH"/>
        </w:rPr>
      </w:pPr>
      <w:r w:rsidRPr="00957005">
        <w:rPr>
          <w:lang w:val="de-CH"/>
        </w:rPr>
        <w:t>Zwei häufige Anwendungen nicht-linearer Regressionen sind die Potenzfunktion und verschiedene Sättigungsfunktionen</w:t>
      </w:r>
      <w:r w:rsidR="00CE1471" w:rsidRPr="00957005">
        <w:rPr>
          <w:lang w:val="de-CH"/>
        </w:rPr>
        <w:t>:</w:t>
      </w:r>
    </w:p>
    <w:p w14:paraId="68B57A7C" w14:textId="4502FDCD" w:rsidR="00CE1471" w:rsidRPr="00957005" w:rsidRDefault="00CE1471" w:rsidP="00582B28">
      <w:pPr>
        <w:pStyle w:val="Textkrper"/>
        <w:rPr>
          <w:b/>
          <w:lang w:val="de-CH"/>
        </w:rPr>
      </w:pPr>
      <w:r w:rsidRPr="00957005">
        <w:rPr>
          <w:b/>
          <w:lang w:val="de-CH"/>
        </w:rPr>
        <w:t xml:space="preserve">Beispiel </w:t>
      </w:r>
      <w:r w:rsidR="00B328B4" w:rsidRPr="00957005">
        <w:rPr>
          <w:b/>
          <w:lang w:val="de-CH"/>
        </w:rPr>
        <w:t xml:space="preserve">1: </w:t>
      </w:r>
      <w:r w:rsidR="00122FD1" w:rsidRPr="00957005">
        <w:rPr>
          <w:b/>
          <w:lang w:val="de-CH"/>
        </w:rPr>
        <w:t>Potenzfunktion</w:t>
      </w:r>
    </w:p>
    <w:p w14:paraId="5854B725" w14:textId="090AA12F" w:rsidR="00122FD1" w:rsidRPr="00957005" w:rsidRDefault="004D437E" w:rsidP="005927F7">
      <w:pPr>
        <w:pStyle w:val="Textkrper"/>
        <w:ind w:left="709"/>
        <w:rPr>
          <w:b/>
          <w:lang w:val="de-CH"/>
        </w:rPr>
      </w:pPr>
      <m:oMath>
        <m:r>
          <m:rPr>
            <m:sty m:val="bi"/>
          </m:rPr>
          <w:rPr>
            <w:rFonts w:ascii="Cambria Math" w:eastAsiaTheme="minorEastAsia" w:hAnsi="Cambria Math" w:cstheme="minorBidi"/>
            <w:color w:val="000000" w:themeColor="text1"/>
            <w:kern w:val="24"/>
            <w:lang w:val="de-CH"/>
          </w:rPr>
          <m:t>y = </m:t>
        </m:r>
        <m:sSub>
          <m:sSubPr>
            <m:ctrlPr>
              <w:rPr>
                <w:rFonts w:ascii="Cambria Math" w:eastAsiaTheme="minorEastAsia" w:hAnsi="Cambria Math" w:cstheme="minorBidi"/>
                <w:b/>
                <w:bCs/>
                <w:i/>
                <w:iCs/>
                <w:color w:val="000000" w:themeColor="text1"/>
                <w:kern w:val="24"/>
                <w:lang w:val="de-CH"/>
              </w:rPr>
            </m:ctrlPr>
          </m:sSubPr>
          <m:e>
            <m:r>
              <m:rPr>
                <m:sty m:val="bi"/>
              </m:rPr>
              <w:rPr>
                <w:rFonts w:ascii="Cambria Math" w:eastAsiaTheme="minorEastAsia" w:hAnsi="Cambria Math" w:cstheme="minorBidi"/>
                <w:color w:val="000000" w:themeColor="text1"/>
                <w:kern w:val="24"/>
                <w:lang w:val="de-CH"/>
              </w:rPr>
              <m:t>b</m:t>
            </m:r>
          </m:e>
          <m:sub>
            <m:r>
              <m:rPr>
                <m:sty m:val="bi"/>
              </m:rPr>
              <w:rPr>
                <w:rFonts w:ascii="Cambria Math" w:eastAsiaTheme="minorEastAsia" w:hAnsi="Cambria Math" w:cstheme="minorBidi"/>
                <w:color w:val="000000" w:themeColor="text1"/>
                <w:kern w:val="24"/>
                <w:lang w:val="de-CH"/>
              </w:rPr>
              <m:t>0</m:t>
            </m:r>
          </m:sub>
        </m:sSub>
        <m:sSup>
          <m:sSupPr>
            <m:ctrlPr>
              <w:rPr>
                <w:rFonts w:ascii="Cambria Math" w:eastAsiaTheme="minorEastAsia" w:hAnsi="Cambria Math" w:cstheme="minorBidi"/>
                <w:b/>
                <w:bCs/>
                <w:i/>
                <w:iCs/>
                <w:color w:val="000000" w:themeColor="text1"/>
                <w:kern w:val="24"/>
                <w:lang w:val="de-CH"/>
              </w:rPr>
            </m:ctrlPr>
          </m:sSupPr>
          <m:e>
            <m:r>
              <m:rPr>
                <m:sty m:val="bi"/>
              </m:rPr>
              <w:rPr>
                <w:rFonts w:ascii="Cambria Math" w:eastAsiaTheme="minorEastAsia" w:hAnsi="Cambria Math" w:cstheme="minorBidi"/>
                <w:color w:val="000000" w:themeColor="text1"/>
                <w:kern w:val="24"/>
                <w:lang w:val="de-CH"/>
              </w:rPr>
              <m:t xml:space="preserve"> x</m:t>
            </m:r>
          </m:e>
          <m:sup>
            <m:sSub>
              <m:sSubPr>
                <m:ctrlPr>
                  <w:rPr>
                    <w:rFonts w:ascii="Cambria Math" w:eastAsiaTheme="minorEastAsia" w:hAnsi="Cambria Math" w:cstheme="minorBidi"/>
                    <w:b/>
                    <w:bCs/>
                    <w:i/>
                    <w:iCs/>
                    <w:color w:val="000000" w:themeColor="text1"/>
                    <w:kern w:val="24"/>
                    <w:lang w:val="de-CH"/>
                  </w:rPr>
                </m:ctrlPr>
              </m:sSubPr>
              <m:e>
                <m:r>
                  <m:rPr>
                    <m:sty m:val="bi"/>
                  </m:rPr>
                  <w:rPr>
                    <w:rFonts w:ascii="Cambria Math" w:eastAsiaTheme="minorEastAsia" w:hAnsi="Cambria Math" w:cstheme="minorBidi"/>
                    <w:color w:val="000000" w:themeColor="text1"/>
                    <w:kern w:val="24"/>
                    <w:lang w:val="de-CH"/>
                  </w:rPr>
                  <m:t>b</m:t>
                </m:r>
              </m:e>
              <m:sub>
                <m:r>
                  <m:rPr>
                    <m:sty m:val="bi"/>
                  </m:rPr>
                  <w:rPr>
                    <w:rFonts w:ascii="Cambria Math" w:eastAsiaTheme="minorEastAsia" w:hAnsi="Cambria Math" w:cstheme="minorBidi"/>
                    <w:color w:val="000000" w:themeColor="text1"/>
                    <w:kern w:val="24"/>
                    <w:lang w:val="de-CH"/>
                  </w:rPr>
                  <m:t>1</m:t>
                </m:r>
              </m:sub>
            </m:sSub>
          </m:sup>
        </m:sSup>
      </m:oMath>
      <w:r w:rsidR="00364FB1" w:rsidRPr="00957005">
        <w:rPr>
          <w:bCs/>
          <w:iCs/>
          <w:color w:val="000000" w:themeColor="text1"/>
          <w:kern w:val="24"/>
          <w:lang w:val="de-CH"/>
        </w:rPr>
        <w:t>, oft auch</w:t>
      </w:r>
      <w:r w:rsidR="00CB5779" w:rsidRPr="00957005">
        <w:rPr>
          <w:bCs/>
          <w:iCs/>
          <w:color w:val="000000" w:themeColor="text1"/>
          <w:kern w:val="24"/>
          <w:lang w:val="de-CH"/>
        </w:rPr>
        <w:t xml:space="preserve"> als</w:t>
      </w:r>
      <w:r w:rsidR="00364FB1" w:rsidRPr="00957005">
        <w:rPr>
          <w:b/>
          <w:bCs/>
          <w:iCs/>
          <w:color w:val="000000" w:themeColor="text1"/>
          <w:kern w:val="24"/>
          <w:lang w:val="de-CH"/>
        </w:rPr>
        <w:t xml:space="preserve"> </w:t>
      </w:r>
      <m:oMath>
        <m:r>
          <m:rPr>
            <m:sty m:val="bi"/>
          </m:rPr>
          <w:rPr>
            <w:rFonts w:ascii="Cambria Math" w:eastAsiaTheme="minorEastAsia" w:hAnsi="Cambria Math" w:cs="Arial"/>
            <w:color w:val="000000" w:themeColor="text1"/>
            <w:kern w:val="24"/>
            <w:lang w:val="de-CH"/>
          </w:rPr>
          <m:t xml:space="preserve">y = c </m:t>
        </m:r>
        <m:sSup>
          <m:sSupPr>
            <m:ctrlPr>
              <w:rPr>
                <w:rFonts w:ascii="Cambria Math" w:eastAsiaTheme="minorEastAsia" w:hAnsi="Cambria Math" w:cs="Arial"/>
                <w:b/>
                <w:bCs/>
                <w:i/>
                <w:iCs/>
                <w:color w:val="000000" w:themeColor="text1"/>
                <w:kern w:val="24"/>
                <w:lang w:val="de-CH"/>
              </w:rPr>
            </m:ctrlPr>
          </m:sSupPr>
          <m:e>
            <m:r>
              <m:rPr>
                <m:sty m:val="bi"/>
              </m:rPr>
              <w:rPr>
                <w:rFonts w:ascii="Cambria Math" w:eastAsiaTheme="minorEastAsia" w:hAnsi="Cambria Math" w:cs="Arial"/>
                <w:color w:val="000000" w:themeColor="text1"/>
                <w:kern w:val="24"/>
                <w:lang w:val="de-CH"/>
              </w:rPr>
              <m:t>x</m:t>
            </m:r>
          </m:e>
          <m:sup>
            <m:r>
              <m:rPr>
                <m:sty m:val="bi"/>
              </m:rPr>
              <w:rPr>
                <w:rFonts w:ascii="Cambria Math" w:eastAsiaTheme="minorEastAsia" w:hAnsi="Cambria Math" w:cs="Arial"/>
                <w:color w:val="000000" w:themeColor="text1"/>
                <w:kern w:val="24"/>
                <w:lang w:val="de-CH"/>
              </w:rPr>
              <m:t>z</m:t>
            </m:r>
          </m:sup>
        </m:sSup>
      </m:oMath>
    </w:p>
    <w:p w14:paraId="7B304B58" w14:textId="21880F5A" w:rsidR="004B60A5" w:rsidRPr="00957005" w:rsidRDefault="004B60A5"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Dieses dürfte die am häufigeten verwendet nicht-lineare Funktion sein</w:t>
      </w:r>
      <w:r w:rsidR="00AA4A0A" w:rsidRPr="00957005">
        <w:rPr>
          <w:rFonts w:eastAsia="Times New Roman" w:cs="Arial"/>
          <w:lang w:eastAsia="en-GB"/>
        </w:rPr>
        <w:t>;</w:t>
      </w:r>
      <w:r w:rsidRPr="00957005">
        <w:rPr>
          <w:rFonts w:eastAsia="Times New Roman" w:cs="Arial"/>
          <w:lang w:eastAsia="en-GB"/>
        </w:rPr>
        <w:t xml:space="preserve"> sie tritt in fast allen Wissensdisziplinen auf</w:t>
      </w:r>
      <w:r w:rsidR="00A464F3" w:rsidRPr="00957005">
        <w:rPr>
          <w:rFonts w:eastAsia="Times New Roman" w:cs="Arial"/>
          <w:lang w:eastAsia="en-GB"/>
        </w:rPr>
        <w:t xml:space="preserve"> (Nekola &amp; Brown 2007).</w:t>
      </w:r>
    </w:p>
    <w:p w14:paraId="3A9CC848" w14:textId="13007EF8" w:rsidR="00A464F3" w:rsidRPr="00957005" w:rsidRDefault="00A464F3"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i/>
          <w:lang w:eastAsia="en-GB"/>
        </w:rPr>
        <w:t>b</w:t>
      </w:r>
      <w:r w:rsidRPr="00957005">
        <w:rPr>
          <w:rFonts w:eastAsia="Times New Roman" w:cs="Arial"/>
          <w:vertAlign w:val="subscript"/>
          <w:lang w:eastAsia="en-GB"/>
        </w:rPr>
        <w:t>0</w:t>
      </w:r>
      <w:r w:rsidRPr="00957005">
        <w:rPr>
          <w:rFonts w:eastAsia="Times New Roman" w:cs="Arial"/>
          <w:lang w:eastAsia="en-GB"/>
        </w:rPr>
        <w:t xml:space="preserve"> bzw. </w:t>
      </w:r>
      <w:r w:rsidRPr="00957005">
        <w:rPr>
          <w:rFonts w:eastAsia="Times New Roman" w:cs="Arial"/>
          <w:i/>
          <w:lang w:eastAsia="en-GB"/>
        </w:rPr>
        <w:t>c</w:t>
      </w:r>
      <w:r w:rsidRPr="00957005">
        <w:rPr>
          <w:rFonts w:eastAsia="Times New Roman" w:cs="Arial"/>
          <w:lang w:eastAsia="en-GB"/>
        </w:rPr>
        <w:t xml:space="preserve"> bezeichnen dabei den vorhergesagten Wert der abhängigen Variable, wenn die unabhängige den Wert 1 hat (da log (1) = 0); </w:t>
      </w:r>
      <w:r w:rsidR="005545D4" w:rsidRPr="00957005">
        <w:rPr>
          <w:rFonts w:eastAsia="Times New Roman" w:cs="Arial"/>
          <w:lang w:eastAsia="en-GB"/>
        </w:rPr>
        <w:t xml:space="preserve">der Exponent </w:t>
      </w:r>
      <w:r w:rsidR="005545D4" w:rsidRPr="00957005">
        <w:rPr>
          <w:rFonts w:eastAsia="Times New Roman" w:cs="Arial"/>
          <w:i/>
          <w:lang w:eastAsia="en-GB"/>
        </w:rPr>
        <w:t>b</w:t>
      </w:r>
      <w:r w:rsidR="005545D4" w:rsidRPr="00957005">
        <w:rPr>
          <w:rFonts w:eastAsia="Times New Roman" w:cs="Arial"/>
          <w:vertAlign w:val="subscript"/>
          <w:lang w:eastAsia="en-GB"/>
        </w:rPr>
        <w:t>1</w:t>
      </w:r>
      <w:r w:rsidR="005545D4" w:rsidRPr="00957005">
        <w:rPr>
          <w:rFonts w:eastAsia="Times New Roman" w:cs="Arial"/>
          <w:lang w:eastAsia="en-GB"/>
        </w:rPr>
        <w:t xml:space="preserve"> bzw. </w:t>
      </w:r>
      <w:r w:rsidR="005545D4" w:rsidRPr="00957005">
        <w:rPr>
          <w:rFonts w:eastAsia="Times New Roman" w:cs="Arial"/>
          <w:i/>
          <w:lang w:eastAsia="en-GB"/>
        </w:rPr>
        <w:t>z</w:t>
      </w:r>
      <w:r w:rsidR="005545D4" w:rsidRPr="00957005">
        <w:rPr>
          <w:rFonts w:eastAsia="Times New Roman" w:cs="Arial"/>
          <w:lang w:eastAsia="en-GB"/>
        </w:rPr>
        <w:t xml:space="preserve"> beschreibt dagegen die Geschwindigkeit der relativen Zunahme (</w:t>
      </w:r>
      <w:r w:rsidR="005545D4" w:rsidRPr="00957005">
        <w:rPr>
          <w:rFonts w:eastAsia="Times New Roman" w:cs="Arial"/>
          <w:i/>
          <w:lang w:eastAsia="en-GB"/>
        </w:rPr>
        <w:t>z</w:t>
      </w:r>
      <w:r w:rsidR="005545D4" w:rsidRPr="00957005">
        <w:rPr>
          <w:rFonts w:eastAsia="Times New Roman" w:cs="Arial"/>
          <w:lang w:eastAsia="en-GB"/>
        </w:rPr>
        <w:t xml:space="preserve"> = 1 wäre eine lineare Beziehung).</w:t>
      </w:r>
    </w:p>
    <w:p w14:paraId="11EAD834" w14:textId="2469680A" w:rsidR="005545D4" w:rsidRPr="00957005" w:rsidRDefault="005545D4"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Solange nicht-lineare Regressionen nicht als einfach verfügbares statistisches Tool bereitstanden, wurden Potenzgesetze durch Logarithmierung beider Achsen in eine lineare Beziehung überführt und mit linearen Modellen analysiert (log </w:t>
      </w:r>
      <w:r w:rsidRPr="00957005">
        <w:rPr>
          <w:rFonts w:eastAsia="Times New Roman" w:cs="Arial"/>
          <w:i/>
          <w:lang w:eastAsia="en-GB"/>
        </w:rPr>
        <w:t>y</w:t>
      </w:r>
      <w:r w:rsidRPr="00957005">
        <w:rPr>
          <w:rFonts w:eastAsia="Times New Roman" w:cs="Arial"/>
          <w:lang w:eastAsia="en-GB"/>
        </w:rPr>
        <w:t xml:space="preserve"> = log </w:t>
      </w:r>
      <w:r w:rsidRPr="00957005">
        <w:rPr>
          <w:rFonts w:eastAsia="Times New Roman" w:cs="Arial"/>
          <w:i/>
          <w:lang w:eastAsia="en-GB"/>
        </w:rPr>
        <w:t>b</w:t>
      </w:r>
      <w:r w:rsidRPr="00957005">
        <w:rPr>
          <w:rFonts w:eastAsia="Times New Roman" w:cs="Arial"/>
          <w:vertAlign w:val="subscript"/>
          <w:lang w:eastAsia="en-GB"/>
        </w:rPr>
        <w:t>0</w:t>
      </w:r>
      <w:r w:rsidRPr="00957005">
        <w:rPr>
          <w:rFonts w:eastAsia="Times New Roman" w:cs="Arial"/>
          <w:lang w:eastAsia="en-GB"/>
        </w:rPr>
        <w:t xml:space="preserve"> + </w:t>
      </w:r>
      <w:r w:rsidRPr="00957005">
        <w:rPr>
          <w:rFonts w:eastAsia="Times New Roman" w:cs="Arial"/>
          <w:i/>
          <w:lang w:eastAsia="en-GB"/>
        </w:rPr>
        <w:t>b</w:t>
      </w:r>
      <w:r w:rsidRPr="00957005">
        <w:rPr>
          <w:rFonts w:eastAsia="Times New Roman" w:cs="Arial"/>
          <w:vertAlign w:val="subscript"/>
          <w:lang w:eastAsia="en-GB"/>
        </w:rPr>
        <w:t>1</w:t>
      </w:r>
      <w:r w:rsidRPr="00957005">
        <w:rPr>
          <w:rFonts w:eastAsia="Times New Roman" w:cs="Arial"/>
          <w:lang w:eastAsia="en-GB"/>
        </w:rPr>
        <w:t xml:space="preserve"> log </w:t>
      </w:r>
      <w:r w:rsidRPr="00957005">
        <w:rPr>
          <w:rFonts w:eastAsia="Times New Roman" w:cs="Arial"/>
          <w:i/>
          <w:lang w:eastAsia="en-GB"/>
        </w:rPr>
        <w:t>x</w:t>
      </w:r>
      <w:r w:rsidRPr="00957005">
        <w:rPr>
          <w:rFonts w:eastAsia="Times New Roman" w:cs="Arial"/>
          <w:lang w:eastAsia="en-GB"/>
        </w:rPr>
        <w:t>).</w:t>
      </w:r>
    </w:p>
    <w:p w14:paraId="7AC90DD6" w14:textId="40E255D7" w:rsidR="005545D4" w:rsidRPr="00957005" w:rsidRDefault="005545D4"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Das geht gut, solange keine Nullwerte von </w:t>
      </w:r>
      <w:r w:rsidRPr="00957005">
        <w:rPr>
          <w:rFonts w:eastAsia="Times New Roman" w:cs="Arial"/>
          <w:i/>
          <w:lang w:eastAsia="en-GB"/>
        </w:rPr>
        <w:t>y</w:t>
      </w:r>
      <w:r w:rsidRPr="00957005">
        <w:rPr>
          <w:rFonts w:eastAsia="Times New Roman" w:cs="Arial"/>
          <w:lang w:eastAsia="en-GB"/>
        </w:rPr>
        <w:t xml:space="preserve"> vorliegen (für die der Logarithmus nicht definiert wäre).</w:t>
      </w:r>
    </w:p>
    <w:p w14:paraId="35ACCA86" w14:textId="2047DB5B" w:rsidR="005545D4" w:rsidRPr="00957005" w:rsidRDefault="005545D4"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lastRenderedPageBreak/>
        <w:t>Man muss aber beachten, dass sich die Ergebnisse unterscheiden, je nachdem, ob man</w:t>
      </w:r>
      <w:r w:rsidR="00AA4A0A" w:rsidRPr="00957005">
        <w:rPr>
          <w:rFonts w:eastAsia="Times New Roman" w:cs="Arial"/>
          <w:lang w:eastAsia="en-GB"/>
        </w:rPr>
        <w:t xml:space="preserve"> </w:t>
      </w:r>
      <w:r w:rsidR="00AA4A0A" w:rsidRPr="00957005">
        <w:rPr>
          <w:rFonts w:eastAsia="Times New Roman" w:cs="Arial"/>
          <w:i/>
          <w:lang w:eastAsia="en-GB"/>
        </w:rPr>
        <w:t>y</w:t>
      </w:r>
      <w:r w:rsidR="00AA4A0A" w:rsidRPr="00957005">
        <w:rPr>
          <w:rFonts w:eastAsia="Times New Roman" w:cs="Arial"/>
          <w:lang w:eastAsia="en-GB"/>
        </w:rPr>
        <w:t xml:space="preserve"> oder log (</w:t>
      </w:r>
      <w:r w:rsidR="00AA4A0A" w:rsidRPr="00957005">
        <w:rPr>
          <w:rFonts w:eastAsia="Times New Roman" w:cs="Arial"/>
          <w:i/>
          <w:lang w:eastAsia="en-GB"/>
        </w:rPr>
        <w:t>y</w:t>
      </w:r>
      <w:r w:rsidR="00AA4A0A" w:rsidRPr="00957005">
        <w:rPr>
          <w:rFonts w:eastAsia="Times New Roman" w:cs="Arial"/>
          <w:lang w:eastAsia="en-GB"/>
        </w:rPr>
        <w:t xml:space="preserve">) als abhängige Variable hat. Die beiden Parameterschätzungen sind meist ähnlich, </w:t>
      </w:r>
      <w:r w:rsidR="00AA4A0A" w:rsidRPr="00957005">
        <w:rPr>
          <w:rFonts w:eastAsia="Times New Roman" w:cs="Arial"/>
          <w:i/>
          <w:lang w:eastAsia="en-GB"/>
        </w:rPr>
        <w:t>p</w:t>
      </w:r>
      <w:r w:rsidR="00AA4A0A" w:rsidRPr="00957005">
        <w:rPr>
          <w:rFonts w:eastAsia="Times New Roman" w:cs="Arial"/>
          <w:lang w:eastAsia="en-GB"/>
        </w:rPr>
        <w:t xml:space="preserve">- und </w:t>
      </w:r>
      <w:r w:rsidR="00AA4A0A" w:rsidRPr="00957005">
        <w:rPr>
          <w:rFonts w:eastAsia="Times New Roman" w:cs="Arial"/>
          <w:i/>
          <w:lang w:eastAsia="en-GB"/>
        </w:rPr>
        <w:t>R</w:t>
      </w:r>
      <w:r w:rsidR="00AA4A0A" w:rsidRPr="00957005">
        <w:rPr>
          <w:rFonts w:eastAsia="Times New Roman" w:cs="Arial"/>
          <w:lang w:eastAsia="en-GB"/>
        </w:rPr>
        <w:t>²-Werte können sich dagegen erheblich unterscheiden und sind zwischen beiden Herangehensweisen nicht vergleichbar.</w:t>
      </w:r>
      <w:r w:rsidR="005278D1" w:rsidRPr="00957005">
        <w:rPr>
          <w:rFonts w:eastAsia="Times New Roman" w:cs="Arial"/>
          <w:lang w:eastAsia="en-GB"/>
        </w:rPr>
        <w:t xml:space="preserve"> Je nach Situation können aber beide ihre Berechtigung haben</w:t>
      </w:r>
      <w:r w:rsidR="002D23F8" w:rsidRPr="00957005">
        <w:rPr>
          <w:rFonts w:eastAsia="Times New Roman" w:cs="Arial"/>
          <w:lang w:eastAsia="en-GB"/>
        </w:rPr>
        <w:t xml:space="preserve"> (vgl. Dengler 2009)</w:t>
      </w:r>
      <w:r w:rsidR="005278D1" w:rsidRPr="00957005">
        <w:rPr>
          <w:rFonts w:eastAsia="Times New Roman" w:cs="Arial"/>
          <w:lang w:eastAsia="en-GB"/>
        </w:rPr>
        <w:t>.</w:t>
      </w:r>
    </w:p>
    <w:p w14:paraId="3A50FF45" w14:textId="4DF3D145" w:rsidR="00B328B4" w:rsidRPr="00957005" w:rsidRDefault="00B328B4" w:rsidP="00582B28">
      <w:pPr>
        <w:pStyle w:val="Textkrper"/>
        <w:rPr>
          <w:b/>
          <w:lang w:val="de-CH"/>
        </w:rPr>
      </w:pPr>
      <w:r w:rsidRPr="00957005">
        <w:rPr>
          <w:b/>
          <w:lang w:val="de-CH"/>
        </w:rPr>
        <w:t xml:space="preserve">Beispiel 2: </w:t>
      </w:r>
      <w:r w:rsidR="004B60A5" w:rsidRPr="00957005">
        <w:rPr>
          <w:b/>
          <w:lang w:val="de-CH"/>
        </w:rPr>
        <w:t>Sättigungsfunktionen</w:t>
      </w:r>
    </w:p>
    <w:p w14:paraId="07C20BA8" w14:textId="56D152A7" w:rsidR="00EE3AC7" w:rsidRPr="00957005" w:rsidRDefault="00EE3AC7"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Sogenannte Sättigungsfunktionen finden Anwendung, wenn es nach der Theorie einen oberen Grenzwert für </w:t>
      </w:r>
      <w:r w:rsidRPr="00957005">
        <w:rPr>
          <w:rFonts w:eastAsia="Times New Roman" w:cs="Arial"/>
          <w:i/>
          <w:lang w:eastAsia="en-GB"/>
        </w:rPr>
        <w:t>y</w:t>
      </w:r>
      <w:r w:rsidRPr="00957005">
        <w:rPr>
          <w:rFonts w:eastAsia="Times New Roman" w:cs="Arial"/>
          <w:lang w:eastAsia="en-GB"/>
        </w:rPr>
        <w:t xml:space="preserve"> gibt, dem sich die Funktion mit zunehmendem </w:t>
      </w:r>
      <w:r w:rsidRPr="00957005">
        <w:rPr>
          <w:rFonts w:eastAsia="Times New Roman" w:cs="Arial"/>
          <w:i/>
          <w:lang w:eastAsia="en-GB"/>
        </w:rPr>
        <w:t>x</w:t>
      </w:r>
      <w:r w:rsidRPr="00957005">
        <w:rPr>
          <w:rFonts w:eastAsia="Times New Roman" w:cs="Arial"/>
          <w:lang w:eastAsia="en-GB"/>
        </w:rPr>
        <w:t xml:space="preserve"> asymptotisch annähert. </w:t>
      </w:r>
    </w:p>
    <w:p w14:paraId="375CB872" w14:textId="1A4C4DD9" w:rsidR="00EE3AC7" w:rsidRPr="00957005" w:rsidRDefault="00EE3AC7"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Eine aus der Enzymkinetik stammende, wegen ihrer Einfachheit aber auch in diversen anderen Disziplinen angewandte Sättigungsfunktion ist die Michaelis-Menten-Funktion:</w:t>
      </w:r>
    </w:p>
    <w:p w14:paraId="12DBAE40" w14:textId="77777777" w:rsidR="005927F7" w:rsidRPr="00957005" w:rsidRDefault="005927F7" w:rsidP="005927F7">
      <w:pPr>
        <w:spacing w:before="120" w:after="120" w:line="240" w:lineRule="auto"/>
        <w:ind w:left="709"/>
        <w:textAlignment w:val="baseline"/>
        <w:rPr>
          <w:rFonts w:ascii="Times New Roman" w:eastAsia="Times New Roman" w:hAnsi="Times New Roman"/>
          <w:lang w:val="de-CH" w:eastAsia="en-GB"/>
        </w:rPr>
      </w:pPr>
      <m:oMathPara>
        <m:oMathParaPr>
          <m:jc m:val="left"/>
        </m:oMathParaPr>
        <m:oMath>
          <m:r>
            <m:rPr>
              <m:sty m:val="bi"/>
            </m:rPr>
            <w:rPr>
              <w:rFonts w:ascii="Cambria Math" w:eastAsiaTheme="minorEastAsia" w:hAnsi="Cambria Math" w:cstheme="minorBidi"/>
              <w:color w:val="000000" w:themeColor="text1"/>
              <w:kern w:val="24"/>
              <w:lang w:val="de-CH" w:eastAsia="en-GB"/>
            </w:rPr>
            <m:t>y = </m:t>
          </m:r>
          <m:sSub>
            <m:sSubPr>
              <m:ctrlPr>
                <w:rPr>
                  <w:rFonts w:ascii="Cambria Math" w:eastAsiaTheme="minorEastAsia" w:hAnsi="Cambria Math" w:cstheme="minorBidi"/>
                  <w:b/>
                  <w:bCs/>
                  <w:i/>
                  <w:iCs/>
                  <w:color w:val="000000" w:themeColor="text1"/>
                  <w:kern w:val="24"/>
                  <w:lang w:val="de-CH" w:eastAsia="en-GB"/>
                </w:rPr>
              </m:ctrlPr>
            </m:sSubPr>
            <m:e>
              <m:r>
                <m:rPr>
                  <m:sty m:val="bi"/>
                </m:rPr>
                <w:rPr>
                  <w:rFonts w:ascii="Cambria Math" w:eastAsiaTheme="minorEastAsia" w:hAnsi="Cambria Math" w:cstheme="minorBidi"/>
                  <w:color w:val="000000" w:themeColor="text1"/>
                  <w:kern w:val="24"/>
                  <w:lang w:val="de-CH" w:eastAsia="en-GB"/>
                </w:rPr>
                <m:t>b</m:t>
              </m:r>
            </m:e>
            <m:sub>
              <m:r>
                <m:rPr>
                  <m:sty m:val="bi"/>
                </m:rPr>
                <w:rPr>
                  <w:rFonts w:ascii="Cambria Math" w:eastAsiaTheme="minorEastAsia" w:hAnsi="Cambria Math" w:cstheme="minorBidi"/>
                  <w:color w:val="000000" w:themeColor="text1"/>
                  <w:kern w:val="24"/>
                  <w:lang w:val="de-CH" w:eastAsia="en-GB"/>
                </w:rPr>
                <m:t>0</m:t>
              </m:r>
            </m:sub>
          </m:sSub>
          <m:r>
            <m:rPr>
              <m:sty m:val="bi"/>
            </m:rPr>
            <w:rPr>
              <w:rFonts w:ascii="Cambria Math" w:eastAsiaTheme="minorEastAsia" w:hAnsi="Cambria Math" w:cstheme="minorBidi"/>
              <w:color w:val="000000" w:themeColor="text1"/>
              <w:kern w:val="24"/>
              <w:lang w:val="de-CH" w:eastAsia="en-GB"/>
            </w:rPr>
            <m:t>x/(</m:t>
          </m:r>
          <m:sSub>
            <m:sSubPr>
              <m:ctrlPr>
                <w:rPr>
                  <w:rFonts w:ascii="Cambria Math" w:eastAsiaTheme="minorEastAsia" w:hAnsi="Cambria Math" w:cstheme="minorBidi"/>
                  <w:b/>
                  <w:bCs/>
                  <w:i/>
                  <w:iCs/>
                  <w:color w:val="000000" w:themeColor="text1"/>
                  <w:kern w:val="24"/>
                  <w:lang w:val="de-CH" w:eastAsia="en-GB"/>
                </w:rPr>
              </m:ctrlPr>
            </m:sSubPr>
            <m:e>
              <m:r>
                <m:rPr>
                  <m:sty m:val="bi"/>
                </m:rPr>
                <w:rPr>
                  <w:rFonts w:ascii="Cambria Math" w:eastAsiaTheme="minorEastAsia" w:hAnsi="Cambria Math" w:cstheme="minorBidi"/>
                  <w:color w:val="000000" w:themeColor="text1"/>
                  <w:kern w:val="24"/>
                  <w:lang w:val="de-CH" w:eastAsia="en-GB"/>
                </w:rPr>
                <m:t>b</m:t>
              </m:r>
            </m:e>
            <m:sub>
              <m:r>
                <m:rPr>
                  <m:sty m:val="bi"/>
                </m:rPr>
                <w:rPr>
                  <w:rFonts w:ascii="Cambria Math" w:eastAsiaTheme="minorEastAsia" w:hAnsi="Cambria Math" w:cstheme="minorBidi"/>
                  <w:color w:val="000000" w:themeColor="text1"/>
                  <w:kern w:val="24"/>
                  <w:lang w:val="de-CH" w:eastAsia="en-GB"/>
                </w:rPr>
                <m:t>1</m:t>
              </m:r>
            </m:sub>
          </m:sSub>
          <m:r>
            <m:rPr>
              <m:sty m:val="bi"/>
            </m:rPr>
            <w:rPr>
              <w:rFonts w:ascii="Cambria Math" w:eastAsiaTheme="minorEastAsia" w:hAnsi="Cambria Math" w:cstheme="minorBidi"/>
              <w:color w:val="000000" w:themeColor="text1"/>
              <w:kern w:val="24"/>
              <w:lang w:val="de-CH" w:eastAsia="en-GB"/>
            </w:rPr>
            <m:t>+x)</m:t>
          </m:r>
        </m:oMath>
      </m:oMathPara>
    </w:p>
    <w:p w14:paraId="35AB4542" w14:textId="6387FDD1" w:rsidR="005927F7" w:rsidRPr="00957005" w:rsidRDefault="005927F7"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Hierbei steht </w:t>
      </w:r>
      <w:r w:rsidRPr="00957005">
        <w:rPr>
          <w:rFonts w:eastAsia="Times New Roman" w:cs="Arial"/>
          <w:i/>
          <w:lang w:eastAsia="en-GB"/>
        </w:rPr>
        <w:t>b</w:t>
      </w:r>
      <w:r w:rsidRPr="00957005">
        <w:rPr>
          <w:rFonts w:eastAsia="Times New Roman" w:cs="Arial"/>
          <w:vertAlign w:val="subscript"/>
          <w:lang w:eastAsia="en-GB"/>
        </w:rPr>
        <w:t>0</w:t>
      </w:r>
      <w:r w:rsidRPr="00957005">
        <w:rPr>
          <w:rFonts w:eastAsia="Times New Roman" w:cs="Arial"/>
          <w:lang w:eastAsia="en-GB"/>
        </w:rPr>
        <w:t xml:space="preserve"> für den oberen Grenzwert, </w:t>
      </w:r>
      <w:r w:rsidRPr="00957005">
        <w:rPr>
          <w:rFonts w:eastAsia="Times New Roman" w:cs="Arial"/>
          <w:i/>
          <w:lang w:eastAsia="en-GB"/>
        </w:rPr>
        <w:t>b</w:t>
      </w:r>
      <w:r w:rsidRPr="00957005">
        <w:rPr>
          <w:rFonts w:eastAsia="Times New Roman" w:cs="Arial"/>
          <w:vertAlign w:val="subscript"/>
          <w:lang w:eastAsia="en-GB"/>
        </w:rPr>
        <w:t>1</w:t>
      </w:r>
      <w:r w:rsidRPr="00957005">
        <w:rPr>
          <w:rFonts w:eastAsia="Times New Roman" w:cs="Arial"/>
          <w:lang w:eastAsia="en-GB"/>
        </w:rPr>
        <w:t xml:space="preserve"> steht für die Steilheit des Anstiegs.</w:t>
      </w:r>
    </w:p>
    <w:p w14:paraId="7321320F" w14:textId="34CAD330" w:rsidR="005927F7" w:rsidRPr="00957005" w:rsidRDefault="005927F7"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Es gibt zahlreiche weitere Sättigungsfunktionen, etwa auch eine Verallgemeinerung der logistischen Funktion (die wir als eines der GLM-Modelle kennengelernt haben). Siehe dazu das Unterkapitel „Umsetzung in R“ unten.</w:t>
      </w:r>
    </w:p>
    <w:p w14:paraId="5203BA77" w14:textId="6A75FC03" w:rsidR="00CE1471" w:rsidRPr="00957005" w:rsidRDefault="00CE1471" w:rsidP="00E61655">
      <w:pPr>
        <w:pStyle w:val="berschrift3"/>
      </w:pPr>
      <w:bookmarkStart w:id="105" w:name="_Toc117278830"/>
      <w:r w:rsidRPr="00957005">
        <w:t>Unterschiede von linearen und nicht-linearen Regressionen</w:t>
      </w:r>
      <w:bookmarkEnd w:id="105"/>
    </w:p>
    <w:p w14:paraId="2F3DDD68" w14:textId="1E53F575" w:rsidR="00AF5DA8" w:rsidRPr="00957005" w:rsidRDefault="006E7964" w:rsidP="00AF5DA8">
      <w:pPr>
        <w:pStyle w:val="Textkrper"/>
        <w:keepNext/>
        <w:shd w:val="clear" w:color="auto" w:fill="BFBFBF" w:themeFill="background1" w:themeFillShade="BF"/>
        <w:spacing w:before="120"/>
        <w:jc w:val="center"/>
        <w:rPr>
          <w:b/>
          <w:sz w:val="24"/>
          <w:szCs w:val="24"/>
          <w:lang w:val="de-CH"/>
        </w:rPr>
      </w:pPr>
      <w:r w:rsidRPr="00957005">
        <w:rPr>
          <w:b/>
          <w:sz w:val="16"/>
          <w:szCs w:val="16"/>
          <w:lang w:val="de-CH"/>
        </w:rPr>
        <w:br/>
      </w:r>
      <w:r w:rsidR="00AF5DA8" w:rsidRPr="00957005">
        <w:rPr>
          <w:b/>
          <w:sz w:val="24"/>
          <w:szCs w:val="24"/>
          <w:lang w:val="de-CH"/>
        </w:rPr>
        <w:t>Lineare Regression</w:t>
      </w:r>
    </w:p>
    <w:p w14:paraId="1F7CE865" w14:textId="1731596A" w:rsidR="00AF5DA8" w:rsidRPr="00957005" w:rsidRDefault="00AF5DA8" w:rsidP="00AF5DA8">
      <w:pPr>
        <w:keepNext/>
        <w:shd w:val="clear" w:color="auto" w:fill="BFBFBF" w:themeFill="background1" w:themeFillShade="BF"/>
        <w:spacing w:before="240" w:line="240" w:lineRule="auto"/>
        <w:textAlignment w:val="baseline"/>
        <w:rPr>
          <w:rFonts w:ascii="Times New Roman" w:eastAsia="Times New Roman" w:hAnsi="Times New Roman"/>
          <w:lang w:val="de-CH" w:eastAsia="en-GB"/>
        </w:rPr>
      </w:pPr>
      <w:r w:rsidRPr="00957005">
        <w:rPr>
          <w:rFonts w:ascii="Arial" w:eastAsiaTheme="minorEastAsia" w:hAnsi="Arial" w:cstheme="minorBidi"/>
          <w:b/>
          <w:bCs/>
          <w:i/>
          <w:iCs/>
          <w:color w:val="000000" w:themeColor="text1"/>
          <w:kern w:val="24"/>
          <w:lang w:val="de-CH" w:eastAsia="en-GB"/>
        </w:rPr>
        <w:t>Y</w:t>
      </w:r>
      <w:r w:rsidRPr="00957005">
        <w:rPr>
          <w:rFonts w:ascii="Arial" w:eastAsiaTheme="minorEastAsia" w:hAnsi="Arial" w:cstheme="minorBidi"/>
          <w:b/>
          <w:bCs/>
          <w:color w:val="000000" w:themeColor="text1"/>
          <w:kern w:val="24"/>
          <w:lang w:val="de-CH" w:eastAsia="en-GB"/>
        </w:rPr>
        <w:t xml:space="preserve"> ~ β</w:t>
      </w:r>
      <w:r w:rsidRPr="00957005">
        <w:rPr>
          <w:rFonts w:ascii="Arial" w:eastAsiaTheme="minorEastAsia" w:hAnsi="Arial" w:cstheme="minorBidi"/>
          <w:b/>
          <w:bCs/>
          <w:color w:val="000000" w:themeColor="text1"/>
          <w:kern w:val="24"/>
          <w:vertAlign w:val="subscript"/>
          <w:lang w:val="de-CH" w:eastAsia="en-GB"/>
        </w:rPr>
        <w:t>0</w:t>
      </w:r>
      <w:r w:rsidRPr="00957005">
        <w:rPr>
          <w:rFonts w:ascii="Arial" w:eastAsiaTheme="minorEastAsia" w:hAnsi="Arial" w:cstheme="minorBidi"/>
          <w:b/>
          <w:bCs/>
          <w:color w:val="000000" w:themeColor="text1"/>
          <w:kern w:val="24"/>
          <w:lang w:val="de-CH" w:eastAsia="en-GB"/>
        </w:rPr>
        <w:t xml:space="preserve"> + β</w:t>
      </w:r>
      <w:r w:rsidRPr="00957005">
        <w:rPr>
          <w:rFonts w:ascii="Arial" w:eastAsiaTheme="minorEastAsia" w:hAnsi="Arial" w:cstheme="minorBidi"/>
          <w:b/>
          <w:bCs/>
          <w:color w:val="000000" w:themeColor="text1"/>
          <w:kern w:val="24"/>
          <w:vertAlign w:val="subscript"/>
          <w:lang w:val="de-CH" w:eastAsia="en-GB"/>
        </w:rPr>
        <w:t>1</w:t>
      </w:r>
      <w:r w:rsidRPr="00957005">
        <w:rPr>
          <w:rFonts w:ascii="Arial" w:eastAsiaTheme="minorEastAsia" w:hAnsi="Arial" w:cstheme="minorBidi"/>
          <w:b/>
          <w:bCs/>
          <w:color w:val="000000" w:themeColor="text1"/>
          <w:kern w:val="24"/>
          <w:lang w:val="de-CH" w:eastAsia="en-GB"/>
        </w:rPr>
        <w:t xml:space="preserve"> </w:t>
      </w:r>
      <w:r w:rsidRPr="00957005">
        <w:rPr>
          <w:rFonts w:ascii="Arial" w:eastAsiaTheme="minorEastAsia" w:hAnsi="Arial" w:cstheme="minorBidi"/>
          <w:b/>
          <w:bCs/>
          <w:i/>
          <w:iCs/>
          <w:color w:val="000000" w:themeColor="text1"/>
          <w:kern w:val="24"/>
          <w:lang w:val="de-CH" w:eastAsia="en-GB"/>
        </w:rPr>
        <w:t>X</w:t>
      </w:r>
      <w:r w:rsidRPr="00957005">
        <w:rPr>
          <w:rFonts w:ascii="Arial" w:eastAsiaTheme="minorEastAsia" w:hAnsi="Arial" w:cstheme="minorBidi"/>
          <w:b/>
          <w:bCs/>
          <w:iCs/>
          <w:color w:val="000000" w:themeColor="text1"/>
          <w:kern w:val="24"/>
          <w:vertAlign w:val="subscript"/>
          <w:lang w:val="de-CH" w:eastAsia="en-GB"/>
        </w:rPr>
        <w:t>1</w:t>
      </w:r>
      <w:r w:rsidRPr="00957005">
        <w:rPr>
          <w:rFonts w:ascii="Arial" w:eastAsiaTheme="minorEastAsia" w:hAnsi="Arial" w:cstheme="minorBidi"/>
          <w:b/>
          <w:bCs/>
          <w:color w:val="000000" w:themeColor="text1"/>
          <w:kern w:val="24"/>
          <w:lang w:val="de-CH" w:eastAsia="en-GB"/>
        </w:rPr>
        <w:t xml:space="preserve"> + β</w:t>
      </w:r>
      <w:r w:rsidRPr="00957005">
        <w:rPr>
          <w:rFonts w:ascii="Arial" w:eastAsiaTheme="minorEastAsia" w:hAnsi="Arial" w:cstheme="minorBidi"/>
          <w:b/>
          <w:bCs/>
          <w:color w:val="000000" w:themeColor="text1"/>
          <w:kern w:val="24"/>
          <w:vertAlign w:val="subscript"/>
          <w:lang w:val="de-CH" w:eastAsia="en-GB"/>
        </w:rPr>
        <w:t>2</w:t>
      </w:r>
      <w:r w:rsidRPr="00957005">
        <w:rPr>
          <w:rFonts w:ascii="Arial" w:eastAsiaTheme="minorEastAsia" w:hAnsi="Arial" w:cstheme="minorBidi"/>
          <w:b/>
          <w:bCs/>
          <w:color w:val="000000" w:themeColor="text1"/>
          <w:kern w:val="24"/>
          <w:lang w:val="de-CH" w:eastAsia="en-GB"/>
        </w:rPr>
        <w:t xml:space="preserve"> </w:t>
      </w:r>
      <w:r w:rsidRPr="00957005">
        <w:rPr>
          <w:rFonts w:ascii="Arial" w:eastAsiaTheme="minorEastAsia" w:hAnsi="Arial" w:cstheme="minorBidi"/>
          <w:b/>
          <w:bCs/>
          <w:i/>
          <w:iCs/>
          <w:color w:val="000000" w:themeColor="text1"/>
          <w:kern w:val="24"/>
          <w:lang w:val="de-CH" w:eastAsia="en-GB"/>
        </w:rPr>
        <w:t>X</w:t>
      </w:r>
      <w:r w:rsidRPr="00957005">
        <w:rPr>
          <w:rFonts w:ascii="Arial" w:eastAsiaTheme="minorEastAsia" w:hAnsi="Arial" w:cstheme="minorBidi"/>
          <w:b/>
          <w:bCs/>
          <w:iCs/>
          <w:color w:val="000000" w:themeColor="text1"/>
          <w:kern w:val="24"/>
          <w:vertAlign w:val="subscript"/>
          <w:lang w:val="de-CH" w:eastAsia="en-GB"/>
        </w:rPr>
        <w:t>2</w:t>
      </w:r>
      <w:r w:rsidRPr="00957005">
        <w:rPr>
          <w:rFonts w:ascii="Arial" w:eastAsiaTheme="minorEastAsia" w:hAnsi="Arial" w:cstheme="minorBidi"/>
          <w:b/>
          <w:bCs/>
          <w:color w:val="000000" w:themeColor="text1"/>
          <w:kern w:val="24"/>
          <w:lang w:val="de-CH" w:eastAsia="en-GB"/>
        </w:rPr>
        <w:t xml:space="preserve"> + β</w:t>
      </w:r>
      <w:r w:rsidRPr="00957005">
        <w:rPr>
          <w:rFonts w:ascii="Arial" w:eastAsiaTheme="minorEastAsia" w:hAnsi="Arial" w:cstheme="minorBidi"/>
          <w:b/>
          <w:bCs/>
          <w:color w:val="000000" w:themeColor="text1"/>
          <w:kern w:val="24"/>
          <w:vertAlign w:val="subscript"/>
          <w:lang w:val="de-CH" w:eastAsia="en-GB"/>
        </w:rPr>
        <w:t>3</w:t>
      </w:r>
      <w:r w:rsidRPr="00957005">
        <w:rPr>
          <w:rFonts w:ascii="Arial" w:eastAsiaTheme="minorEastAsia" w:hAnsi="Arial" w:cstheme="minorBidi"/>
          <w:b/>
          <w:bCs/>
          <w:color w:val="000000" w:themeColor="text1"/>
          <w:kern w:val="24"/>
          <w:lang w:val="de-CH" w:eastAsia="en-GB"/>
        </w:rPr>
        <w:t xml:space="preserve"> </w:t>
      </w:r>
      <w:r w:rsidRPr="00957005">
        <w:rPr>
          <w:rFonts w:ascii="Arial" w:eastAsiaTheme="minorEastAsia" w:hAnsi="Arial" w:cstheme="minorBidi"/>
          <w:b/>
          <w:bCs/>
          <w:i/>
          <w:iCs/>
          <w:color w:val="000000" w:themeColor="text1"/>
          <w:kern w:val="24"/>
          <w:lang w:val="de-CH" w:eastAsia="en-GB"/>
        </w:rPr>
        <w:t>X</w:t>
      </w:r>
      <w:r w:rsidRPr="00957005">
        <w:rPr>
          <w:rFonts w:ascii="Arial" w:eastAsiaTheme="minorEastAsia" w:hAnsi="Arial" w:cstheme="minorBidi"/>
          <w:b/>
          <w:bCs/>
          <w:iCs/>
          <w:color w:val="000000" w:themeColor="text1"/>
          <w:kern w:val="24"/>
          <w:vertAlign w:val="subscript"/>
          <w:lang w:val="de-CH" w:eastAsia="en-GB"/>
        </w:rPr>
        <w:t>3</w:t>
      </w:r>
      <w:r w:rsidRPr="00957005">
        <w:rPr>
          <w:rFonts w:ascii="Arial" w:eastAsiaTheme="minorEastAsia" w:hAnsi="Arial" w:cstheme="minorBidi"/>
          <w:b/>
          <w:bCs/>
          <w:i/>
          <w:iCs/>
          <w:color w:val="000000" w:themeColor="text1"/>
          <w:kern w:val="24"/>
          <w:lang w:val="de-CH" w:eastAsia="en-GB"/>
        </w:rPr>
        <w:t xml:space="preserve"> + …</w:t>
      </w:r>
    </w:p>
    <w:p w14:paraId="75AD2AF8" w14:textId="2E9ED4BC" w:rsidR="00AF5DA8" w:rsidRPr="00957005" w:rsidRDefault="006E7964" w:rsidP="00C148BB">
      <w:pPr>
        <w:shd w:val="clear" w:color="auto" w:fill="BFBFBF" w:themeFill="background1" w:themeFillShade="BF"/>
        <w:spacing w:line="240" w:lineRule="auto"/>
        <w:ind w:left="2268" w:hanging="2268"/>
        <w:textAlignment w:val="baseline"/>
        <w:rPr>
          <w:rFonts w:ascii="Arial" w:eastAsiaTheme="minorEastAsia" w:hAnsi="Arial" w:cstheme="minorBidi"/>
          <w:i/>
          <w:iCs/>
          <w:color w:val="000000" w:themeColor="text1"/>
          <w:kern w:val="24"/>
          <w:vertAlign w:val="subscript"/>
          <w:lang w:val="de-CH" w:eastAsia="en-GB"/>
        </w:rPr>
      </w:pPr>
      <w:r w:rsidRPr="00957005">
        <w:rPr>
          <w:rFonts w:ascii="Arial" w:eastAsiaTheme="minorEastAsia" w:hAnsi="Arial" w:cstheme="minorBidi"/>
          <w:i/>
          <w:iCs/>
          <w:color w:val="000000" w:themeColor="text1"/>
          <w:kern w:val="24"/>
          <w:lang w:val="de-CH" w:eastAsia="en-GB"/>
        </w:rPr>
        <w:t>X</w:t>
      </w:r>
      <w:r w:rsidRPr="00957005">
        <w:rPr>
          <w:rFonts w:ascii="Arial" w:eastAsiaTheme="minorEastAsia" w:hAnsi="Arial" w:cstheme="minorBidi"/>
          <w:i/>
          <w:iCs/>
          <w:color w:val="000000" w:themeColor="text1"/>
          <w:kern w:val="24"/>
          <w:vertAlign w:val="subscript"/>
          <w:lang w:val="de-CH" w:eastAsia="en-GB"/>
        </w:rPr>
        <w:t>i</w:t>
      </w:r>
      <w:r w:rsidRPr="00957005">
        <w:rPr>
          <w:rFonts w:ascii="Arial" w:eastAsiaTheme="minorEastAsia" w:hAnsi="Arial" w:cstheme="minorBidi"/>
          <w:i/>
          <w:iCs/>
          <w:color w:val="000000" w:themeColor="text1"/>
          <w:kern w:val="24"/>
          <w:lang w:val="de-CH" w:eastAsia="en-GB"/>
        </w:rPr>
        <w:t xml:space="preserve"> </w:t>
      </w:r>
      <w:r w:rsidR="00AF5DA8" w:rsidRPr="00957005">
        <w:rPr>
          <w:rFonts w:ascii="Arial" w:eastAsiaTheme="minorEastAsia" w:hAnsi="Arial" w:cstheme="minorBidi"/>
          <w:color w:val="000000" w:themeColor="text1"/>
          <w:kern w:val="24"/>
          <w:lang w:val="de-CH" w:eastAsia="en-GB"/>
        </w:rPr>
        <w:t>kann sein</w:t>
      </w:r>
      <w:r w:rsidR="00AF5DA8" w:rsidRPr="00957005">
        <w:rPr>
          <w:rFonts w:ascii="Arial" w:eastAsiaTheme="minorEastAsia" w:hAnsi="Arial" w:cstheme="minorBidi"/>
          <w:color w:val="000000" w:themeColor="text1"/>
          <w:kern w:val="24"/>
          <w:lang w:val="de-CH" w:eastAsia="en-GB"/>
        </w:rPr>
        <w:tab/>
        <w:t>- ein einzelner Prädiktor</w:t>
      </w:r>
      <w:r w:rsidR="00AF5DA8" w:rsidRPr="00957005">
        <w:rPr>
          <w:rFonts w:ascii="Arial" w:eastAsiaTheme="minorEastAsia" w:hAnsi="Arial" w:cstheme="minorBidi"/>
          <w:color w:val="000000" w:themeColor="text1"/>
          <w:kern w:val="24"/>
          <w:lang w:val="de-CH" w:eastAsia="en-GB"/>
        </w:rPr>
        <w:br/>
        <w:t>- ein transformierter Prädiktor, z.B. log (</w:t>
      </w:r>
      <w:r w:rsidR="00AF5DA8" w:rsidRPr="00957005">
        <w:rPr>
          <w:rFonts w:ascii="Arial" w:eastAsiaTheme="minorEastAsia" w:hAnsi="Arial" w:cstheme="minorBidi"/>
          <w:i/>
          <w:iCs/>
          <w:color w:val="000000" w:themeColor="text1"/>
          <w:kern w:val="24"/>
          <w:lang w:val="de-CH" w:eastAsia="en-GB"/>
        </w:rPr>
        <w:t>X</w:t>
      </w:r>
      <w:r w:rsidR="00AF5DA8" w:rsidRPr="00957005">
        <w:rPr>
          <w:rFonts w:ascii="Arial" w:eastAsiaTheme="minorEastAsia" w:hAnsi="Arial" w:cstheme="minorBidi"/>
          <w:color w:val="000000" w:themeColor="text1"/>
          <w:kern w:val="24"/>
          <w:lang w:val="de-CH" w:eastAsia="en-GB"/>
        </w:rPr>
        <w:t xml:space="preserve">), </w:t>
      </w:r>
      <w:r w:rsidR="00AF5DA8" w:rsidRPr="00957005">
        <w:rPr>
          <w:rFonts w:ascii="Arial" w:eastAsiaTheme="minorEastAsia" w:hAnsi="Arial" w:cstheme="minorBidi"/>
          <w:i/>
          <w:iCs/>
          <w:color w:val="000000" w:themeColor="text1"/>
          <w:kern w:val="24"/>
          <w:lang w:val="de-CH" w:eastAsia="en-GB"/>
        </w:rPr>
        <w:t>X</w:t>
      </w:r>
      <w:r w:rsidR="00AF5DA8" w:rsidRPr="00957005">
        <w:rPr>
          <w:rFonts w:ascii="Arial" w:eastAsiaTheme="minorEastAsia" w:hAnsi="Arial" w:cstheme="minorBidi"/>
          <w:color w:val="000000" w:themeColor="text1"/>
          <w:kern w:val="24"/>
          <w:lang w:val="de-CH" w:eastAsia="en-GB"/>
        </w:rPr>
        <w:t>²</w:t>
      </w:r>
      <w:r w:rsidR="00AF5DA8" w:rsidRPr="00957005">
        <w:rPr>
          <w:rFonts w:ascii="Arial" w:eastAsiaTheme="minorEastAsia" w:hAnsi="Arial" w:cstheme="minorBidi"/>
          <w:color w:val="000000" w:themeColor="text1"/>
          <w:kern w:val="24"/>
          <w:lang w:val="de-CH" w:eastAsia="en-GB"/>
        </w:rPr>
        <w:br/>
        <w:t xml:space="preserve">- eine Interaktion </w:t>
      </w:r>
      <w:r w:rsidRPr="00957005">
        <w:rPr>
          <w:rFonts w:ascii="Arial" w:eastAsiaTheme="minorEastAsia" w:hAnsi="Arial" w:cstheme="minorBidi"/>
          <w:i/>
          <w:iCs/>
          <w:color w:val="000000" w:themeColor="text1"/>
          <w:kern w:val="24"/>
          <w:lang w:val="de-CH" w:eastAsia="en-GB"/>
        </w:rPr>
        <w:t>X</w:t>
      </w:r>
      <w:r w:rsidRPr="00957005">
        <w:rPr>
          <w:rFonts w:ascii="Arial" w:eastAsiaTheme="minorEastAsia" w:hAnsi="Arial" w:cstheme="minorBidi"/>
          <w:i/>
          <w:iCs/>
          <w:color w:val="000000" w:themeColor="text1"/>
          <w:kern w:val="24"/>
          <w:vertAlign w:val="subscript"/>
          <w:lang w:val="de-CH" w:eastAsia="en-GB"/>
        </w:rPr>
        <w:t>j</w:t>
      </w:r>
      <w:r w:rsidRPr="00957005">
        <w:rPr>
          <w:rFonts w:ascii="Arial" w:eastAsiaTheme="minorEastAsia" w:hAnsi="Arial" w:cstheme="minorBidi"/>
          <w:i/>
          <w:iCs/>
          <w:color w:val="000000" w:themeColor="text1"/>
          <w:kern w:val="24"/>
          <w:lang w:val="de-CH" w:eastAsia="en-GB"/>
        </w:rPr>
        <w:t xml:space="preserve"> </w:t>
      </w:r>
      <w:r w:rsidR="00AF5DA8" w:rsidRPr="00957005">
        <w:rPr>
          <w:rFonts w:ascii="Arial" w:eastAsiaTheme="minorEastAsia" w:hAnsi="Arial" w:cstheme="minorBidi"/>
          <w:color w:val="000000" w:themeColor="text1"/>
          <w:kern w:val="24"/>
          <w:lang w:val="de-CH" w:eastAsia="en-GB"/>
        </w:rPr>
        <w:t xml:space="preserve">× </w:t>
      </w:r>
      <w:r w:rsidRPr="00957005">
        <w:rPr>
          <w:rFonts w:ascii="Arial" w:eastAsiaTheme="minorEastAsia" w:hAnsi="Arial" w:cstheme="minorBidi"/>
          <w:i/>
          <w:iCs/>
          <w:color w:val="000000" w:themeColor="text1"/>
          <w:kern w:val="24"/>
          <w:lang w:val="de-CH" w:eastAsia="en-GB"/>
        </w:rPr>
        <w:t>X</w:t>
      </w:r>
      <w:r w:rsidRPr="00957005">
        <w:rPr>
          <w:rFonts w:ascii="Arial" w:eastAsiaTheme="minorEastAsia" w:hAnsi="Arial" w:cstheme="minorBidi"/>
          <w:i/>
          <w:iCs/>
          <w:color w:val="000000" w:themeColor="text1"/>
          <w:kern w:val="24"/>
          <w:vertAlign w:val="subscript"/>
          <w:lang w:val="de-CH" w:eastAsia="en-GB"/>
        </w:rPr>
        <w:t>k</w:t>
      </w:r>
    </w:p>
    <w:p w14:paraId="6124E93A" w14:textId="77777777" w:rsidR="006E7964" w:rsidRPr="00957005" w:rsidRDefault="006E7964" w:rsidP="00AF5DA8">
      <w:pPr>
        <w:shd w:val="clear" w:color="auto" w:fill="BFBFBF" w:themeFill="background1" w:themeFillShade="BF"/>
        <w:spacing w:line="240" w:lineRule="auto"/>
        <w:ind w:left="2822" w:hanging="2822"/>
        <w:textAlignment w:val="baseline"/>
        <w:rPr>
          <w:rFonts w:ascii="Times New Roman" w:eastAsia="Times New Roman" w:hAnsi="Times New Roman"/>
          <w:strike/>
          <w:sz w:val="16"/>
          <w:szCs w:val="16"/>
          <w:lang w:val="de-CH" w:eastAsia="en-GB"/>
        </w:rPr>
      </w:pPr>
    </w:p>
    <w:p w14:paraId="1CF76462" w14:textId="77777777" w:rsidR="00AF5DA8" w:rsidRPr="00957005" w:rsidRDefault="00AF5DA8" w:rsidP="00CE1471">
      <w:pPr>
        <w:pStyle w:val="Textkrper"/>
        <w:rPr>
          <w:lang w:val="de-CH"/>
        </w:rPr>
      </w:pPr>
    </w:p>
    <w:p w14:paraId="101DBDEB" w14:textId="3BA03FD7" w:rsidR="006E7964" w:rsidRPr="00957005" w:rsidRDefault="006E7964" w:rsidP="006E7964">
      <w:pPr>
        <w:pStyle w:val="Textkrper"/>
        <w:keepNext/>
        <w:shd w:val="clear" w:color="auto" w:fill="BFBFBF" w:themeFill="background1" w:themeFillShade="BF"/>
        <w:spacing w:before="120"/>
        <w:jc w:val="center"/>
        <w:rPr>
          <w:b/>
          <w:sz w:val="24"/>
          <w:szCs w:val="24"/>
          <w:lang w:val="de-CH"/>
        </w:rPr>
      </w:pPr>
      <w:r w:rsidRPr="00957005">
        <w:rPr>
          <w:b/>
          <w:sz w:val="16"/>
          <w:szCs w:val="16"/>
          <w:lang w:val="de-CH"/>
        </w:rPr>
        <w:br/>
      </w:r>
      <w:r w:rsidRPr="00957005">
        <w:rPr>
          <w:b/>
          <w:sz w:val="24"/>
          <w:szCs w:val="24"/>
          <w:lang w:val="de-CH"/>
        </w:rPr>
        <w:t>Nicht-lineare Regression</w:t>
      </w:r>
    </w:p>
    <w:p w14:paraId="600B88AE" w14:textId="12D38D9B" w:rsidR="006E7964" w:rsidRPr="00957005" w:rsidRDefault="006E7964" w:rsidP="006E7964">
      <w:pPr>
        <w:keepNext/>
        <w:shd w:val="clear" w:color="auto" w:fill="BFBFBF" w:themeFill="background1" w:themeFillShade="BF"/>
        <w:spacing w:before="240" w:line="240" w:lineRule="auto"/>
        <w:textAlignment w:val="baseline"/>
        <w:rPr>
          <w:rFonts w:ascii="Times New Roman" w:eastAsia="Times New Roman" w:hAnsi="Times New Roman"/>
          <w:lang w:val="de-CH" w:eastAsia="en-GB"/>
        </w:rPr>
      </w:pPr>
      <w:r w:rsidRPr="00957005">
        <w:rPr>
          <w:rFonts w:ascii="Arial" w:eastAsiaTheme="minorEastAsia" w:hAnsi="Arial" w:cstheme="minorBidi"/>
          <w:b/>
          <w:bCs/>
          <w:i/>
          <w:iCs/>
          <w:color w:val="000000" w:themeColor="text1"/>
          <w:kern w:val="24"/>
          <w:lang w:val="de-CH" w:eastAsia="en-GB"/>
        </w:rPr>
        <w:t>Y</w:t>
      </w:r>
      <w:r w:rsidRPr="00957005">
        <w:rPr>
          <w:rFonts w:ascii="Arial" w:eastAsiaTheme="minorEastAsia" w:hAnsi="Arial" w:cstheme="minorBidi"/>
          <w:b/>
          <w:bCs/>
          <w:color w:val="000000" w:themeColor="text1"/>
          <w:kern w:val="24"/>
          <w:lang w:val="de-CH" w:eastAsia="en-GB"/>
        </w:rPr>
        <w:t xml:space="preserve"> ~ </w:t>
      </w:r>
      <w:r w:rsidR="00C148BB" w:rsidRPr="00957005">
        <w:rPr>
          <w:rFonts w:ascii="Arial" w:eastAsiaTheme="minorEastAsia" w:hAnsi="Arial" w:cstheme="minorBidi"/>
          <w:b/>
          <w:bCs/>
          <w:color w:val="000000" w:themeColor="text1"/>
          <w:kern w:val="24"/>
          <w:lang w:val="de-CH" w:eastAsia="en-GB"/>
        </w:rPr>
        <w:t>beliebige Funktion von</w:t>
      </w:r>
      <w:r w:rsidRPr="00957005">
        <w:rPr>
          <w:rFonts w:ascii="Arial" w:eastAsiaTheme="minorEastAsia" w:hAnsi="Arial" w:cstheme="minorBidi"/>
          <w:b/>
          <w:bCs/>
          <w:color w:val="000000" w:themeColor="text1"/>
          <w:kern w:val="24"/>
          <w:lang w:val="de-CH" w:eastAsia="en-GB"/>
        </w:rPr>
        <w:t xml:space="preserve"> </w:t>
      </w:r>
      <w:r w:rsidRPr="00957005">
        <w:rPr>
          <w:rFonts w:ascii="Arial" w:eastAsiaTheme="minorEastAsia" w:hAnsi="Arial" w:cstheme="minorBidi"/>
          <w:b/>
          <w:bCs/>
          <w:i/>
          <w:iCs/>
          <w:color w:val="000000" w:themeColor="text1"/>
          <w:kern w:val="24"/>
          <w:lang w:val="de-CH" w:eastAsia="en-GB"/>
        </w:rPr>
        <w:t>X</w:t>
      </w:r>
      <w:r w:rsidRPr="00957005">
        <w:rPr>
          <w:rFonts w:ascii="Arial" w:eastAsiaTheme="minorEastAsia" w:hAnsi="Arial" w:cstheme="minorBidi"/>
          <w:b/>
          <w:bCs/>
          <w:iCs/>
          <w:color w:val="000000" w:themeColor="text1"/>
          <w:kern w:val="24"/>
          <w:vertAlign w:val="subscript"/>
          <w:lang w:val="de-CH" w:eastAsia="en-GB"/>
        </w:rPr>
        <w:t>1</w:t>
      </w:r>
      <w:r w:rsidR="00C148BB" w:rsidRPr="00957005">
        <w:rPr>
          <w:rFonts w:ascii="Arial" w:eastAsiaTheme="minorEastAsia" w:hAnsi="Arial" w:cstheme="minorBidi"/>
          <w:b/>
          <w:bCs/>
          <w:i/>
          <w:iCs/>
          <w:color w:val="000000" w:themeColor="text1"/>
          <w:kern w:val="24"/>
          <w:lang w:val="de-CH" w:eastAsia="en-GB"/>
        </w:rPr>
        <w:t>,</w:t>
      </w:r>
      <w:r w:rsidRPr="00957005">
        <w:rPr>
          <w:rFonts w:ascii="Arial" w:eastAsiaTheme="minorEastAsia" w:hAnsi="Arial" w:cstheme="minorBidi"/>
          <w:b/>
          <w:bCs/>
          <w:i/>
          <w:iCs/>
          <w:color w:val="000000" w:themeColor="text1"/>
          <w:kern w:val="24"/>
          <w:lang w:val="de-CH" w:eastAsia="en-GB"/>
        </w:rPr>
        <w:t xml:space="preserve"> X</w:t>
      </w:r>
      <w:r w:rsidRPr="00957005">
        <w:rPr>
          <w:rFonts w:ascii="Arial" w:eastAsiaTheme="minorEastAsia" w:hAnsi="Arial" w:cstheme="minorBidi"/>
          <w:b/>
          <w:bCs/>
          <w:iCs/>
          <w:color w:val="000000" w:themeColor="text1"/>
          <w:kern w:val="24"/>
          <w:vertAlign w:val="subscript"/>
          <w:lang w:val="de-CH" w:eastAsia="en-GB"/>
        </w:rPr>
        <w:t>2</w:t>
      </w:r>
      <w:r w:rsidR="00C148BB" w:rsidRPr="00957005">
        <w:rPr>
          <w:rFonts w:ascii="Arial" w:eastAsiaTheme="minorEastAsia" w:hAnsi="Arial" w:cstheme="minorBidi"/>
          <w:b/>
          <w:bCs/>
          <w:i/>
          <w:iCs/>
          <w:color w:val="000000" w:themeColor="text1"/>
          <w:kern w:val="24"/>
          <w:lang w:val="de-CH" w:eastAsia="en-GB"/>
        </w:rPr>
        <w:t>,</w:t>
      </w:r>
      <w:r w:rsidRPr="00957005">
        <w:rPr>
          <w:rFonts w:ascii="Arial" w:eastAsiaTheme="minorEastAsia" w:hAnsi="Arial" w:cstheme="minorBidi"/>
          <w:b/>
          <w:bCs/>
          <w:i/>
          <w:iCs/>
          <w:color w:val="000000" w:themeColor="text1"/>
          <w:kern w:val="24"/>
          <w:lang w:val="de-CH" w:eastAsia="en-GB"/>
        </w:rPr>
        <w:t xml:space="preserve"> …</w:t>
      </w:r>
    </w:p>
    <w:p w14:paraId="553C9D13" w14:textId="52077390" w:rsidR="00C148BB" w:rsidRPr="00957005" w:rsidRDefault="00C148BB" w:rsidP="00C148BB">
      <w:pPr>
        <w:shd w:val="clear" w:color="auto" w:fill="BFBFBF" w:themeFill="background1" w:themeFillShade="BF"/>
        <w:spacing w:line="240" w:lineRule="auto"/>
        <w:ind w:left="2268" w:hanging="2268"/>
        <w:textAlignment w:val="baseline"/>
        <w:rPr>
          <w:rFonts w:ascii="Arial" w:eastAsiaTheme="minorEastAsia" w:hAnsi="Arial" w:cstheme="minorBidi"/>
          <w:iCs/>
          <w:color w:val="000000" w:themeColor="text1"/>
          <w:kern w:val="24"/>
          <w:lang w:val="de-CH" w:eastAsia="en-GB"/>
        </w:rPr>
      </w:pPr>
      <w:r w:rsidRPr="00957005">
        <w:rPr>
          <w:rFonts w:ascii="Arial" w:eastAsiaTheme="minorEastAsia" w:hAnsi="Arial" w:cstheme="minorBidi"/>
          <w:iCs/>
          <w:color w:val="000000" w:themeColor="text1"/>
          <w:kern w:val="24"/>
          <w:lang w:val="de-CH" w:eastAsia="en-GB"/>
        </w:rPr>
        <w:t>„beliebige Funktion“ schliesst ein:</w:t>
      </w:r>
      <w:r w:rsidRPr="00957005">
        <w:rPr>
          <w:rFonts w:ascii="Arial" w:eastAsiaTheme="minorEastAsia" w:hAnsi="Arial" w:cstheme="minorBidi"/>
          <w:iCs/>
          <w:color w:val="000000" w:themeColor="text1"/>
          <w:kern w:val="24"/>
          <w:lang w:val="de-CH" w:eastAsia="en-GB"/>
        </w:rPr>
        <w:br/>
        <w:t>- Verhältnisse, z. B.: 1/</w:t>
      </w:r>
      <w:r w:rsidRPr="00957005">
        <w:rPr>
          <w:rFonts w:ascii="Arial" w:eastAsiaTheme="minorEastAsia" w:hAnsi="Arial" w:cstheme="minorBidi"/>
          <w:i/>
          <w:iCs/>
          <w:color w:val="000000" w:themeColor="text1"/>
          <w:kern w:val="24"/>
          <w:lang w:val="de-CH" w:eastAsia="en-GB"/>
        </w:rPr>
        <w:t>X</w:t>
      </w:r>
      <w:r w:rsidRPr="00957005">
        <w:rPr>
          <w:rFonts w:ascii="Arial" w:eastAsiaTheme="minorEastAsia" w:hAnsi="Arial" w:cstheme="minorBidi"/>
          <w:iCs/>
          <w:color w:val="000000" w:themeColor="text1"/>
          <w:kern w:val="24"/>
          <w:lang w:val="de-CH" w:eastAsia="en-GB"/>
        </w:rPr>
        <w:t xml:space="preserve">; </w:t>
      </w:r>
      <w:r w:rsidRPr="00957005">
        <w:rPr>
          <w:rFonts w:ascii="Arial" w:eastAsiaTheme="minorEastAsia" w:hAnsi="Arial" w:cstheme="minorBidi"/>
          <w:i/>
          <w:iCs/>
          <w:color w:val="000000" w:themeColor="text1"/>
          <w:kern w:val="24"/>
          <w:lang w:val="de-CH" w:eastAsia="en-GB"/>
        </w:rPr>
        <w:t>X</w:t>
      </w:r>
      <w:r w:rsidRPr="00957005">
        <w:rPr>
          <w:rFonts w:ascii="Arial" w:eastAsiaTheme="minorEastAsia" w:hAnsi="Arial" w:cstheme="minorBidi"/>
          <w:i/>
          <w:iCs/>
          <w:color w:val="000000" w:themeColor="text1"/>
          <w:kern w:val="24"/>
          <w:vertAlign w:val="subscript"/>
          <w:lang w:val="de-CH" w:eastAsia="en-GB"/>
        </w:rPr>
        <w:t>i</w:t>
      </w:r>
      <w:r w:rsidRPr="00957005">
        <w:rPr>
          <w:rFonts w:ascii="Arial" w:eastAsiaTheme="minorEastAsia" w:hAnsi="Arial" w:cstheme="minorBidi"/>
          <w:iCs/>
          <w:color w:val="000000" w:themeColor="text1"/>
          <w:kern w:val="24"/>
          <w:lang w:val="de-CH" w:eastAsia="en-GB"/>
        </w:rPr>
        <w:t>/</w:t>
      </w:r>
      <w:r w:rsidRPr="00957005">
        <w:rPr>
          <w:rFonts w:ascii="Arial" w:eastAsiaTheme="minorEastAsia" w:hAnsi="Arial" w:cstheme="minorBidi"/>
          <w:i/>
          <w:iCs/>
          <w:color w:val="000000" w:themeColor="text1"/>
          <w:kern w:val="24"/>
          <w:lang w:val="de-CH" w:eastAsia="en-GB"/>
        </w:rPr>
        <w:t>X</w:t>
      </w:r>
      <w:r w:rsidRPr="00957005">
        <w:rPr>
          <w:rFonts w:ascii="Arial" w:eastAsiaTheme="minorEastAsia" w:hAnsi="Arial" w:cstheme="minorBidi"/>
          <w:i/>
          <w:iCs/>
          <w:color w:val="000000" w:themeColor="text1"/>
          <w:kern w:val="24"/>
          <w:vertAlign w:val="subscript"/>
          <w:lang w:val="de-CH" w:eastAsia="en-GB"/>
        </w:rPr>
        <w:t>j</w:t>
      </w:r>
      <w:r w:rsidRPr="00957005">
        <w:rPr>
          <w:rFonts w:ascii="Arial" w:eastAsiaTheme="minorEastAsia" w:hAnsi="Arial" w:cstheme="minorBidi"/>
          <w:iCs/>
          <w:color w:val="000000" w:themeColor="text1"/>
          <w:kern w:val="24"/>
          <w:lang w:val="de-CH" w:eastAsia="en-GB"/>
        </w:rPr>
        <w:br/>
        <w:t xml:space="preserve">- Potenzen, z. B. </w:t>
      </w:r>
      <w:r w:rsidRPr="00957005">
        <w:rPr>
          <w:rFonts w:ascii="Arial" w:eastAsiaTheme="minorEastAsia" w:hAnsi="Arial" w:cstheme="minorBidi"/>
          <w:i/>
          <w:iCs/>
          <w:color w:val="000000" w:themeColor="text1"/>
          <w:kern w:val="24"/>
          <w:lang w:val="de-CH" w:eastAsia="en-GB"/>
        </w:rPr>
        <w:t>X</w:t>
      </w:r>
      <w:r w:rsidRPr="00957005">
        <w:rPr>
          <w:rFonts w:ascii="Arial" w:eastAsiaTheme="minorEastAsia" w:hAnsi="Arial" w:cstheme="minorBidi"/>
          <w:i/>
          <w:iCs/>
          <w:color w:val="000000" w:themeColor="text1"/>
          <w:kern w:val="24"/>
          <w:vertAlign w:val="superscript"/>
          <w:lang w:val="de-CH" w:eastAsia="en-GB"/>
        </w:rPr>
        <w:t>b</w:t>
      </w:r>
      <w:r w:rsidRPr="00957005">
        <w:rPr>
          <w:rFonts w:ascii="Arial" w:eastAsiaTheme="minorEastAsia" w:hAnsi="Arial" w:cstheme="minorBidi"/>
          <w:iCs/>
          <w:color w:val="000000" w:themeColor="text1"/>
          <w:kern w:val="24"/>
          <w:lang w:val="de-CH" w:eastAsia="en-GB"/>
        </w:rPr>
        <w:t xml:space="preserve">, </w:t>
      </w:r>
      <w:r w:rsidRPr="00957005">
        <w:rPr>
          <w:rFonts w:ascii="Arial" w:eastAsiaTheme="minorEastAsia" w:hAnsi="Arial" w:cstheme="minorBidi"/>
          <w:i/>
          <w:iCs/>
          <w:color w:val="000000" w:themeColor="text1"/>
          <w:kern w:val="24"/>
          <w:lang w:val="de-CH" w:eastAsia="en-GB"/>
        </w:rPr>
        <w:t>b</w:t>
      </w:r>
      <w:r w:rsidRPr="00957005">
        <w:rPr>
          <w:rFonts w:ascii="Arial" w:eastAsiaTheme="minorEastAsia" w:hAnsi="Arial" w:cstheme="minorBidi"/>
          <w:i/>
          <w:iCs/>
          <w:color w:val="000000" w:themeColor="text1"/>
          <w:kern w:val="24"/>
          <w:vertAlign w:val="superscript"/>
          <w:lang w:val="de-CH" w:eastAsia="en-GB"/>
        </w:rPr>
        <w:t>X</w:t>
      </w:r>
      <w:r w:rsidRPr="00957005">
        <w:rPr>
          <w:rFonts w:ascii="Arial" w:eastAsiaTheme="minorEastAsia" w:hAnsi="Arial" w:cstheme="minorBidi"/>
          <w:iCs/>
          <w:color w:val="000000" w:themeColor="text1"/>
          <w:kern w:val="24"/>
          <w:lang w:val="de-CH" w:eastAsia="en-GB"/>
        </w:rPr>
        <w:br/>
        <w:t xml:space="preserve">- </w:t>
      </w:r>
      <w:r w:rsidRPr="00957005">
        <w:rPr>
          <w:rFonts w:ascii="Arial" w:eastAsiaTheme="minorEastAsia" w:hAnsi="Arial" w:cstheme="minorBidi"/>
          <w:i/>
          <w:iCs/>
          <w:color w:val="000000" w:themeColor="text1"/>
          <w:kern w:val="24"/>
          <w:lang w:val="de-CH" w:eastAsia="en-GB"/>
        </w:rPr>
        <w:t>breakpoints</w:t>
      </w:r>
      <w:r w:rsidRPr="00957005">
        <w:rPr>
          <w:rFonts w:ascii="Arial" w:eastAsiaTheme="minorEastAsia" w:hAnsi="Arial" w:cstheme="minorBidi"/>
          <w:iCs/>
          <w:color w:val="000000" w:themeColor="text1"/>
          <w:kern w:val="24"/>
          <w:lang w:val="de-CH" w:eastAsia="en-GB"/>
        </w:rPr>
        <w:t xml:space="preserve">, z. B.: for </w:t>
      </w:r>
      <w:r w:rsidRPr="00957005">
        <w:rPr>
          <w:rFonts w:ascii="Arial" w:eastAsiaTheme="minorEastAsia" w:hAnsi="Arial" w:cstheme="minorBidi"/>
          <w:i/>
          <w:iCs/>
          <w:color w:val="000000" w:themeColor="text1"/>
          <w:kern w:val="24"/>
          <w:lang w:val="de-CH" w:eastAsia="en-GB"/>
        </w:rPr>
        <w:t>X</w:t>
      </w:r>
      <w:r w:rsidRPr="00957005">
        <w:rPr>
          <w:rFonts w:ascii="Arial" w:eastAsiaTheme="minorEastAsia" w:hAnsi="Arial" w:cstheme="minorBidi"/>
          <w:iCs/>
          <w:color w:val="000000" w:themeColor="text1"/>
          <w:kern w:val="24"/>
          <w:lang w:val="de-CH" w:eastAsia="en-GB"/>
        </w:rPr>
        <w:t xml:space="preserve"> &lt; </w:t>
      </w:r>
      <w:r w:rsidRPr="00957005">
        <w:rPr>
          <w:rFonts w:ascii="Arial" w:eastAsiaTheme="minorEastAsia" w:hAnsi="Arial" w:cstheme="minorBidi"/>
          <w:i/>
          <w:iCs/>
          <w:color w:val="000000" w:themeColor="text1"/>
          <w:kern w:val="24"/>
          <w:lang w:val="de-CH" w:eastAsia="en-GB"/>
        </w:rPr>
        <w:t>b</w:t>
      </w:r>
      <w:r w:rsidRPr="00957005">
        <w:rPr>
          <w:rFonts w:ascii="Arial" w:eastAsiaTheme="minorEastAsia" w:hAnsi="Arial" w:cstheme="minorBidi"/>
          <w:iCs/>
          <w:color w:val="000000" w:themeColor="text1"/>
          <w:kern w:val="24"/>
          <w:lang w:val="de-CH" w:eastAsia="en-GB"/>
        </w:rPr>
        <w:t xml:space="preserve">: …; for </w:t>
      </w:r>
      <w:r w:rsidRPr="00957005">
        <w:rPr>
          <w:rFonts w:ascii="Arial" w:eastAsiaTheme="minorEastAsia" w:hAnsi="Arial" w:cstheme="minorBidi"/>
          <w:i/>
          <w:iCs/>
          <w:color w:val="000000" w:themeColor="text1"/>
          <w:kern w:val="24"/>
          <w:lang w:val="de-CH" w:eastAsia="en-GB"/>
        </w:rPr>
        <w:t>X</w:t>
      </w:r>
      <w:r w:rsidRPr="00957005">
        <w:rPr>
          <w:rFonts w:ascii="Arial" w:eastAsiaTheme="minorEastAsia" w:hAnsi="Arial" w:cstheme="minorBidi"/>
          <w:iCs/>
          <w:color w:val="000000" w:themeColor="text1"/>
          <w:kern w:val="24"/>
          <w:lang w:val="de-CH" w:eastAsia="en-GB"/>
        </w:rPr>
        <w:t xml:space="preserve"> ≥ </w:t>
      </w:r>
      <w:r w:rsidRPr="00957005">
        <w:rPr>
          <w:rFonts w:ascii="Arial" w:eastAsiaTheme="minorEastAsia" w:hAnsi="Arial" w:cstheme="minorBidi"/>
          <w:i/>
          <w:iCs/>
          <w:color w:val="000000" w:themeColor="text1"/>
          <w:kern w:val="24"/>
          <w:lang w:val="de-CH" w:eastAsia="en-GB"/>
        </w:rPr>
        <w:t>b</w:t>
      </w:r>
      <w:r w:rsidRPr="00957005">
        <w:rPr>
          <w:rFonts w:ascii="Arial" w:eastAsiaTheme="minorEastAsia" w:hAnsi="Arial" w:cstheme="minorBidi"/>
          <w:iCs/>
          <w:color w:val="000000" w:themeColor="text1"/>
          <w:kern w:val="24"/>
          <w:lang w:val="de-CH" w:eastAsia="en-GB"/>
        </w:rPr>
        <w:t>: …</w:t>
      </w:r>
    </w:p>
    <w:p w14:paraId="02E932D5" w14:textId="77777777" w:rsidR="00C148BB" w:rsidRPr="00957005" w:rsidRDefault="00C148BB" w:rsidP="00C148BB">
      <w:pPr>
        <w:shd w:val="clear" w:color="auto" w:fill="BFBFBF" w:themeFill="background1" w:themeFillShade="BF"/>
        <w:spacing w:line="240" w:lineRule="auto"/>
        <w:ind w:left="2268" w:hanging="2268"/>
        <w:textAlignment w:val="baseline"/>
        <w:rPr>
          <w:rFonts w:ascii="Arial" w:eastAsiaTheme="minorEastAsia" w:hAnsi="Arial" w:cstheme="minorBidi"/>
          <w:iCs/>
          <w:color w:val="000000" w:themeColor="text1"/>
          <w:kern w:val="24"/>
          <w:sz w:val="16"/>
          <w:szCs w:val="16"/>
          <w:lang w:val="de-CH" w:eastAsia="en-GB"/>
        </w:rPr>
      </w:pPr>
    </w:p>
    <w:p w14:paraId="09EE7B28" w14:textId="77777777" w:rsidR="00AF5DA8" w:rsidRPr="00957005" w:rsidRDefault="00AF5DA8" w:rsidP="0003761B">
      <w:pPr>
        <w:pStyle w:val="Textkrper"/>
        <w:spacing w:after="0"/>
        <w:rPr>
          <w:lang w:val="de-CH"/>
        </w:rPr>
      </w:pPr>
    </w:p>
    <w:p w14:paraId="741550F4" w14:textId="6AFD085B" w:rsidR="00CE1471" w:rsidRPr="00957005" w:rsidRDefault="0003761B" w:rsidP="00CE1471">
      <w:pPr>
        <w:pStyle w:val="Textkrper"/>
        <w:rPr>
          <w:lang w:val="de-CH"/>
        </w:rPr>
      </w:pPr>
      <w:r w:rsidRPr="00957005">
        <w:rPr>
          <w:lang w:val="de-CH"/>
        </w:rPr>
        <w:t>Bei der Berechnung von linearen vs. nicht-linearen Regressionen gelten folgende Besonderheiten:</w:t>
      </w:r>
    </w:p>
    <w:p w14:paraId="42101DE7" w14:textId="2FEB16B1" w:rsidR="0003761B" w:rsidRPr="00957005" w:rsidRDefault="0003761B" w:rsidP="00C30F4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Lineare Regressionen</w:t>
      </w:r>
      <w:r w:rsidRPr="00957005">
        <w:rPr>
          <w:rFonts w:eastAsia="Times New Roman" w:cs="Arial"/>
          <w:lang w:eastAsia="en-GB"/>
        </w:rPr>
        <w:t xml:space="preserve"> haben eindeutige Ergebnisse, die </w:t>
      </w:r>
      <w:r w:rsidRPr="00957005">
        <w:rPr>
          <w:rFonts w:eastAsia="Times New Roman" w:cs="Arial"/>
          <w:b/>
          <w:lang w:eastAsia="en-GB"/>
        </w:rPr>
        <w:t>direkt berechnet</w:t>
      </w:r>
      <w:r w:rsidRPr="00957005">
        <w:rPr>
          <w:rFonts w:eastAsia="Times New Roman" w:cs="Arial"/>
          <w:lang w:eastAsia="en-GB"/>
        </w:rPr>
        <w:t xml:space="preserve"> werden können.</w:t>
      </w:r>
    </w:p>
    <w:p w14:paraId="7F57EBC6" w14:textId="0C5BE4E8" w:rsidR="0003761B" w:rsidRPr="00957005" w:rsidRDefault="0003761B" w:rsidP="0003761B">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 xml:space="preserve">Ergebnisse </w:t>
      </w:r>
      <w:r w:rsidRPr="00957005">
        <w:rPr>
          <w:rFonts w:eastAsia="Times New Roman" w:cs="Arial"/>
          <w:b/>
          <w:lang w:eastAsia="en-GB"/>
        </w:rPr>
        <w:t>nicht-linearer Regressionen</w:t>
      </w:r>
      <w:r w:rsidRPr="00957005">
        <w:rPr>
          <w:rFonts w:eastAsia="Times New Roman" w:cs="Arial"/>
          <w:lang w:eastAsia="en-GB"/>
        </w:rPr>
        <w:t xml:space="preserve"> sind nicht direkt analytisch zugängiglich, sondern nur über eine </w:t>
      </w:r>
      <w:r w:rsidRPr="00957005">
        <w:rPr>
          <w:rFonts w:eastAsia="Times New Roman" w:cs="Arial"/>
          <w:b/>
          <w:lang w:eastAsia="en-GB"/>
        </w:rPr>
        <w:t>iterative Optimierungsprozedur</w:t>
      </w:r>
      <w:r w:rsidR="008468FC" w:rsidRPr="00957005">
        <w:rPr>
          <w:rFonts w:eastAsia="Times New Roman" w:cs="Arial"/>
          <w:lang w:eastAsia="en-GB"/>
        </w:rPr>
        <w:t>. Das hat folgende Implikationen:</w:t>
      </w:r>
    </w:p>
    <w:p w14:paraId="2EA8E1DB" w14:textId="62456F9B" w:rsidR="008468FC" w:rsidRPr="00957005" w:rsidRDefault="008468FC" w:rsidP="008468FC">
      <w:pPr>
        <w:pStyle w:val="Listenabsatz"/>
        <w:numPr>
          <w:ilvl w:val="1"/>
          <w:numId w:val="7"/>
        </w:numPr>
        <w:spacing w:after="120" w:line="276" w:lineRule="auto"/>
        <w:textAlignment w:val="baseline"/>
        <w:rPr>
          <w:rFonts w:eastAsia="Times New Roman" w:cs="Arial"/>
          <w:lang w:eastAsia="en-GB"/>
        </w:rPr>
      </w:pPr>
      <w:r w:rsidRPr="00957005">
        <w:rPr>
          <w:rFonts w:eastAsia="Times New Roman" w:cs="Arial"/>
          <w:lang w:eastAsia="en-GB"/>
        </w:rPr>
        <w:t>Für die Iteratation sind Startwerte und (anfängliche) Schrittweiten erforderlich</w:t>
      </w:r>
    </w:p>
    <w:p w14:paraId="32542CBF" w14:textId="22F6DED4" w:rsidR="008468FC" w:rsidRPr="00957005" w:rsidRDefault="008468FC" w:rsidP="008468FC">
      <w:pPr>
        <w:pStyle w:val="Listenabsatz"/>
        <w:numPr>
          <w:ilvl w:val="1"/>
          <w:numId w:val="7"/>
        </w:numPr>
        <w:spacing w:after="120" w:line="276" w:lineRule="auto"/>
        <w:textAlignment w:val="baseline"/>
        <w:rPr>
          <w:rFonts w:eastAsia="Times New Roman" w:cs="Arial"/>
          <w:lang w:eastAsia="en-GB"/>
        </w:rPr>
      </w:pPr>
      <w:r w:rsidRPr="00957005">
        <w:rPr>
          <w:rFonts w:eastAsia="Times New Roman" w:cs="Arial"/>
          <w:lang w:eastAsia="en-GB"/>
        </w:rPr>
        <w:t>Man weiss nie sicher, ob</w:t>
      </w:r>
      <w:r w:rsidR="001723D4" w:rsidRPr="00957005">
        <w:rPr>
          <w:rFonts w:eastAsia="Times New Roman" w:cs="Arial"/>
          <w:lang w:eastAsia="en-GB"/>
        </w:rPr>
        <w:t xml:space="preserve"> man das globale Optimum gefunden hat (oder in einem lokalen Optimum geendet ist).</w:t>
      </w:r>
    </w:p>
    <w:p w14:paraId="33E63E75" w14:textId="770BAFD1" w:rsidR="001723D4" w:rsidRPr="00957005" w:rsidRDefault="001723D4" w:rsidP="008468FC">
      <w:pPr>
        <w:pStyle w:val="Listenabsatz"/>
        <w:numPr>
          <w:ilvl w:val="1"/>
          <w:numId w:val="7"/>
        </w:numPr>
        <w:spacing w:after="120" w:line="276" w:lineRule="auto"/>
        <w:textAlignment w:val="baseline"/>
        <w:rPr>
          <w:rFonts w:eastAsia="Times New Roman" w:cs="Arial"/>
          <w:lang w:eastAsia="en-GB"/>
        </w:rPr>
      </w:pPr>
      <w:r w:rsidRPr="00957005">
        <w:rPr>
          <w:rFonts w:eastAsia="Times New Roman" w:cs="Arial"/>
          <w:lang w:eastAsia="en-GB"/>
        </w:rPr>
        <w:lastRenderedPageBreak/>
        <w:t>Bei ungünstig gewählten Startwerten konvergiert die Iteration möglicherweise gar nicht.</w:t>
      </w:r>
    </w:p>
    <w:p w14:paraId="21AA7E2D" w14:textId="11F850E6" w:rsidR="003020BF" w:rsidRPr="00957005" w:rsidRDefault="003020BF" w:rsidP="00E61655">
      <w:pPr>
        <w:pStyle w:val="berschrift3"/>
      </w:pPr>
      <w:bookmarkStart w:id="106" w:name="_Toc117278831"/>
      <w:r w:rsidRPr="00957005">
        <w:t>Umsetzung in R</w:t>
      </w:r>
      <w:bookmarkEnd w:id="106"/>
    </w:p>
    <w:p w14:paraId="24B757AB" w14:textId="64FC029C" w:rsidR="003020BF" w:rsidRPr="00957005" w:rsidRDefault="008B224B" w:rsidP="003020BF">
      <w:pPr>
        <w:pStyle w:val="Textkrper"/>
        <w:rPr>
          <w:lang w:val="de-CH"/>
        </w:rPr>
      </w:pPr>
      <w:r w:rsidRPr="00957005">
        <w:rPr>
          <w:lang w:val="de-CH"/>
        </w:rPr>
        <w:t xml:space="preserve">Der Befehl für nicht-lineare Regressionen ist </w:t>
      </w:r>
      <w:r w:rsidRPr="00957005">
        <w:rPr>
          <w:rFonts w:ascii="Courier New" w:hAnsi="Courier New" w:cs="Courier New"/>
          <w:lang w:val="de-CH"/>
        </w:rPr>
        <w:t>nls</w:t>
      </w:r>
      <w:r w:rsidRPr="00957005">
        <w:rPr>
          <w:lang w:val="de-CH"/>
        </w:rPr>
        <w:t xml:space="preserve">, seine Syntax ganz ähnlich zu </w:t>
      </w:r>
      <w:r w:rsidRPr="00957005">
        <w:rPr>
          <w:rFonts w:ascii="Courier New" w:hAnsi="Courier New" w:cs="Courier New"/>
          <w:lang w:val="de-CH"/>
        </w:rPr>
        <w:t>lm</w:t>
      </w:r>
      <w:r w:rsidRPr="00957005">
        <w:rPr>
          <w:lang w:val="de-CH"/>
        </w:rPr>
        <w:t xml:space="preserve"> und </w:t>
      </w:r>
      <w:r w:rsidRPr="00957005">
        <w:rPr>
          <w:rFonts w:ascii="Courier New" w:hAnsi="Courier New" w:cs="Courier New"/>
          <w:lang w:val="de-CH"/>
        </w:rPr>
        <w:t>glm</w:t>
      </w:r>
      <w:r w:rsidRPr="00957005">
        <w:rPr>
          <w:lang w:val="de-CH"/>
        </w:rPr>
        <w:t xml:space="preserve">. </w:t>
      </w:r>
      <w:r w:rsidR="008B064D" w:rsidRPr="00957005">
        <w:rPr>
          <w:lang w:val="de-CH"/>
        </w:rPr>
        <w:t xml:space="preserve">Die zu schätzenden Parameter muss man selbst benennen. </w:t>
      </w:r>
      <w:r w:rsidRPr="00957005">
        <w:rPr>
          <w:lang w:val="de-CH"/>
        </w:rPr>
        <w:t>Da die Lösung iterativ gefunden wird, muss man</w:t>
      </w:r>
      <w:r w:rsidR="008B064D" w:rsidRPr="00957005">
        <w:rPr>
          <w:lang w:val="de-CH"/>
        </w:rPr>
        <w:t xml:space="preserve"> dem Befehl Startwerte für diese Parameter mitgeben</w:t>
      </w:r>
      <w:r w:rsidR="002B4A5C" w:rsidRPr="00957005">
        <w:rPr>
          <w:lang w:val="de-CH"/>
        </w:rPr>
        <w:t>.</w:t>
      </w:r>
    </w:p>
    <w:p w14:paraId="7E4452C7" w14:textId="2998C64B" w:rsidR="003020BF" w:rsidRPr="00957005" w:rsidRDefault="002B4A5C" w:rsidP="003020BF">
      <w:pPr>
        <w:pStyle w:val="Textkrper"/>
        <w:rPr>
          <w:lang w:val="de-CH"/>
        </w:rPr>
      </w:pPr>
      <w:r w:rsidRPr="00957005">
        <w:rPr>
          <w:lang w:val="de-CH"/>
        </w:rPr>
        <w:t>Man kann beliebige Funktionen selbst definieren</w:t>
      </w:r>
      <w:r w:rsidR="00CE34B2" w:rsidRPr="00957005">
        <w:rPr>
          <w:lang w:val="de-CH"/>
        </w:rPr>
        <w:t>, hier gezeigt am</w:t>
      </w:r>
      <w:r w:rsidR="00FC1570" w:rsidRPr="00957005">
        <w:rPr>
          <w:lang w:val="de-CH"/>
        </w:rPr>
        <w:t xml:space="preserve"> Beispiel einer Potenzfunktion:</w:t>
      </w:r>
    </w:p>
    <w:p w14:paraId="13C869F5" w14:textId="77777777" w:rsidR="001F094F" w:rsidRPr="00957005" w:rsidRDefault="001F094F" w:rsidP="001F094F">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#Selbsdefinierte Funktionen#</w:t>
      </w:r>
    </w:p>
    <w:p w14:paraId="0A95A417" w14:textId="4AA595BF" w:rsidR="001F094F" w:rsidRPr="00957005" w:rsidRDefault="001F094F" w:rsidP="001F094F">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power.model</w:t>
      </w:r>
      <w:r w:rsidR="00955C88"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955C88"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nls(ABUND~c*AREA^z,</w:t>
      </w:r>
      <w:r w:rsidR="00DB0B4B"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start=(list(c=0,z=1)))</w:t>
      </w:r>
    </w:p>
    <w:p w14:paraId="29C4AFCB" w14:textId="77777777" w:rsidR="001F094F" w:rsidRPr="00957005" w:rsidRDefault="001F094F" w:rsidP="001F094F">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summary(power.model)</w:t>
      </w:r>
    </w:p>
    <w:p w14:paraId="0314F6D5" w14:textId="77777777" w:rsidR="00A643B8" w:rsidRPr="00957005" w:rsidRDefault="00A643B8" w:rsidP="001F094F">
      <w:pPr>
        <w:spacing w:line="240" w:lineRule="auto"/>
        <w:textAlignment w:val="baseline"/>
        <w:rPr>
          <w:rFonts w:ascii="Courier New" w:eastAsiaTheme="minorEastAsia" w:hAnsi="Courier New" w:cs="Courier New"/>
          <w:b/>
          <w:bCs/>
          <w:color w:val="FF0000"/>
          <w:kern w:val="24"/>
          <w:lang w:val="de-CH" w:eastAsia="en-GB"/>
        </w:rPr>
      </w:pPr>
    </w:p>
    <w:p w14:paraId="7998C361" w14:textId="77777777" w:rsidR="001F094F" w:rsidRPr="00957005" w:rsidRDefault="001F094F" w:rsidP="001F094F">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Formula: ABUND ~ c * AREA^z</w:t>
      </w:r>
    </w:p>
    <w:p w14:paraId="748C48C3" w14:textId="77777777" w:rsidR="001F094F" w:rsidRPr="00957005" w:rsidRDefault="001F094F" w:rsidP="001F094F">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Parameters:</w:t>
      </w:r>
    </w:p>
    <w:p w14:paraId="44D049AA" w14:textId="77777777" w:rsidR="001F094F" w:rsidRPr="00957005" w:rsidRDefault="001F094F" w:rsidP="001F094F">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Estimate Std. Error t value Pr(&gt;|t|)    </w:t>
      </w:r>
    </w:p>
    <w:p w14:paraId="05A6DD19" w14:textId="77777777" w:rsidR="001F094F" w:rsidRPr="00957005" w:rsidRDefault="001F094F" w:rsidP="001F094F">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c 13.39416    1.30721  10.246 2.87e-14 ***</w:t>
      </w:r>
    </w:p>
    <w:p w14:paraId="6D7CAF7E" w14:textId="77777777" w:rsidR="001F094F" w:rsidRPr="00957005" w:rsidRDefault="001F094F" w:rsidP="001F094F">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z  0.16010    0.02438   6.566 2.09e-08 ***</w:t>
      </w:r>
    </w:p>
    <w:p w14:paraId="718E3EF2" w14:textId="77777777" w:rsidR="002B4A5C" w:rsidRPr="00957005" w:rsidRDefault="002B4A5C" w:rsidP="003020BF">
      <w:pPr>
        <w:pStyle w:val="Textkrper"/>
        <w:rPr>
          <w:b/>
          <w:color w:val="FF0000"/>
          <w:lang w:val="de-CH"/>
        </w:rPr>
      </w:pPr>
    </w:p>
    <w:p w14:paraId="38AC47DB" w14:textId="2A023ABC" w:rsidR="002B4A5C" w:rsidRPr="00957005" w:rsidRDefault="006E0772" w:rsidP="003020BF">
      <w:pPr>
        <w:pStyle w:val="Textkrper"/>
        <w:rPr>
          <w:lang w:val="de-CH"/>
        </w:rPr>
      </w:pPr>
      <w:r w:rsidRPr="00957005">
        <w:rPr>
          <w:lang w:val="de-CH"/>
        </w:rPr>
        <w:t xml:space="preserve">Oder man greift auf die in R bereits vordefinierten Funktionen (sogenannte </w:t>
      </w:r>
      <w:r w:rsidRPr="00957005">
        <w:rPr>
          <w:b/>
          <w:lang w:val="de-CH"/>
        </w:rPr>
        <w:t>Selbststartfunktionen</w:t>
      </w:r>
      <w:r w:rsidRPr="00957005">
        <w:rPr>
          <w:lang w:val="de-CH"/>
        </w:rPr>
        <w:t xml:space="preserve"> </w:t>
      </w:r>
      <w:r w:rsidR="001F094F" w:rsidRPr="00957005">
        <w:rPr>
          <w:lang w:val="de-CH"/>
        </w:rPr>
        <w:t xml:space="preserve">[SS] </w:t>
      </w:r>
      <w:r w:rsidRPr="00957005">
        <w:rPr>
          <w:lang w:val="de-CH"/>
        </w:rPr>
        <w:t>zurück). Hier am Beispiel der logistischen Funktion als einer möglichen Sättigungsfunktion gezeigt</w:t>
      </w:r>
      <w:r w:rsidR="00CE34B2" w:rsidRPr="00957005">
        <w:rPr>
          <w:lang w:val="de-CH"/>
        </w:rPr>
        <w:t xml:space="preserve"> (</w:t>
      </w:r>
      <w:r w:rsidR="00D4101D" w:rsidRPr="00957005">
        <w:rPr>
          <w:lang w:val="de-CH"/>
        </w:rPr>
        <w:t>M</w:t>
      </w:r>
      <w:r w:rsidR="00CE34B2" w:rsidRPr="00957005">
        <w:rPr>
          <w:lang w:val="de-CH"/>
        </w:rPr>
        <w:t>an beachte, dass diese logistische Funktion nicht identisch mit jener aus der logistischen Regression ist, da wir es (a) mit einer nicht-binären Antwortvariable zu tun haben und (b) der Sättigungswert nicht automatisch 1 ist, sondern aus den Daten geschätzt wird)</w:t>
      </w:r>
      <w:r w:rsidR="00D4101D" w:rsidRPr="00957005">
        <w:rPr>
          <w:lang w:val="de-CH"/>
        </w:rPr>
        <w:t>.</w:t>
      </w:r>
      <w:r w:rsidR="00CE34B2" w:rsidRPr="00957005">
        <w:rPr>
          <w:lang w:val="de-CH"/>
        </w:rPr>
        <w:t xml:space="preserve"> </w:t>
      </w:r>
      <w:r w:rsidR="00D4101D" w:rsidRPr="00957005">
        <w:rPr>
          <w:lang w:val="de-CH"/>
        </w:rPr>
        <w:t>M</w:t>
      </w:r>
      <w:r w:rsidR="00CE34B2" w:rsidRPr="00957005">
        <w:rPr>
          <w:lang w:val="de-CH"/>
        </w:rPr>
        <w:t>ehr zu Selbststartfunktionen</w:t>
      </w:r>
      <w:r w:rsidR="00D4101D" w:rsidRPr="00957005">
        <w:rPr>
          <w:lang w:val="de-CH"/>
        </w:rPr>
        <w:t xml:space="preserve"> von nls findet man</w:t>
      </w:r>
      <w:r w:rsidR="00CE34B2" w:rsidRPr="00957005">
        <w:rPr>
          <w:lang w:val="de-CH"/>
        </w:rPr>
        <w:t xml:space="preserve"> in der R-Hilfe, im Buch von </w:t>
      </w:r>
      <w:r w:rsidR="00FC1570" w:rsidRPr="00957005">
        <w:rPr>
          <w:lang w:val="de-CH"/>
        </w:rPr>
        <w:t>Ritz &amp; Streibig (2008), sowie dem Auszug daraus, der in Moodle bereitsteht</w:t>
      </w:r>
      <w:r w:rsidR="00D4101D" w:rsidRPr="00957005">
        <w:rPr>
          <w:lang w:val="de-CH"/>
        </w:rPr>
        <w:t>.</w:t>
      </w:r>
    </w:p>
    <w:p w14:paraId="52F49F3F" w14:textId="77777777" w:rsidR="001F094F" w:rsidRPr="00957005" w:rsidRDefault="001F094F" w:rsidP="001F094F">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#Vordefinierte "Selbststartfunktionen"#</w:t>
      </w:r>
    </w:p>
    <w:p w14:paraId="0D8E1DEA" w14:textId="23C4A2E3" w:rsidR="001F094F" w:rsidRPr="00957005" w:rsidRDefault="001F094F" w:rsidP="001F094F">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logistic.model</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nls(ABUND~SSlogis(AREA,</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Asym,</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xmid,</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scal))</w:t>
      </w:r>
    </w:p>
    <w:p w14:paraId="201E4E4F" w14:textId="77777777" w:rsidR="001F094F" w:rsidRPr="00957005" w:rsidRDefault="001F094F" w:rsidP="001F094F">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summary(logistic.model)</w:t>
      </w:r>
    </w:p>
    <w:p w14:paraId="564DFCA1" w14:textId="77777777" w:rsidR="00A643B8" w:rsidRPr="00957005" w:rsidRDefault="00A643B8" w:rsidP="001F094F">
      <w:pPr>
        <w:spacing w:line="240" w:lineRule="auto"/>
        <w:textAlignment w:val="baseline"/>
        <w:rPr>
          <w:rFonts w:ascii="Courier New" w:eastAsiaTheme="minorEastAsia" w:hAnsi="Courier New" w:cs="Courier New"/>
          <w:b/>
          <w:bCs/>
          <w:color w:val="FF0000"/>
          <w:kern w:val="24"/>
          <w:lang w:val="de-CH" w:eastAsia="en-GB"/>
        </w:rPr>
      </w:pPr>
    </w:p>
    <w:p w14:paraId="45AEFE4C" w14:textId="77777777" w:rsidR="001F094F" w:rsidRPr="00957005" w:rsidRDefault="001F094F" w:rsidP="001F094F">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Formula: ABUND ~ SSlogis(ABUND, Asym, xmid, scal)</w:t>
      </w:r>
    </w:p>
    <w:p w14:paraId="655E7C07" w14:textId="77777777" w:rsidR="001F094F" w:rsidRPr="00957005" w:rsidRDefault="001F094F" w:rsidP="001F094F">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Parameters:</w:t>
      </w:r>
    </w:p>
    <w:p w14:paraId="74C91140" w14:textId="77777777" w:rsidR="001F094F" w:rsidRPr="00957005" w:rsidRDefault="001F094F" w:rsidP="001F094F">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Estimate Std. Error t value Pr(&gt;|t|)    </w:t>
      </w:r>
    </w:p>
    <w:p w14:paraId="60A7B5FD" w14:textId="77777777" w:rsidR="001F094F" w:rsidRPr="00957005" w:rsidRDefault="001F094F" w:rsidP="001F094F">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Asym   31.306      2.207  14.182  &lt; 2e-16 ***</w:t>
      </w:r>
    </w:p>
    <w:p w14:paraId="1CFDA0C6" w14:textId="77777777" w:rsidR="001F094F" w:rsidRPr="00957005" w:rsidRDefault="001F094F" w:rsidP="001F094F">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xmid    6.501      2.278   2.854  0.00614 ** </w:t>
      </w:r>
    </w:p>
    <w:p w14:paraId="490D9B0E" w14:textId="77777777" w:rsidR="001F094F" w:rsidRPr="00957005" w:rsidRDefault="001F094F" w:rsidP="001F094F">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scal    9.880      3.152   3.135  0.00280 ** </w:t>
      </w:r>
    </w:p>
    <w:p w14:paraId="2D9DDE26" w14:textId="77777777" w:rsidR="00123A4B" w:rsidRPr="00957005" w:rsidRDefault="00123A4B" w:rsidP="001F094F">
      <w:pPr>
        <w:spacing w:line="240" w:lineRule="auto"/>
        <w:textAlignment w:val="baseline"/>
        <w:rPr>
          <w:rFonts w:ascii="Courier New" w:eastAsiaTheme="minorEastAsia" w:hAnsi="Courier New" w:cs="Courier New"/>
          <w:b/>
          <w:bCs/>
          <w:color w:val="FF0000"/>
          <w:kern w:val="24"/>
          <w:lang w:val="de-CH" w:eastAsia="en-GB"/>
        </w:rPr>
      </w:pPr>
    </w:p>
    <w:p w14:paraId="1C6027FB" w14:textId="37FE2335" w:rsidR="00123A4B" w:rsidRPr="00957005" w:rsidRDefault="00123A4B" w:rsidP="003020BF">
      <w:pPr>
        <w:pStyle w:val="Textkrper"/>
        <w:rPr>
          <w:lang w:val="de-CH"/>
        </w:rPr>
      </w:pPr>
      <w:r w:rsidRPr="00957005">
        <w:rPr>
          <w:lang w:val="de-CH"/>
        </w:rPr>
        <w:t xml:space="preserve">Die grösste Herausforderung bei </w:t>
      </w:r>
      <w:r w:rsidRPr="00957005">
        <w:rPr>
          <w:rFonts w:ascii="Courier New" w:hAnsi="Courier New" w:cs="Courier New"/>
          <w:lang w:val="de-CH"/>
        </w:rPr>
        <w:t>nls</w:t>
      </w:r>
      <w:r w:rsidRPr="00957005">
        <w:rPr>
          <w:lang w:val="de-CH"/>
        </w:rPr>
        <w:t xml:space="preserve"> sind die </w:t>
      </w:r>
      <w:r w:rsidRPr="00957005">
        <w:rPr>
          <w:b/>
          <w:lang w:val="de-CH"/>
        </w:rPr>
        <w:t>Startwerte</w:t>
      </w:r>
      <w:r w:rsidRPr="00957005">
        <w:rPr>
          <w:lang w:val="de-CH"/>
        </w:rPr>
        <w:t xml:space="preserve">, da bei ungeeigneten Startwerten, das </w:t>
      </w:r>
      <w:r w:rsidRPr="00957005">
        <w:rPr>
          <w:b/>
          <w:lang w:val="de-CH"/>
        </w:rPr>
        <w:t>Modell möglicherweise gar nicht konvegiert oder in einem lokalen Optimum hängen bleibt</w:t>
      </w:r>
      <w:r w:rsidRPr="00957005">
        <w:rPr>
          <w:lang w:val="de-CH"/>
        </w:rPr>
        <w:t xml:space="preserve"> und das globale Optimum nicht findet. </w:t>
      </w:r>
      <w:r w:rsidR="003B024E" w:rsidRPr="00957005">
        <w:rPr>
          <w:lang w:val="de-CH"/>
        </w:rPr>
        <w:t xml:space="preserve">Hier ist es wichtig, ein gutes Verständnis für die Funktionsparameter der jeweiligen Funktion zu haben und damit eine Erwartungshaltung, wie gross sie im Allgemeinen </w:t>
      </w:r>
      <w:r w:rsidR="00AD712D" w:rsidRPr="00957005">
        <w:rPr>
          <w:lang w:val="de-CH"/>
        </w:rPr>
        <w:t xml:space="preserve">sind </w:t>
      </w:r>
      <w:r w:rsidR="003B024E" w:rsidRPr="00957005">
        <w:rPr>
          <w:lang w:val="de-CH"/>
        </w:rPr>
        <w:t xml:space="preserve">bzw. </w:t>
      </w:r>
      <w:r w:rsidR="00AD712D" w:rsidRPr="00957005">
        <w:rPr>
          <w:lang w:val="de-CH"/>
        </w:rPr>
        <w:t xml:space="preserve">wie gross sie </w:t>
      </w:r>
      <w:r w:rsidR="003B024E" w:rsidRPr="00957005">
        <w:rPr>
          <w:lang w:val="de-CH"/>
        </w:rPr>
        <w:t>im konkreten Fall sein könn</w:t>
      </w:r>
      <w:r w:rsidR="00AD712D" w:rsidRPr="00957005">
        <w:rPr>
          <w:lang w:val="de-CH"/>
        </w:rPr>
        <w:t>ten. Für</w:t>
      </w:r>
      <w:r w:rsidR="00FD437A" w:rsidRPr="00957005">
        <w:rPr>
          <w:lang w:val="de-CH"/>
        </w:rPr>
        <w:t>‘</w:t>
      </w:r>
      <w:r w:rsidR="00AD712D" w:rsidRPr="00957005">
        <w:rPr>
          <w:lang w:val="de-CH"/>
        </w:rPr>
        <w:t xml:space="preserve">s Allgemeine können wir die Theorie und ähnliche Untersuchungen in der Literatur konsultieren. Für den </w:t>
      </w:r>
      <w:r w:rsidR="00AD712D" w:rsidRPr="00957005">
        <w:rPr>
          <w:i/>
          <w:lang w:val="de-CH"/>
        </w:rPr>
        <w:t>z</w:t>
      </w:r>
      <w:r w:rsidR="00AD712D" w:rsidRPr="00957005">
        <w:rPr>
          <w:lang w:val="de-CH"/>
        </w:rPr>
        <w:t xml:space="preserve">-Wert einer Artenzahl-Areal-Beziehung, die mit Potenzgesetz modelliert wird, sagt uns die Theorie, dass dieser zwischen </w:t>
      </w:r>
      <w:r w:rsidR="008364C5" w:rsidRPr="00957005">
        <w:rPr>
          <w:lang w:val="de-CH"/>
        </w:rPr>
        <w:t>0 und 1 liegen muss, und empirische Ergebnisse zeigen, dass er meist zwischen 0.2 und 0.25 liegt. Wenn wir hier also eine</w:t>
      </w:r>
      <w:r w:rsidR="007D2E79" w:rsidRPr="00957005">
        <w:rPr>
          <w:lang w:val="de-CH"/>
        </w:rPr>
        <w:t>n</w:t>
      </w:r>
      <w:r w:rsidR="008364C5" w:rsidRPr="00957005">
        <w:rPr>
          <w:lang w:val="de-CH"/>
        </w:rPr>
        <w:t xml:space="preserve"> Startwert für </w:t>
      </w:r>
      <w:r w:rsidR="008364C5" w:rsidRPr="00957005">
        <w:rPr>
          <w:i/>
          <w:lang w:val="de-CH"/>
        </w:rPr>
        <w:t>z</w:t>
      </w:r>
      <w:r w:rsidR="008364C5" w:rsidRPr="00957005">
        <w:rPr>
          <w:lang w:val="de-CH"/>
        </w:rPr>
        <w:t xml:space="preserve"> von </w:t>
      </w:r>
      <w:r w:rsidR="00A643B8" w:rsidRPr="00957005">
        <w:rPr>
          <w:lang w:val="de-CH"/>
        </w:rPr>
        <w:t>–</w:t>
      </w:r>
      <w:r w:rsidR="008364C5" w:rsidRPr="00957005">
        <w:rPr>
          <w:lang w:val="de-CH"/>
        </w:rPr>
        <w:t xml:space="preserve">1 oder 1000 eingeben würden, hätte </w:t>
      </w:r>
      <w:r w:rsidR="008364C5" w:rsidRPr="00957005">
        <w:rPr>
          <w:rFonts w:ascii="Courier New" w:hAnsi="Courier New" w:cs="Courier New"/>
          <w:lang w:val="de-CH"/>
        </w:rPr>
        <w:t>nls</w:t>
      </w:r>
      <w:r w:rsidR="008364C5" w:rsidRPr="00957005">
        <w:rPr>
          <w:lang w:val="de-CH"/>
        </w:rPr>
        <w:t xml:space="preserve"> vermutlich ein Problem und würde kein Ergebnis oder ein f</w:t>
      </w:r>
      <w:r w:rsidR="00280BE7" w:rsidRPr="00957005">
        <w:rPr>
          <w:lang w:val="de-CH"/>
        </w:rPr>
        <w:t xml:space="preserve">alsches Ergebnis ausspucken. Bei der logistischen Regression wissen wir, dass der Parameter Asym für den Sättigungswert steht. In unserem Fall wäre also die maximale tatsächliche Artenzahl ein </w:t>
      </w:r>
      <w:r w:rsidR="00280BE7" w:rsidRPr="00957005">
        <w:rPr>
          <w:lang w:val="de-CH"/>
        </w:rPr>
        <w:lastRenderedPageBreak/>
        <w:t>brauchbarer Startwert</w:t>
      </w:r>
      <w:r w:rsidR="00FB0EA7" w:rsidRPr="00957005">
        <w:rPr>
          <w:lang w:val="de-CH"/>
        </w:rPr>
        <w:t>, den wir mit Blick auf die Originaldaten (</w:t>
      </w:r>
      <w:r w:rsidR="00FB0EA7" w:rsidRPr="00957005">
        <w:rPr>
          <w:rFonts w:ascii="Courier New" w:hAnsi="Courier New" w:cs="Courier New"/>
          <w:lang w:val="de-CH"/>
        </w:rPr>
        <w:t>summary</w:t>
      </w:r>
      <w:r w:rsidR="00FB0EA7" w:rsidRPr="00957005">
        <w:rPr>
          <w:lang w:val="de-CH"/>
        </w:rPr>
        <w:t xml:space="preserve"> oder Scatterplot) ermitten können</w:t>
      </w:r>
      <w:r w:rsidR="00280BE7" w:rsidRPr="00957005">
        <w:rPr>
          <w:lang w:val="de-CH"/>
        </w:rPr>
        <w:t>.</w:t>
      </w:r>
    </w:p>
    <w:p w14:paraId="7D67FA1A" w14:textId="094DFFDA" w:rsidR="007D2E79" w:rsidRPr="00957005" w:rsidRDefault="007D2E79" w:rsidP="003020BF">
      <w:pPr>
        <w:pStyle w:val="Textkrper"/>
        <w:rPr>
          <w:lang w:val="de-CH"/>
        </w:rPr>
      </w:pPr>
      <w:r w:rsidRPr="00957005">
        <w:rPr>
          <w:lang w:val="de-CH"/>
        </w:rPr>
        <w:t>Wenn wir zwischen unterschiedlichen nicht-linearen Modellen auswählen wollen</w:t>
      </w:r>
      <w:r w:rsidR="001C2DED" w:rsidRPr="00957005">
        <w:rPr>
          <w:lang w:val="de-CH"/>
        </w:rPr>
        <w:t>, dann kommen dafür nur die Informationskriterien in Frage, da eine ANOVA hier nicht funktioniert (</w:t>
      </w:r>
      <w:r w:rsidR="00A77800" w:rsidRPr="00957005">
        <w:rPr>
          <w:lang w:val="de-CH"/>
        </w:rPr>
        <w:t>diese funktioniert nur für geschachtelte Modelle</w:t>
      </w:r>
      <w:r w:rsidR="001C2DED" w:rsidRPr="00957005">
        <w:rPr>
          <w:lang w:val="de-CH"/>
        </w:rPr>
        <w:t>). Wollen wir unsere beiden zuvor berechneten Modelle vergleichen</w:t>
      </w:r>
      <w:r w:rsidR="00513A26" w:rsidRPr="00957005">
        <w:rPr>
          <w:lang w:val="de-CH"/>
        </w:rPr>
        <w:t xml:space="preserve">, brauchen wir das Package </w:t>
      </w:r>
      <w:r w:rsidR="00513A26" w:rsidRPr="00957005">
        <w:rPr>
          <w:rFonts w:ascii="Courier New" w:hAnsi="Courier New" w:cs="Courier New"/>
          <w:lang w:val="de-CH"/>
        </w:rPr>
        <w:t>AICcmodavg</w:t>
      </w:r>
      <w:r w:rsidR="00513A26" w:rsidRPr="00957005">
        <w:rPr>
          <w:lang w:val="de-CH"/>
        </w:rPr>
        <w:t>:</w:t>
      </w:r>
    </w:p>
    <w:p w14:paraId="0797ABB3" w14:textId="77777777" w:rsidR="00513A26" w:rsidRPr="00957005" w:rsidRDefault="00513A26" w:rsidP="00513A26">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library(AICcmodavg)</w:t>
      </w:r>
    </w:p>
    <w:p w14:paraId="60A2AC9F" w14:textId="09C676ED" w:rsidR="00513A26" w:rsidRPr="00957005" w:rsidRDefault="00513A26" w:rsidP="00513A26">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cand.models</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list()</w:t>
      </w:r>
    </w:p>
    <w:p w14:paraId="5BC52B3F" w14:textId="5D5D359E" w:rsidR="00513A26" w:rsidRPr="00957005" w:rsidRDefault="00513A26" w:rsidP="00513A26">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cand.models[[1]]</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power.model</w:t>
      </w:r>
    </w:p>
    <w:p w14:paraId="361907C6" w14:textId="11B3C449" w:rsidR="00513A26" w:rsidRPr="00957005" w:rsidRDefault="00513A26" w:rsidP="00513A26">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cand.models[[2]]</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CC36BD"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logistic.model</w:t>
      </w:r>
    </w:p>
    <w:p w14:paraId="794C0261" w14:textId="77777777" w:rsidR="00513A26" w:rsidRPr="00957005" w:rsidRDefault="00513A26" w:rsidP="00513A26">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Modnames &lt;- c("Power", "Logistic")</w:t>
      </w:r>
    </w:p>
    <w:p w14:paraId="74044011" w14:textId="77777777" w:rsidR="00513A26" w:rsidRPr="00957005" w:rsidRDefault="00513A26" w:rsidP="00513A26">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aictab(cand.set = cand.models, modnames = Modnames)</w:t>
      </w:r>
    </w:p>
    <w:p w14:paraId="5C6582BA" w14:textId="77777777" w:rsidR="00C01076" w:rsidRPr="00957005" w:rsidRDefault="00C01076" w:rsidP="00513A26">
      <w:pPr>
        <w:spacing w:line="240" w:lineRule="auto"/>
        <w:textAlignment w:val="baseline"/>
        <w:rPr>
          <w:rFonts w:ascii="Courier New" w:eastAsiaTheme="minorEastAsia" w:hAnsi="Courier New" w:cs="Courier New"/>
          <w:b/>
          <w:bCs/>
          <w:color w:val="FF0000"/>
          <w:kern w:val="24"/>
          <w:lang w:val="de-CH" w:eastAsia="en-GB"/>
        </w:rPr>
      </w:pPr>
    </w:p>
    <w:p w14:paraId="621ABD8A" w14:textId="77777777" w:rsidR="00513A26" w:rsidRPr="00957005" w:rsidRDefault="00513A26" w:rsidP="00513A26">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K   AICc Delta_AICc AICcWt Cum.Wt      LL</w:t>
      </w:r>
    </w:p>
    <w:p w14:paraId="36E65098" w14:textId="77777777" w:rsidR="00513A26" w:rsidRPr="00957005" w:rsidRDefault="00513A26" w:rsidP="00513A26">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Logistic 4 386.86       0.00   0.99   0.99 -189.04</w:t>
      </w:r>
    </w:p>
    <w:p w14:paraId="3CAE9B8E" w14:textId="77777777" w:rsidR="00513A26" w:rsidRPr="00957005" w:rsidRDefault="00513A26" w:rsidP="00513A26">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Power    3 396.17       9.31   0.01   1.00 -194.86</w:t>
      </w:r>
    </w:p>
    <w:p w14:paraId="5E0E0F15" w14:textId="77777777" w:rsidR="00C01076" w:rsidRPr="00957005" w:rsidRDefault="00C01076" w:rsidP="00513A26">
      <w:pPr>
        <w:spacing w:line="240" w:lineRule="auto"/>
        <w:textAlignment w:val="baseline"/>
        <w:rPr>
          <w:rFonts w:ascii="Times New Roman" w:eastAsia="Times New Roman" w:hAnsi="Times New Roman"/>
          <w:b/>
          <w:color w:val="FF0000"/>
          <w:lang w:val="de-CH" w:eastAsia="en-GB"/>
        </w:rPr>
      </w:pPr>
    </w:p>
    <w:p w14:paraId="58054AA9" w14:textId="64E62069" w:rsidR="00C01076" w:rsidRPr="00957005" w:rsidRDefault="00C01076" w:rsidP="00C01076">
      <w:pPr>
        <w:pStyle w:val="Textkrper"/>
        <w:rPr>
          <w:lang w:val="de-CH"/>
        </w:rPr>
      </w:pPr>
      <w:r w:rsidRPr="00957005">
        <w:rPr>
          <w:lang w:val="de-CH"/>
        </w:rPr>
        <w:t xml:space="preserve">In unserem Fall wäre also das logistische Modell trotz einem zusätzlichen </w:t>
      </w:r>
      <w:r w:rsidR="004F78B9" w:rsidRPr="00957005">
        <w:rPr>
          <w:lang w:val="de-CH"/>
        </w:rPr>
        <w:t xml:space="preserve">gefitteten </w:t>
      </w:r>
      <w:r w:rsidRPr="00957005">
        <w:rPr>
          <w:lang w:val="de-CH"/>
        </w:rPr>
        <w:t>Parameter (</w:t>
      </w:r>
      <w:r w:rsidRPr="00957005">
        <w:rPr>
          <w:i/>
          <w:lang w:val="de-CH"/>
        </w:rPr>
        <w:t>k</w:t>
      </w:r>
      <w:r w:rsidRPr="00957005">
        <w:rPr>
          <w:lang w:val="de-CH"/>
        </w:rPr>
        <w:t xml:space="preserve"> = 4 statt </w:t>
      </w:r>
      <w:r w:rsidRPr="00957005">
        <w:rPr>
          <w:i/>
          <w:lang w:val="de-CH"/>
        </w:rPr>
        <w:t>k</w:t>
      </w:r>
      <w:r w:rsidRPr="00957005">
        <w:rPr>
          <w:lang w:val="de-CH"/>
        </w:rPr>
        <w:t xml:space="preserve"> = 3</w:t>
      </w:r>
      <w:r w:rsidR="004F78B9" w:rsidRPr="00957005">
        <w:rPr>
          <w:lang w:val="de-CH"/>
        </w:rPr>
        <w:t>; hier ist die geschätzte Varianz mitgezählt) das klar bessere Modell (</w:t>
      </w:r>
      <w:r w:rsidR="004F78B9" w:rsidRPr="00957005">
        <w:rPr>
          <w:i/>
          <w:lang w:val="de-CH"/>
        </w:rPr>
        <w:t>Akaike Weight</w:t>
      </w:r>
      <w:r w:rsidR="004F78B9" w:rsidRPr="00957005">
        <w:rPr>
          <w:lang w:val="de-CH"/>
        </w:rPr>
        <w:t xml:space="preserve"> von 0.99).</w:t>
      </w:r>
    </w:p>
    <w:p w14:paraId="500EB8FB" w14:textId="651BE505" w:rsidR="00582B28" w:rsidRPr="00957005" w:rsidRDefault="00582B28" w:rsidP="001F6A5C">
      <w:pPr>
        <w:pStyle w:val="berschrift2"/>
      </w:pPr>
      <w:bookmarkStart w:id="107" w:name="_Toc117278832"/>
      <w:r w:rsidRPr="00957005">
        <w:t>Glättungsfunktionen und GAMs</w:t>
      </w:r>
      <w:bookmarkEnd w:id="107"/>
    </w:p>
    <w:p w14:paraId="0CF2C36C" w14:textId="157FCF7F" w:rsidR="00173847" w:rsidRPr="00957005" w:rsidRDefault="00066BD7" w:rsidP="00E61655">
      <w:pPr>
        <w:pStyle w:val="berschrift3"/>
      </w:pPr>
      <w:bookmarkStart w:id="108" w:name="_Toc117278833"/>
      <w:r w:rsidRPr="00957005">
        <w:t>Glättungsfunktionen</w:t>
      </w:r>
      <w:bookmarkEnd w:id="108"/>
    </w:p>
    <w:p w14:paraId="583FCBC4" w14:textId="3C63C03B" w:rsidR="00173847" w:rsidRPr="00957005" w:rsidRDefault="00066BD7" w:rsidP="00173847">
      <w:pPr>
        <w:pStyle w:val="Textkrper"/>
        <w:rPr>
          <w:lang w:val="de-CH"/>
        </w:rPr>
      </w:pPr>
      <w:r w:rsidRPr="00957005">
        <w:rPr>
          <w:b/>
          <w:lang w:val="de-CH"/>
        </w:rPr>
        <w:t>Glättungsfunktionen (</w:t>
      </w:r>
      <w:r w:rsidRPr="00957005">
        <w:rPr>
          <w:b/>
          <w:i/>
          <w:lang w:val="de-CH"/>
        </w:rPr>
        <w:t>smoother</w:t>
      </w:r>
      <w:r w:rsidRPr="00957005">
        <w:rPr>
          <w:b/>
          <w:lang w:val="de-CH"/>
        </w:rPr>
        <w:t>)</w:t>
      </w:r>
      <w:r w:rsidRPr="00957005">
        <w:rPr>
          <w:lang w:val="de-CH"/>
        </w:rPr>
        <w:t xml:space="preserve"> sind </w:t>
      </w:r>
      <w:r w:rsidRPr="00957005">
        <w:rPr>
          <w:b/>
          <w:lang w:val="de-CH"/>
        </w:rPr>
        <w:t>keine statistischen Verfahren</w:t>
      </w:r>
      <w:r w:rsidRPr="00957005">
        <w:rPr>
          <w:lang w:val="de-CH"/>
        </w:rPr>
        <w:t xml:space="preserve"> im </w:t>
      </w:r>
      <w:r w:rsidR="00CC6F5E" w:rsidRPr="00957005">
        <w:rPr>
          <w:lang w:val="de-CH"/>
        </w:rPr>
        <w:t>eigentlichen Sinn. Vielmehr dienen sie der Visualisierung eines komplexen Zusammenhanges und können so helfen, geeignete inferenzstatistische Verfahren auszuwählen</w:t>
      </w:r>
      <w:r w:rsidR="00173847" w:rsidRPr="00957005">
        <w:rPr>
          <w:lang w:val="de-CH"/>
        </w:rPr>
        <w:t>.</w:t>
      </w:r>
      <w:r w:rsidR="00E971EE" w:rsidRPr="00957005">
        <w:rPr>
          <w:lang w:val="de-CH"/>
        </w:rPr>
        <w:t xml:space="preserve"> Es gibt zahlreiche solche </w:t>
      </w:r>
      <w:r w:rsidR="00E971EE" w:rsidRPr="00957005">
        <w:rPr>
          <w:i/>
          <w:lang w:val="de-CH"/>
        </w:rPr>
        <w:t>smoother</w:t>
      </w:r>
      <w:r w:rsidR="00E971EE" w:rsidRPr="00957005">
        <w:rPr>
          <w:lang w:val="de-CH"/>
        </w:rPr>
        <w:t>:</w:t>
      </w:r>
    </w:p>
    <w:p w14:paraId="78844548" w14:textId="3A4FE392" w:rsidR="00E971EE" w:rsidRPr="00957005" w:rsidRDefault="00E971EE" w:rsidP="00E971EE">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Gleitender Median</w:t>
      </w:r>
    </w:p>
    <w:p w14:paraId="0562CC9A" w14:textId="3F95AC74" w:rsidR="00E971EE" w:rsidRPr="00957005" w:rsidRDefault="00E971EE" w:rsidP="00E971EE">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LOESS</w:t>
      </w:r>
    </w:p>
    <w:p w14:paraId="25DA37A6" w14:textId="30CF1C9C" w:rsidR="00E971EE" w:rsidRPr="00957005" w:rsidRDefault="00E971EE" w:rsidP="00E971EE">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LOWESS</w:t>
      </w:r>
    </w:p>
    <w:p w14:paraId="6C05AD1D" w14:textId="73B05DF8" w:rsidR="00E971EE" w:rsidRPr="00957005" w:rsidRDefault="00E971EE" w:rsidP="00E971EE">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Kernel</w:t>
      </w:r>
    </w:p>
    <w:p w14:paraId="148955E1" w14:textId="5ABE0738" w:rsidR="00E971EE" w:rsidRPr="00957005" w:rsidRDefault="00E971EE" w:rsidP="00E971EE">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Splines</w:t>
      </w:r>
    </w:p>
    <w:p w14:paraId="5011ED00" w14:textId="1B60E598" w:rsidR="00E971EE" w:rsidRPr="00957005" w:rsidRDefault="00E971EE" w:rsidP="00E971EE">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w:t>
      </w:r>
    </w:p>
    <w:p w14:paraId="0F2C952E" w14:textId="5BB64ACB" w:rsidR="00E971EE" w:rsidRPr="00957005" w:rsidRDefault="00A21158" w:rsidP="00A21158">
      <w:pPr>
        <w:pStyle w:val="Textkrper"/>
        <w:spacing w:before="120"/>
        <w:rPr>
          <w:lang w:val="de-CH"/>
        </w:rPr>
      </w:pPr>
      <w:r w:rsidRPr="00957005">
        <w:rPr>
          <w:lang w:val="de-CH"/>
        </w:rPr>
        <w:t xml:space="preserve">Anhand von </w:t>
      </w:r>
      <w:r w:rsidRPr="00957005">
        <w:rPr>
          <w:b/>
          <w:lang w:val="de-CH"/>
        </w:rPr>
        <w:t>LOWESS (</w:t>
      </w:r>
      <w:r w:rsidRPr="00957005">
        <w:rPr>
          <w:b/>
          <w:i/>
          <w:lang w:val="de-CH"/>
        </w:rPr>
        <w:t>Locally weighte scatterplot smoothing</w:t>
      </w:r>
      <w:r w:rsidRPr="00957005">
        <w:rPr>
          <w:b/>
          <w:lang w:val="de-CH"/>
        </w:rPr>
        <w:t>)</w:t>
      </w:r>
      <w:r w:rsidRPr="00957005">
        <w:rPr>
          <w:lang w:val="de-CH"/>
        </w:rPr>
        <w:t xml:space="preserve"> soll gezeigt werden, was ein smoother macht. In der Regel hat eine Glättungsfunktion zumindest einen wählbaren Parameter, welcher bestimmt, wie stark die Glättung ausfällt, im Fall von LOWESS ist dies </w:t>
      </w:r>
      <w:r w:rsidRPr="00957005">
        <w:rPr>
          <w:rFonts w:ascii="Courier New" w:hAnsi="Courier New" w:cs="Courier New"/>
          <w:lang w:val="de-CH"/>
        </w:rPr>
        <w:t>f</w:t>
      </w:r>
      <w:r w:rsidR="005644EA" w:rsidRPr="00957005">
        <w:rPr>
          <w:lang w:val="de-CH"/>
        </w:rPr>
        <w:t>:</w:t>
      </w:r>
    </w:p>
    <w:p w14:paraId="62BA38E9" w14:textId="77777777" w:rsidR="005644EA" w:rsidRPr="00957005" w:rsidRDefault="005644EA" w:rsidP="005644EA">
      <w:pPr>
        <w:spacing w:line="240" w:lineRule="auto"/>
        <w:textAlignment w:val="baseline"/>
        <w:rPr>
          <w:rFonts w:ascii="Courier New" w:eastAsia="Times New Roman" w:hAnsi="Courier New" w:cs="Courier New"/>
          <w:b/>
          <w:color w:val="FF0000"/>
          <w:lang w:val="de-CH" w:eastAsia="en-GB"/>
        </w:rPr>
      </w:pPr>
      <w:r w:rsidRPr="00957005">
        <w:rPr>
          <w:rFonts w:ascii="Courier New" w:eastAsiaTheme="minorEastAsia" w:hAnsi="Courier New" w:cs="Courier New"/>
          <w:b/>
          <w:bCs/>
          <w:color w:val="FF0000"/>
          <w:kern w:val="24"/>
          <w:lang w:val="de-CH" w:eastAsia="en-GB"/>
        </w:rPr>
        <w:t>plot(ABUND~log_AREA)</w:t>
      </w:r>
    </w:p>
    <w:p w14:paraId="1D262674" w14:textId="0A9CA122" w:rsidR="005644EA" w:rsidRPr="00957005" w:rsidRDefault="005644EA" w:rsidP="005644EA">
      <w:pPr>
        <w:spacing w:line="240" w:lineRule="auto"/>
        <w:textAlignment w:val="baseline"/>
        <w:rPr>
          <w:rFonts w:ascii="Courier New" w:eastAsia="Times New Roman" w:hAnsi="Courier New" w:cs="Courier New"/>
          <w:b/>
          <w:color w:val="FF0000"/>
          <w:lang w:val="de-CH" w:eastAsia="en-GB"/>
        </w:rPr>
      </w:pPr>
      <w:r w:rsidRPr="00957005">
        <w:rPr>
          <w:rFonts w:ascii="Courier New" w:eastAsiaTheme="minorEastAsia" w:hAnsi="Courier New" w:cs="Courier New"/>
          <w:b/>
          <w:bCs/>
          <w:color w:val="FF0000"/>
          <w:kern w:val="24"/>
          <w:lang w:val="de-CH" w:eastAsia="en-GB"/>
        </w:rPr>
        <w:t>lines(lowess(log_AREA,ABUND,f=0.25),</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lwd=2,</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col="red")</w:t>
      </w:r>
    </w:p>
    <w:p w14:paraId="5B9DE184" w14:textId="2E573F43" w:rsidR="005644EA" w:rsidRPr="00957005" w:rsidRDefault="005644EA" w:rsidP="005644EA">
      <w:pPr>
        <w:spacing w:line="240" w:lineRule="auto"/>
        <w:textAlignment w:val="baseline"/>
        <w:rPr>
          <w:rFonts w:ascii="Courier New" w:eastAsia="Times New Roman" w:hAnsi="Courier New" w:cs="Courier New"/>
          <w:b/>
          <w:color w:val="FF0000"/>
          <w:lang w:val="de-CH" w:eastAsia="en-GB"/>
        </w:rPr>
      </w:pPr>
      <w:r w:rsidRPr="00957005">
        <w:rPr>
          <w:rFonts w:ascii="Courier New" w:eastAsiaTheme="minorEastAsia" w:hAnsi="Courier New" w:cs="Courier New"/>
          <w:b/>
          <w:bCs/>
          <w:color w:val="FF0000"/>
          <w:kern w:val="24"/>
          <w:lang w:val="de-CH" w:eastAsia="en-GB"/>
        </w:rPr>
        <w:t>lines(lowess(log_AREA,ABUND,f=0.5),</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lwd=2,</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col="blue")</w:t>
      </w:r>
    </w:p>
    <w:p w14:paraId="52E179B1" w14:textId="24966904" w:rsidR="005644EA" w:rsidRPr="00957005" w:rsidRDefault="005644EA" w:rsidP="005644EA">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lines(lowess(log_AREA,ABUND,f=1),</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lwd=2,</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col="green")</w:t>
      </w:r>
    </w:p>
    <w:p w14:paraId="5E291873" w14:textId="77777777" w:rsidR="005644EA" w:rsidRPr="00957005" w:rsidRDefault="005644EA" w:rsidP="005644EA">
      <w:pPr>
        <w:spacing w:line="240" w:lineRule="auto"/>
        <w:textAlignment w:val="baseline"/>
        <w:rPr>
          <w:rFonts w:ascii="Courier New" w:eastAsia="Times New Roman" w:hAnsi="Courier New" w:cs="Courier New"/>
          <w:b/>
          <w:color w:val="FF0000"/>
          <w:lang w:val="de-CH" w:eastAsia="en-GB"/>
        </w:rPr>
      </w:pPr>
    </w:p>
    <w:p w14:paraId="67117BC5" w14:textId="68DCD16C" w:rsidR="00233865" w:rsidRPr="00957005" w:rsidRDefault="00233865" w:rsidP="00233865">
      <w:pPr>
        <w:pStyle w:val="Textkrper"/>
        <w:jc w:val="center"/>
        <w:rPr>
          <w:lang w:val="de-CH"/>
        </w:rPr>
      </w:pPr>
      <w:r w:rsidRPr="00957005">
        <w:rPr>
          <w:noProof/>
          <w:lang w:val="de-CH" w:eastAsia="en-GB"/>
        </w:rPr>
        <w:lastRenderedPageBreak/>
        <w:drawing>
          <wp:inline distT="0" distB="0" distL="0" distR="0" wp14:anchorId="7A5AFF83" wp14:editId="16BA1391">
            <wp:extent cx="4019909" cy="3554083"/>
            <wp:effectExtent l="0" t="0" r="0" b="8890"/>
            <wp:docPr id="2979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rotWithShape="1">
                    <a:blip r:embed="rId87">
                      <a:extLst>
                        <a:ext uri="{28A0092B-C50C-407E-A947-70E740481C1C}">
                          <a14:useLocalDpi xmlns:a14="http://schemas.microsoft.com/office/drawing/2010/main" val="0"/>
                        </a:ext>
                      </a:extLst>
                    </a:blip>
                    <a:srcRect t="9228" b="2360"/>
                    <a:stretch/>
                  </pic:blipFill>
                  <pic:spPr bwMode="auto">
                    <a:xfrm>
                      <a:off x="0" y="0"/>
                      <a:ext cx="4017600" cy="355204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5F16F059" w14:textId="7937CA6C" w:rsidR="00233865" w:rsidRPr="00957005" w:rsidRDefault="00233865" w:rsidP="00E61655">
      <w:pPr>
        <w:pStyle w:val="berschrift3"/>
      </w:pPr>
      <w:bookmarkStart w:id="109" w:name="_Toc117278834"/>
      <w:r w:rsidRPr="00957005">
        <w:t>GAMs (Generalize</w:t>
      </w:r>
      <w:r w:rsidR="00CC3E08" w:rsidRPr="00957005">
        <w:t>d additive models)</w:t>
      </w:r>
      <w:bookmarkEnd w:id="109"/>
    </w:p>
    <w:p w14:paraId="7E39EEE2" w14:textId="77777777" w:rsidR="00CC3E08" w:rsidRPr="00957005" w:rsidRDefault="00CC3E08" w:rsidP="00233865">
      <w:pPr>
        <w:pStyle w:val="Textkrper"/>
        <w:rPr>
          <w:lang w:val="de-CH"/>
        </w:rPr>
      </w:pPr>
      <w:r w:rsidRPr="00957005">
        <w:rPr>
          <w:b/>
          <w:i/>
          <w:lang w:val="de-CH"/>
        </w:rPr>
        <w:t>Generalised additive modesls</w:t>
      </w:r>
      <w:r w:rsidR="00233865" w:rsidRPr="00957005">
        <w:rPr>
          <w:b/>
          <w:lang w:val="de-CH"/>
        </w:rPr>
        <w:t xml:space="preserve"> (</w:t>
      </w:r>
      <w:r w:rsidRPr="00957005">
        <w:rPr>
          <w:b/>
          <w:lang w:val="de-CH"/>
        </w:rPr>
        <w:t>GAMs)</w:t>
      </w:r>
      <w:r w:rsidR="00233865" w:rsidRPr="00957005">
        <w:rPr>
          <w:lang w:val="de-CH"/>
        </w:rPr>
        <w:t xml:space="preserve"> </w:t>
      </w:r>
      <w:r w:rsidRPr="00957005">
        <w:rPr>
          <w:lang w:val="de-CH"/>
        </w:rPr>
        <w:t xml:space="preserve">arbeiten auf den ersten Blick ähnlich wie </w:t>
      </w:r>
      <w:r w:rsidRPr="00957005">
        <w:rPr>
          <w:i/>
          <w:lang w:val="de-CH"/>
        </w:rPr>
        <w:t>Smoother</w:t>
      </w:r>
      <w:r w:rsidRPr="00957005">
        <w:rPr>
          <w:lang w:val="de-CH"/>
        </w:rPr>
        <w:t>, doch handelt es sich bei GAMs um ein inferenzstatistisches Verfahren:</w:t>
      </w:r>
    </w:p>
    <w:p w14:paraId="05D2E435" w14:textId="0C64976A" w:rsidR="00CC4F30" w:rsidRPr="00957005" w:rsidRDefault="0018096C"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Bei einem GAM handelt es sich im Prinzip um ein lineares Modell (oder ein GLM), bei dem die einzelnen </w:t>
      </w:r>
      <w:r w:rsidRPr="00957005">
        <w:rPr>
          <w:rFonts w:eastAsia="Times New Roman" w:cs="Arial"/>
          <w:b/>
          <w:lang w:eastAsia="en-GB"/>
        </w:rPr>
        <w:t xml:space="preserve">Parameter nicht fix, sondern eine </w:t>
      </w:r>
      <w:r w:rsidRPr="00957005">
        <w:rPr>
          <w:rFonts w:eastAsia="Times New Roman" w:cs="Arial"/>
          <w:b/>
          <w:i/>
          <w:lang w:eastAsia="en-GB"/>
        </w:rPr>
        <w:t>smoothing function</w:t>
      </w:r>
      <w:r w:rsidRPr="00957005">
        <w:rPr>
          <w:rFonts w:eastAsia="Times New Roman" w:cs="Arial"/>
          <w:lang w:eastAsia="en-GB"/>
        </w:rPr>
        <w:t xml:space="preserve"> sind:</w:t>
      </w:r>
      <w:r w:rsidRPr="00957005">
        <w:rPr>
          <w:rFonts w:eastAsia="Times New Roman" w:cs="Arial"/>
          <w:lang w:eastAsia="en-GB"/>
        </w:rPr>
        <w:br/>
      </w:r>
      <w:r w:rsidRPr="00957005">
        <w:rPr>
          <w:rFonts w:eastAsia="Times New Roman" w:cs="Arial"/>
          <w:i/>
          <w:lang w:eastAsia="en-GB"/>
        </w:rPr>
        <w:t>y</w:t>
      </w:r>
      <w:r w:rsidRPr="00957005">
        <w:rPr>
          <w:rFonts w:eastAsia="Times New Roman" w:cs="Arial"/>
          <w:lang w:eastAsia="en-GB"/>
        </w:rPr>
        <w:t xml:space="preserve"> = </w:t>
      </w:r>
      <w:r w:rsidR="005A3575" w:rsidRPr="00957005">
        <w:rPr>
          <w:rFonts w:eastAsia="Times New Roman" w:cs="Arial"/>
          <w:i/>
          <w:lang w:eastAsia="en-GB"/>
        </w:rPr>
        <w:t>β</w:t>
      </w:r>
      <w:r w:rsidR="005A3575" w:rsidRPr="00957005">
        <w:rPr>
          <w:rFonts w:eastAsia="Times New Roman" w:cs="Arial"/>
          <w:vertAlign w:val="subscript"/>
          <w:lang w:eastAsia="en-GB"/>
        </w:rPr>
        <w:t>0</w:t>
      </w:r>
      <w:r w:rsidR="005A3575" w:rsidRPr="00957005">
        <w:rPr>
          <w:rFonts w:eastAsia="Times New Roman" w:cs="Arial"/>
          <w:lang w:eastAsia="en-GB"/>
        </w:rPr>
        <w:t xml:space="preserve"> + </w:t>
      </w:r>
      <w:r w:rsidR="005A3575" w:rsidRPr="00957005">
        <w:rPr>
          <w:rFonts w:eastAsia="Times New Roman" w:cs="Arial"/>
          <w:i/>
          <w:lang w:eastAsia="en-GB"/>
        </w:rPr>
        <w:t>f</w:t>
      </w:r>
      <w:r w:rsidR="005A3575" w:rsidRPr="00957005">
        <w:rPr>
          <w:rFonts w:eastAsia="Times New Roman" w:cs="Arial"/>
          <w:vertAlign w:val="subscript"/>
          <w:lang w:eastAsia="en-GB"/>
        </w:rPr>
        <w:t>1</w:t>
      </w:r>
      <w:r w:rsidR="005A3575" w:rsidRPr="00957005">
        <w:rPr>
          <w:rFonts w:eastAsia="Times New Roman" w:cs="Arial"/>
          <w:lang w:eastAsia="en-GB"/>
        </w:rPr>
        <w:t xml:space="preserve"> (</w:t>
      </w:r>
      <w:r w:rsidR="005A3575" w:rsidRPr="00957005">
        <w:rPr>
          <w:rFonts w:eastAsia="Times New Roman" w:cs="Arial"/>
          <w:i/>
          <w:lang w:eastAsia="en-GB"/>
        </w:rPr>
        <w:t>x</w:t>
      </w:r>
      <w:r w:rsidR="005A3575" w:rsidRPr="00957005">
        <w:rPr>
          <w:rFonts w:eastAsia="Times New Roman" w:cs="Arial"/>
          <w:lang w:eastAsia="en-GB"/>
        </w:rPr>
        <w:t xml:space="preserve">) + </w:t>
      </w:r>
      <w:r w:rsidR="005A3575" w:rsidRPr="00957005">
        <w:rPr>
          <w:rFonts w:eastAsia="Times New Roman" w:cs="Arial"/>
          <w:i/>
          <w:lang w:eastAsia="en-GB"/>
        </w:rPr>
        <w:t>f</w:t>
      </w:r>
      <w:r w:rsidR="005A3575" w:rsidRPr="00957005">
        <w:rPr>
          <w:rFonts w:eastAsia="Times New Roman" w:cs="Arial"/>
          <w:vertAlign w:val="subscript"/>
          <w:lang w:eastAsia="en-GB"/>
        </w:rPr>
        <w:t>2</w:t>
      </w:r>
      <w:r w:rsidR="005A3575" w:rsidRPr="00957005">
        <w:rPr>
          <w:rFonts w:eastAsia="Times New Roman" w:cs="Arial"/>
          <w:lang w:eastAsia="en-GB"/>
        </w:rPr>
        <w:t xml:space="preserve"> (</w:t>
      </w:r>
      <w:r w:rsidR="005A3575" w:rsidRPr="00957005">
        <w:rPr>
          <w:rFonts w:eastAsia="Times New Roman" w:cs="Arial"/>
          <w:i/>
          <w:lang w:eastAsia="en-GB"/>
        </w:rPr>
        <w:t>x</w:t>
      </w:r>
      <w:r w:rsidR="005A3575" w:rsidRPr="00957005">
        <w:rPr>
          <w:rFonts w:eastAsia="Times New Roman" w:cs="Arial"/>
          <w:lang w:eastAsia="en-GB"/>
        </w:rPr>
        <w:t>) + …</w:t>
      </w:r>
    </w:p>
    <w:p w14:paraId="0A117DE0" w14:textId="23A1DADA" w:rsidR="005A3575" w:rsidRPr="00957005" w:rsidRDefault="005A3575"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Man bekommt ein Modell mit den üblichen Gütemassen wie </w:t>
      </w:r>
      <w:r w:rsidRPr="00957005">
        <w:rPr>
          <w:rFonts w:eastAsia="Times New Roman" w:cs="Arial"/>
          <w:i/>
          <w:lang w:eastAsia="en-GB"/>
        </w:rPr>
        <w:t>p</w:t>
      </w:r>
      <w:r w:rsidRPr="00957005">
        <w:rPr>
          <w:rFonts w:eastAsia="Times New Roman" w:cs="Arial"/>
          <w:lang w:eastAsia="en-GB"/>
        </w:rPr>
        <w:t xml:space="preserve"> oder AICc</w:t>
      </w:r>
      <w:r w:rsidR="00747C42" w:rsidRPr="00957005">
        <w:rPr>
          <w:rFonts w:eastAsia="Times New Roman" w:cs="Arial"/>
          <w:lang w:eastAsia="en-GB"/>
        </w:rPr>
        <w:t>.</w:t>
      </w:r>
    </w:p>
    <w:p w14:paraId="3C58542B" w14:textId="56E36DE7" w:rsidR="00747C42" w:rsidRPr="00957005" w:rsidRDefault="00747C42"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Die Freiheitsgrade sind geschätzt und nicht ganzzahlig.</w:t>
      </w:r>
    </w:p>
    <w:p w14:paraId="13559FE2" w14:textId="7B27081E" w:rsidR="00747C42" w:rsidRPr="00957005" w:rsidRDefault="00747C42"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Man muss </w:t>
      </w:r>
      <w:r w:rsidRPr="00957005">
        <w:rPr>
          <w:rFonts w:eastAsia="Times New Roman" w:cs="Arial"/>
          <w:i/>
          <w:lang w:eastAsia="en-GB"/>
        </w:rPr>
        <w:t>smoothing function</w:t>
      </w:r>
      <w:r w:rsidRPr="00957005">
        <w:rPr>
          <w:rFonts w:eastAsia="Times New Roman" w:cs="Arial"/>
          <w:lang w:eastAsia="en-GB"/>
        </w:rPr>
        <w:t xml:space="preserve"> und </w:t>
      </w:r>
      <w:r w:rsidRPr="00957005">
        <w:rPr>
          <w:rFonts w:eastAsia="Times New Roman" w:cs="Arial"/>
          <w:i/>
          <w:lang w:eastAsia="en-GB"/>
        </w:rPr>
        <w:t>smoothing parameter</w:t>
      </w:r>
      <w:r w:rsidRPr="00957005">
        <w:rPr>
          <w:rFonts w:eastAsia="Times New Roman" w:cs="Arial"/>
          <w:lang w:eastAsia="en-GB"/>
        </w:rPr>
        <w:t xml:space="preserve"> definieren.</w:t>
      </w:r>
    </w:p>
    <w:p w14:paraId="6DFC17B9" w14:textId="236F671A" w:rsidR="00747C42" w:rsidRPr="00957005" w:rsidRDefault="00747C42"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(Man muss auch Link-Funktion und Wahrscheinlichkeitsverteilung angeben, wie bei GLMs).</w:t>
      </w:r>
    </w:p>
    <w:p w14:paraId="2560A9C2" w14:textId="45EA4A6B" w:rsidR="005E123F" w:rsidRPr="00957005" w:rsidRDefault="00422C30" w:rsidP="005E123F">
      <w:pPr>
        <w:pStyle w:val="Textkrper"/>
        <w:rPr>
          <w:lang w:val="de-CH"/>
        </w:rPr>
      </w:pPr>
      <w:r w:rsidRPr="00957005">
        <w:rPr>
          <w:lang w:val="de-CH"/>
        </w:rPr>
        <w:t xml:space="preserve">In R geht das folgendermassen (für den gleichen Datensatz, über den wir vorhin die </w:t>
      </w:r>
      <w:r w:rsidRPr="00957005">
        <w:rPr>
          <w:i/>
          <w:lang w:val="de-CH"/>
        </w:rPr>
        <w:t>Smoother</w:t>
      </w:r>
      <w:r w:rsidRPr="00957005">
        <w:rPr>
          <w:lang w:val="de-CH"/>
        </w:rPr>
        <w:t xml:space="preserve"> haben laufen lassen)</w:t>
      </w:r>
      <w:r w:rsidR="00B1528D" w:rsidRPr="00957005">
        <w:rPr>
          <w:lang w:val="de-CH"/>
        </w:rPr>
        <w:t>. Da das Festlegen der smoothing parameter eine Kunst für sich ist, nehmen wir hier die default-Werte des Programms.</w:t>
      </w:r>
    </w:p>
    <w:p w14:paraId="5E464A9C" w14:textId="77777777" w:rsidR="00422C30" w:rsidRPr="00957005" w:rsidRDefault="00422C30" w:rsidP="00422C30">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library(mgcv)</w:t>
      </w:r>
    </w:p>
    <w:p w14:paraId="49A92BA5" w14:textId="06CA938A" w:rsidR="00422C30" w:rsidRPr="00957005" w:rsidRDefault="00422C30" w:rsidP="00422C30">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model</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gam(ABUND~s(log_AREA))</w:t>
      </w:r>
    </w:p>
    <w:p w14:paraId="79FC4522" w14:textId="77777777" w:rsidR="00422C30" w:rsidRPr="00957005" w:rsidRDefault="00422C30" w:rsidP="00422C30">
      <w:pPr>
        <w:spacing w:line="240" w:lineRule="auto"/>
        <w:textAlignment w:val="baseline"/>
        <w:rPr>
          <w:rFonts w:ascii="Times New Roman" w:eastAsia="Times New Roman" w:hAnsi="Times New Roman"/>
          <w:b/>
          <w:color w:val="FF0000"/>
          <w:lang w:val="de-CH" w:eastAsia="en-GB"/>
        </w:rPr>
      </w:pPr>
      <w:r w:rsidRPr="00957005">
        <w:rPr>
          <w:rFonts w:ascii="Courier New" w:eastAsiaTheme="minorEastAsia" w:hAnsi="Courier New" w:cs="Courier New"/>
          <w:b/>
          <w:bCs/>
          <w:color w:val="FF0000"/>
          <w:kern w:val="24"/>
          <w:lang w:val="de-CH" w:eastAsia="en-GB"/>
        </w:rPr>
        <w:t>summary(model)</w:t>
      </w:r>
    </w:p>
    <w:p w14:paraId="6011DDFB" w14:textId="77777777" w:rsidR="006E1E47" w:rsidRPr="00957005" w:rsidRDefault="006E1E47" w:rsidP="00422C30">
      <w:pPr>
        <w:spacing w:line="240" w:lineRule="auto"/>
        <w:textAlignment w:val="baseline"/>
        <w:rPr>
          <w:rFonts w:ascii="Courier New" w:eastAsiaTheme="minorEastAsia" w:hAnsi="Courier New" w:cs="Courier New"/>
          <w:b/>
          <w:bCs/>
          <w:color w:val="0000FF"/>
          <w:kern w:val="24"/>
          <w:lang w:val="de-CH" w:eastAsia="en-GB"/>
        </w:rPr>
      </w:pPr>
    </w:p>
    <w:p w14:paraId="5DF534A4"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Parametric coefficients:</w:t>
      </w:r>
    </w:p>
    <w:p w14:paraId="22F16B32"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Estimate Std. Error t value Pr(&gt;|t|)    </w:t>
      </w:r>
    </w:p>
    <w:p w14:paraId="22AA1B0F"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(Intercept)  19.5143     0.9309   20.96   &lt;2e-16 ***</w:t>
      </w:r>
    </w:p>
    <w:p w14:paraId="72DCC345"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w:t>
      </w:r>
    </w:p>
    <w:p w14:paraId="1A3C3072"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Signif. codes:  0 ‘***’ 0.001 ‘**’ 0.01 ‘*’ 0.05 ‘.’ 0.1 ‘ ’ 1</w:t>
      </w:r>
    </w:p>
    <w:p w14:paraId="121B3AFE"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Approximate significance of smooth terms:</w:t>
      </w:r>
    </w:p>
    <w:p w14:paraId="39B2D0E1"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 xml:space="preserve">              edf Ref.df     F  p-value    </w:t>
      </w:r>
    </w:p>
    <w:p w14:paraId="1C0420D5"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s(log_AREA) 2.884  3.628 21.14 6.63e-11 ***</w:t>
      </w:r>
    </w:p>
    <w:p w14:paraId="656C3DBB"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lastRenderedPageBreak/>
        <w:t>---</w:t>
      </w:r>
    </w:p>
    <w:p w14:paraId="04890B2D"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Signif. codes:  0 ‘***’ 0.001 ‘**’ 0.01 ‘*’ 0.05 ‘.’ 0.1 ‘ ’ 1</w:t>
      </w:r>
    </w:p>
    <w:p w14:paraId="187E6177" w14:textId="77777777" w:rsidR="00422C30" w:rsidRPr="00957005" w:rsidRDefault="00422C30" w:rsidP="00422C30">
      <w:pPr>
        <w:spacing w:line="240" w:lineRule="auto"/>
        <w:textAlignment w:val="baseline"/>
        <w:rPr>
          <w:rFonts w:ascii="Times New Roman" w:eastAsia="Times New Roman" w:hAnsi="Times New Roman"/>
          <w:b/>
          <w:color w:val="0000FF"/>
          <w:lang w:val="de-CH" w:eastAsia="en-GB"/>
        </w:rPr>
      </w:pPr>
      <w:r w:rsidRPr="00957005">
        <w:rPr>
          <w:rFonts w:ascii="Courier New" w:eastAsiaTheme="minorEastAsia" w:hAnsi="Courier New" w:cs="Courier New"/>
          <w:b/>
          <w:bCs/>
          <w:color w:val="0000FF"/>
          <w:kern w:val="24"/>
          <w:lang w:val="de-CH" w:eastAsia="en-GB"/>
        </w:rPr>
        <w:t>R-sq.(adj) =  0.579   Deviance explained = 60.1%</w:t>
      </w:r>
    </w:p>
    <w:p w14:paraId="436DDAD6" w14:textId="77777777" w:rsidR="00422C30" w:rsidRPr="00957005" w:rsidRDefault="00422C30" w:rsidP="00422C30">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GCV = 52.145  Scale est. = 48.529    n = 56</w:t>
      </w:r>
    </w:p>
    <w:p w14:paraId="33AF1CA8" w14:textId="77777777" w:rsidR="006E1E47" w:rsidRPr="00957005" w:rsidRDefault="006E1E47" w:rsidP="00422C30">
      <w:pPr>
        <w:spacing w:line="240" w:lineRule="auto"/>
        <w:textAlignment w:val="baseline"/>
        <w:rPr>
          <w:rFonts w:ascii="Times New Roman" w:eastAsia="Times New Roman" w:hAnsi="Times New Roman"/>
          <w:b/>
          <w:color w:val="0000FF"/>
          <w:lang w:val="de-CH" w:eastAsia="en-GB"/>
        </w:rPr>
      </w:pPr>
    </w:p>
    <w:p w14:paraId="1718F657" w14:textId="6BB9BACF" w:rsidR="006E1E47" w:rsidRPr="00957005" w:rsidRDefault="006E1E47" w:rsidP="006E1E47">
      <w:pPr>
        <w:pStyle w:val="Textkrper"/>
        <w:rPr>
          <w:lang w:val="de-CH"/>
        </w:rPr>
      </w:pPr>
      <w:r w:rsidRPr="00957005">
        <w:rPr>
          <w:lang w:val="de-CH"/>
        </w:rPr>
        <w:t xml:space="preserve">Wie wir sehen, bekommen wir </w:t>
      </w:r>
      <w:r w:rsidR="00DB28AF" w:rsidRPr="00957005">
        <w:rPr>
          <w:lang w:val="de-CH"/>
        </w:rPr>
        <w:t>für die Beziehung geschätzte Freiheitsgrade und einen geschätzten p-Wert. Der eigentliche Kurvenverlauf wird dagegen nicht in Parametern ausgedrückt und ist nicht direkt zugänglich. Wir können ihn jedoch plotten:</w:t>
      </w:r>
    </w:p>
    <w:p w14:paraId="026275F4" w14:textId="74A4DBB7" w:rsidR="00DB28AF" w:rsidRPr="00957005" w:rsidRDefault="00DB28AF" w:rsidP="00DB28AF">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plot(log_AREA,</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ABUND,</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pch=16)</w:t>
      </w:r>
    </w:p>
    <w:p w14:paraId="1653CB1D" w14:textId="2531A609" w:rsidR="00DB28AF" w:rsidRPr="00957005" w:rsidRDefault="00DB28AF" w:rsidP="00DB28AF">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xv</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seq(-1,</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4,</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by=0.1)</w:t>
      </w:r>
    </w:p>
    <w:p w14:paraId="27A3D73A" w14:textId="7E1890F0" w:rsidR="00DB28AF" w:rsidRPr="00957005" w:rsidRDefault="00DB28AF" w:rsidP="00DB28AF">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yv</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predict(model,</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list(log_AREA=xv))</w:t>
      </w:r>
    </w:p>
    <w:p w14:paraId="5384A5AF" w14:textId="2C8986D1" w:rsidR="00DB28AF" w:rsidRPr="00957005" w:rsidRDefault="00DB28AF" w:rsidP="00DB28AF">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lines(xv,</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yv,</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lwd=2,</w:t>
      </w:r>
      <w:r w:rsidR="001F659C"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col="red")</w:t>
      </w:r>
    </w:p>
    <w:p w14:paraId="301D3652" w14:textId="77777777" w:rsidR="00DB28AF" w:rsidRPr="00957005" w:rsidRDefault="00DB28AF" w:rsidP="004F43D2">
      <w:pPr>
        <w:spacing w:line="240" w:lineRule="auto"/>
        <w:textAlignment w:val="baseline"/>
        <w:rPr>
          <w:rFonts w:ascii="Courier New" w:eastAsiaTheme="minorEastAsia" w:hAnsi="Courier New" w:cs="Courier New"/>
          <w:b/>
          <w:bCs/>
          <w:color w:val="FF0000"/>
          <w:kern w:val="24"/>
          <w:lang w:val="de-CH" w:eastAsia="en-GB"/>
        </w:rPr>
      </w:pPr>
    </w:p>
    <w:p w14:paraId="390810C9" w14:textId="11578D40" w:rsidR="004F43D2" w:rsidRPr="00957005" w:rsidRDefault="004F43D2" w:rsidP="004F43D2">
      <w:pPr>
        <w:pStyle w:val="Textkrper"/>
        <w:jc w:val="center"/>
        <w:rPr>
          <w:lang w:val="de-CH"/>
        </w:rPr>
      </w:pPr>
      <w:r w:rsidRPr="00957005">
        <w:rPr>
          <w:noProof/>
          <w:lang w:val="de-CH" w:eastAsia="en-GB"/>
        </w:rPr>
        <w:drawing>
          <wp:inline distT="0" distB="0" distL="0" distR="0" wp14:anchorId="66D298B4" wp14:editId="3E718091">
            <wp:extent cx="4021200" cy="3581507"/>
            <wp:effectExtent l="0" t="0" r="0" b="0"/>
            <wp:docPr id="297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t="8747" b="2187"/>
                    <a:stretch/>
                  </pic:blipFill>
                  <pic:spPr bwMode="auto">
                    <a:xfrm>
                      <a:off x="0" y="0"/>
                      <a:ext cx="4021200" cy="358150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99AAE47" w14:textId="77777777" w:rsidR="002D040B" w:rsidRPr="00957005" w:rsidRDefault="002D040B" w:rsidP="00B1528D">
      <w:pPr>
        <w:pStyle w:val="Textkrper"/>
        <w:rPr>
          <w:lang w:val="de-CH"/>
        </w:rPr>
      </w:pPr>
    </w:p>
    <w:p w14:paraId="5DEFCC78" w14:textId="22AB1D95" w:rsidR="00B1528D" w:rsidRPr="00957005" w:rsidRDefault="00BF708A" w:rsidP="00B1528D">
      <w:pPr>
        <w:pStyle w:val="Textkrper"/>
        <w:rPr>
          <w:lang w:val="de-CH"/>
        </w:rPr>
      </w:pPr>
      <w:r w:rsidRPr="00957005">
        <w:rPr>
          <w:lang w:val="de-CH"/>
        </w:rPr>
        <w:t xml:space="preserve">Zusammenfassend lässt sich sagen, dass GAMs </w:t>
      </w:r>
      <w:r w:rsidR="005C4EE6" w:rsidRPr="00957005">
        <w:rPr>
          <w:lang w:val="de-CH"/>
        </w:rPr>
        <w:t xml:space="preserve">zwar zu den </w:t>
      </w:r>
      <w:r w:rsidRPr="00957005">
        <w:rPr>
          <w:lang w:val="de-CH"/>
        </w:rPr>
        <w:t>inferenzstatistische</w:t>
      </w:r>
      <w:r w:rsidR="005C4EE6" w:rsidRPr="00957005">
        <w:rPr>
          <w:lang w:val="de-CH"/>
        </w:rPr>
        <w:t>n</w:t>
      </w:r>
      <w:r w:rsidRPr="00957005">
        <w:rPr>
          <w:lang w:val="de-CH"/>
        </w:rPr>
        <w:t xml:space="preserve"> Verfahren </w:t>
      </w:r>
      <w:r w:rsidR="005C4EE6" w:rsidRPr="00957005">
        <w:rPr>
          <w:lang w:val="de-CH"/>
        </w:rPr>
        <w:t>gehörten</w:t>
      </w:r>
      <w:r w:rsidRPr="00957005">
        <w:rPr>
          <w:lang w:val="de-CH"/>
        </w:rPr>
        <w:t>, aber anders als alle anderen derartigen Verfahren, die wir im Kurs kennenlernen kein direkt zugängliches und interpretierbares Modell auspucken</w:t>
      </w:r>
      <w:r w:rsidR="0086681A" w:rsidRPr="00957005">
        <w:rPr>
          <w:lang w:val="de-CH"/>
        </w:rPr>
        <w:t>. Es ist also kaum möglich, GAMs zwischen verschiedenen Situationen zu vergleichen oder GAMs heranzuziehen, um ein mechanistisches Verständnis der zugrundeliegenden Prozesse zu entwickeln.</w:t>
      </w:r>
      <w:r w:rsidR="00EF58B6" w:rsidRPr="00957005">
        <w:rPr>
          <w:lang w:val="de-CH"/>
        </w:rPr>
        <w:t xml:space="preserve"> </w:t>
      </w:r>
      <w:r w:rsidR="0086681A" w:rsidRPr="00957005">
        <w:rPr>
          <w:lang w:val="de-CH"/>
        </w:rPr>
        <w:t>GAM</w:t>
      </w:r>
      <w:r w:rsidR="005C4EE6" w:rsidRPr="00957005">
        <w:rPr>
          <w:lang w:val="de-CH"/>
        </w:rPr>
        <w:t>s</w:t>
      </w:r>
      <w:r w:rsidR="0086681A" w:rsidRPr="00957005">
        <w:rPr>
          <w:lang w:val="de-CH"/>
        </w:rPr>
        <w:t xml:space="preserve"> sind vor allem dann beliebt, wenn man mutmasslich komplexe </w:t>
      </w:r>
      <w:r w:rsidR="00D2578E" w:rsidRPr="00957005">
        <w:rPr>
          <w:lang w:val="de-CH"/>
        </w:rPr>
        <w:t xml:space="preserve">Beziehungen mit vielen Prädiktoren hat und es einem nicht um das Modell und seine Parameter an sich geht, sondern um möglichst gute Inter- und Extrapolation auf neue </w:t>
      </w:r>
      <w:r w:rsidR="00D2578E" w:rsidRPr="00957005">
        <w:rPr>
          <w:i/>
          <w:lang w:val="de-CH"/>
        </w:rPr>
        <w:t>x</w:t>
      </w:r>
      <w:r w:rsidR="00D2578E" w:rsidRPr="00957005">
        <w:rPr>
          <w:lang w:val="de-CH"/>
        </w:rPr>
        <w:t>-Werte</w:t>
      </w:r>
      <w:r w:rsidR="00965A71" w:rsidRPr="00957005">
        <w:rPr>
          <w:lang w:val="de-CH"/>
        </w:rPr>
        <w:t>. Ein beliebte</w:t>
      </w:r>
      <w:r w:rsidR="00A77800" w:rsidRPr="00957005">
        <w:rPr>
          <w:lang w:val="de-CH"/>
        </w:rPr>
        <w:t>s</w:t>
      </w:r>
      <w:r w:rsidR="00965A71" w:rsidRPr="00957005">
        <w:rPr>
          <w:lang w:val="de-CH"/>
        </w:rPr>
        <w:t xml:space="preserve"> Feld sind </w:t>
      </w:r>
      <w:r w:rsidR="005C4EE6" w:rsidRPr="00957005">
        <w:rPr>
          <w:lang w:val="de-CH"/>
        </w:rPr>
        <w:t xml:space="preserve">sogenannte </w:t>
      </w:r>
      <w:r w:rsidR="00965A71" w:rsidRPr="00957005">
        <w:rPr>
          <w:i/>
          <w:lang w:val="de-CH"/>
        </w:rPr>
        <w:t>species distribution models</w:t>
      </w:r>
      <w:r w:rsidR="00965A71" w:rsidRPr="00957005">
        <w:rPr>
          <w:lang w:val="de-CH"/>
        </w:rPr>
        <w:t xml:space="preserve"> (SDMs), die mit aktuellen Artvorkommens- und Umweltdaten „gefüttert“ werden, um dann vorherzusagen, wie die Artverbreitung sich unter geänderten Umweltbedingungen (</w:t>
      </w:r>
      <w:r w:rsidR="00965A71" w:rsidRPr="00957005">
        <w:rPr>
          <w:i/>
          <w:lang w:val="de-CH"/>
        </w:rPr>
        <w:t>global change</w:t>
      </w:r>
      <w:r w:rsidR="00965A71" w:rsidRPr="00957005">
        <w:rPr>
          <w:lang w:val="de-CH"/>
        </w:rPr>
        <w:t>-Szenarien) ändern wird.</w:t>
      </w:r>
    </w:p>
    <w:p w14:paraId="60E3CD46" w14:textId="77777777" w:rsidR="00C16011" w:rsidRPr="00957005" w:rsidRDefault="00C16011" w:rsidP="001F6A5C">
      <w:pPr>
        <w:pStyle w:val="berschrift2"/>
      </w:pPr>
      <w:bookmarkStart w:id="110" w:name="_Toc117278835"/>
      <w:r w:rsidRPr="00957005">
        <w:lastRenderedPageBreak/>
        <w:t>Zusammenfassung</w:t>
      </w:r>
      <w:bookmarkEnd w:id="110"/>
    </w:p>
    <w:p w14:paraId="55563C5A" w14:textId="77777777" w:rsidR="000505A0" w:rsidRPr="00957005" w:rsidRDefault="000505A0"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i/>
          <w:lang w:val="de-CH" w:eastAsia="en-GB"/>
        </w:rPr>
        <w:t>Generalized linear models</w:t>
      </w:r>
      <w:r w:rsidRPr="00957005">
        <w:rPr>
          <w:rFonts w:ascii="Arial" w:eastAsia="Times New Roman" w:hAnsi="Arial" w:cs="Arial"/>
          <w:b/>
          <w:lang w:val="de-CH" w:eastAsia="en-GB"/>
        </w:rPr>
        <w:t xml:space="preserve"> (GLMs)</w:t>
      </w:r>
      <w:r w:rsidRPr="00957005">
        <w:rPr>
          <w:rFonts w:ascii="Arial" w:eastAsia="Times New Roman" w:hAnsi="Arial" w:cs="Arial"/>
          <w:lang w:val="de-CH" w:eastAsia="en-GB"/>
        </w:rPr>
        <w:t xml:space="preserve"> erlauben Regressionen mit </w:t>
      </w:r>
      <w:r w:rsidRPr="00957005">
        <w:rPr>
          <w:rFonts w:ascii="Arial" w:eastAsia="Times New Roman" w:hAnsi="Arial" w:cs="Arial"/>
          <w:b/>
          <w:lang w:val="de-CH" w:eastAsia="en-GB"/>
        </w:rPr>
        <w:t>anderen Varianzstrukturen und Residuenverteilungen</w:t>
      </w:r>
      <w:r w:rsidRPr="00957005">
        <w:rPr>
          <w:rFonts w:ascii="Arial" w:eastAsia="Times New Roman" w:hAnsi="Arial" w:cs="Arial"/>
          <w:lang w:val="de-CH" w:eastAsia="en-GB"/>
        </w:rPr>
        <w:t xml:space="preserve"> als lineare Regressionen.</w:t>
      </w:r>
    </w:p>
    <w:p w14:paraId="6856223C" w14:textId="0F7FB983" w:rsidR="000505A0" w:rsidRPr="00957005" w:rsidRDefault="00AC4C1F"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Unter den GLMs sind zwei besonders gebräuchlich: </w:t>
      </w:r>
      <w:r w:rsidRPr="00957005">
        <w:rPr>
          <w:rFonts w:ascii="Arial" w:eastAsia="Times New Roman" w:hAnsi="Arial" w:cs="Arial"/>
          <w:b/>
          <w:lang w:val="de-CH" w:eastAsia="en-GB"/>
        </w:rPr>
        <w:t>l</w:t>
      </w:r>
      <w:r w:rsidR="000505A0" w:rsidRPr="00957005">
        <w:rPr>
          <w:rFonts w:ascii="Arial" w:eastAsia="Times New Roman" w:hAnsi="Arial" w:cs="Arial"/>
          <w:b/>
          <w:lang w:val="de-CH" w:eastAsia="en-GB"/>
        </w:rPr>
        <w:t>ogistische Regressionen</w:t>
      </w:r>
      <w:r w:rsidR="000505A0" w:rsidRPr="00957005">
        <w:rPr>
          <w:rFonts w:ascii="Arial" w:eastAsia="Times New Roman" w:hAnsi="Arial" w:cs="Arial"/>
          <w:lang w:val="de-CH" w:eastAsia="en-GB"/>
        </w:rPr>
        <w:t xml:space="preserve"> werden für </w:t>
      </w:r>
      <w:r w:rsidR="000505A0" w:rsidRPr="00957005">
        <w:rPr>
          <w:rFonts w:ascii="Arial" w:eastAsia="Times New Roman" w:hAnsi="Arial" w:cs="Arial"/>
          <w:b/>
          <w:lang w:val="de-CH" w:eastAsia="en-GB"/>
        </w:rPr>
        <w:t>binäre Daten</w:t>
      </w:r>
      <w:r w:rsidR="000505A0" w:rsidRPr="00957005">
        <w:rPr>
          <w:rFonts w:ascii="Arial" w:eastAsia="Times New Roman" w:hAnsi="Arial" w:cs="Arial"/>
          <w:lang w:val="de-CH" w:eastAsia="en-GB"/>
        </w:rPr>
        <w:t xml:space="preserve">, </w:t>
      </w:r>
      <w:r w:rsidR="000505A0" w:rsidRPr="00957005">
        <w:rPr>
          <w:rFonts w:ascii="Arial" w:eastAsia="Times New Roman" w:hAnsi="Arial" w:cs="Arial"/>
          <w:b/>
          <w:lang w:val="de-CH" w:eastAsia="en-GB"/>
        </w:rPr>
        <w:t>(Quasi-) Poisson-Regressionen</w:t>
      </w:r>
      <w:r w:rsidR="000505A0" w:rsidRPr="00957005">
        <w:rPr>
          <w:rFonts w:ascii="Arial" w:eastAsia="Times New Roman" w:hAnsi="Arial" w:cs="Arial"/>
          <w:lang w:val="de-CH" w:eastAsia="en-GB"/>
        </w:rPr>
        <w:t xml:space="preserve"> für </w:t>
      </w:r>
      <w:r w:rsidR="000505A0" w:rsidRPr="00957005">
        <w:rPr>
          <w:rFonts w:ascii="Arial" w:eastAsia="Times New Roman" w:hAnsi="Arial" w:cs="Arial"/>
          <w:b/>
          <w:lang w:val="de-CH" w:eastAsia="en-GB"/>
        </w:rPr>
        <w:t>Zähldaten</w:t>
      </w:r>
      <w:r w:rsidR="000505A0" w:rsidRPr="00957005">
        <w:rPr>
          <w:rFonts w:ascii="Arial" w:eastAsia="Times New Roman" w:hAnsi="Arial" w:cs="Arial"/>
          <w:lang w:val="de-CH" w:eastAsia="en-GB"/>
        </w:rPr>
        <w:t xml:space="preserve"> verwendet.</w:t>
      </w:r>
    </w:p>
    <w:p w14:paraId="3A746909" w14:textId="77777777" w:rsidR="000505A0" w:rsidRPr="00957005" w:rsidRDefault="000505A0"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lang w:val="de-CH" w:eastAsia="en-GB"/>
        </w:rPr>
        <w:t>Nicht-lineare Regressionen</w:t>
      </w:r>
      <w:r w:rsidRPr="00957005">
        <w:rPr>
          <w:rFonts w:ascii="Arial" w:eastAsia="Times New Roman" w:hAnsi="Arial" w:cs="Arial"/>
          <w:lang w:val="de-CH" w:eastAsia="en-GB"/>
        </w:rPr>
        <w:t xml:space="preserve"> erlauben die direkte </w:t>
      </w:r>
      <w:r w:rsidRPr="00957005">
        <w:rPr>
          <w:rFonts w:ascii="Arial" w:eastAsia="Times New Roman" w:hAnsi="Arial" w:cs="Arial"/>
          <w:b/>
          <w:lang w:val="de-CH" w:eastAsia="en-GB"/>
        </w:rPr>
        <w:t>Modellierung nicht-linearer und nicht-polynomialer Beziehungen</w:t>
      </w:r>
      <w:r w:rsidRPr="00957005">
        <w:rPr>
          <w:rFonts w:ascii="Arial" w:eastAsia="Times New Roman" w:hAnsi="Arial" w:cs="Arial"/>
          <w:lang w:val="de-CH" w:eastAsia="en-GB"/>
        </w:rPr>
        <w:t>.</w:t>
      </w:r>
    </w:p>
    <w:p w14:paraId="1EEE5B08" w14:textId="0CBAE577" w:rsidR="000505A0" w:rsidRPr="00957005" w:rsidRDefault="000505A0"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Typische Fälle für nicht-lineare Regressionen sind die </w:t>
      </w:r>
      <w:r w:rsidRPr="00957005">
        <w:rPr>
          <w:rFonts w:ascii="Arial" w:eastAsia="Times New Roman" w:hAnsi="Arial" w:cs="Arial"/>
          <w:b/>
          <w:lang w:val="de-CH" w:eastAsia="en-GB"/>
        </w:rPr>
        <w:t>Potenzfunktion</w:t>
      </w:r>
      <w:r w:rsidRPr="00957005">
        <w:rPr>
          <w:rFonts w:ascii="Arial" w:eastAsia="Times New Roman" w:hAnsi="Arial" w:cs="Arial"/>
          <w:lang w:val="de-CH" w:eastAsia="en-GB"/>
        </w:rPr>
        <w:t xml:space="preserve"> und verschiedene </w:t>
      </w:r>
      <w:r w:rsidRPr="00957005">
        <w:rPr>
          <w:rFonts w:ascii="Arial" w:eastAsia="Times New Roman" w:hAnsi="Arial" w:cs="Arial"/>
          <w:b/>
          <w:lang w:val="de-CH" w:eastAsia="en-GB"/>
        </w:rPr>
        <w:t>«Sättigungsfunktionen»</w:t>
      </w:r>
      <w:r w:rsidRPr="00957005">
        <w:rPr>
          <w:rFonts w:ascii="Arial" w:eastAsia="Times New Roman" w:hAnsi="Arial" w:cs="Arial"/>
          <w:lang w:val="de-CH" w:eastAsia="en-GB"/>
        </w:rPr>
        <w:t xml:space="preserve"> (z. B. Michaelis-Menten-Funktion)</w:t>
      </w:r>
      <w:r w:rsidR="00B068E5" w:rsidRPr="00957005">
        <w:rPr>
          <w:rFonts w:ascii="Arial" w:eastAsia="Times New Roman" w:hAnsi="Arial" w:cs="Arial"/>
          <w:lang w:val="de-CH" w:eastAsia="en-GB"/>
        </w:rPr>
        <w:t>.</w:t>
      </w:r>
    </w:p>
    <w:p w14:paraId="1657C087" w14:textId="77777777" w:rsidR="000505A0" w:rsidRPr="00957005" w:rsidRDefault="000505A0"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lang w:val="de-CH" w:eastAsia="en-GB"/>
        </w:rPr>
        <w:t>LOWESS</w:t>
      </w:r>
      <w:r w:rsidRPr="00957005">
        <w:rPr>
          <w:rFonts w:ascii="Arial" w:eastAsia="Times New Roman" w:hAnsi="Arial" w:cs="Arial"/>
          <w:lang w:val="de-CH" w:eastAsia="en-GB"/>
        </w:rPr>
        <w:t xml:space="preserve"> dient der </w:t>
      </w:r>
      <w:r w:rsidRPr="00957005">
        <w:rPr>
          <w:rFonts w:ascii="Arial" w:eastAsia="Times New Roman" w:hAnsi="Arial" w:cs="Arial"/>
          <w:b/>
          <w:lang w:val="de-CH" w:eastAsia="en-GB"/>
        </w:rPr>
        <w:t>Visualisierung eines Trends</w:t>
      </w:r>
      <w:r w:rsidRPr="00957005">
        <w:rPr>
          <w:rFonts w:ascii="Arial" w:eastAsia="Times New Roman" w:hAnsi="Arial" w:cs="Arial"/>
          <w:lang w:val="de-CH" w:eastAsia="en-GB"/>
        </w:rPr>
        <w:t xml:space="preserve"> (explorative Datenanalyse).</w:t>
      </w:r>
    </w:p>
    <w:p w14:paraId="3F81B1D1" w14:textId="1E72B422" w:rsidR="000505A0" w:rsidRPr="00957005" w:rsidRDefault="00B068E5" w:rsidP="00E01EDA">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i/>
          <w:lang w:val="de-CH" w:eastAsia="en-GB"/>
        </w:rPr>
        <w:t xml:space="preserve">Generalized additive models </w:t>
      </w:r>
      <w:r w:rsidRPr="00957005">
        <w:rPr>
          <w:rFonts w:ascii="Arial" w:eastAsia="Times New Roman" w:hAnsi="Arial" w:cs="Arial"/>
          <w:b/>
          <w:lang w:val="de-CH" w:eastAsia="en-GB"/>
        </w:rPr>
        <w:t>(</w:t>
      </w:r>
      <w:r w:rsidR="000505A0" w:rsidRPr="00957005">
        <w:rPr>
          <w:rFonts w:ascii="Arial" w:eastAsia="Times New Roman" w:hAnsi="Arial" w:cs="Arial"/>
          <w:b/>
          <w:lang w:val="de-CH" w:eastAsia="en-GB"/>
        </w:rPr>
        <w:t>GAMs</w:t>
      </w:r>
      <w:r w:rsidRPr="00957005">
        <w:rPr>
          <w:rFonts w:ascii="Arial" w:eastAsia="Times New Roman" w:hAnsi="Arial" w:cs="Arial"/>
          <w:b/>
          <w:lang w:val="de-CH" w:eastAsia="en-GB"/>
        </w:rPr>
        <w:t>)</w:t>
      </w:r>
      <w:r w:rsidR="000505A0" w:rsidRPr="00957005">
        <w:rPr>
          <w:rFonts w:ascii="Arial" w:eastAsia="Times New Roman" w:hAnsi="Arial" w:cs="Arial"/>
          <w:b/>
          <w:lang w:val="de-CH" w:eastAsia="en-GB"/>
        </w:rPr>
        <w:t xml:space="preserve"> </w:t>
      </w:r>
      <w:r w:rsidR="000505A0" w:rsidRPr="00957005">
        <w:rPr>
          <w:rFonts w:ascii="Arial" w:eastAsia="Times New Roman" w:hAnsi="Arial" w:cs="Arial"/>
          <w:lang w:val="de-CH" w:eastAsia="en-GB"/>
        </w:rPr>
        <w:t xml:space="preserve">können sowohl zum selben Zweck aber auch zum Aufbauen von </w:t>
      </w:r>
      <w:r w:rsidR="000505A0" w:rsidRPr="00957005">
        <w:rPr>
          <w:rFonts w:ascii="Arial" w:eastAsia="Times New Roman" w:hAnsi="Arial" w:cs="Arial"/>
          <w:b/>
          <w:lang w:val="de-CH" w:eastAsia="en-GB"/>
        </w:rPr>
        <w:t>pr</w:t>
      </w:r>
      <w:r w:rsidR="00325AB3" w:rsidRPr="00957005">
        <w:rPr>
          <w:rFonts w:ascii="Arial" w:eastAsia="Times New Roman" w:hAnsi="Arial" w:cs="Arial"/>
          <w:b/>
          <w:lang w:val="de-CH" w:eastAsia="en-GB"/>
        </w:rPr>
        <w:t>ä</w:t>
      </w:r>
      <w:r w:rsidR="000505A0" w:rsidRPr="00957005">
        <w:rPr>
          <w:rFonts w:ascii="Arial" w:eastAsia="Times New Roman" w:hAnsi="Arial" w:cs="Arial"/>
          <w:b/>
          <w:lang w:val="de-CH" w:eastAsia="en-GB"/>
        </w:rPr>
        <w:t xml:space="preserve">diktiven Modellen </w:t>
      </w:r>
      <w:r w:rsidR="000505A0" w:rsidRPr="00957005">
        <w:rPr>
          <w:rFonts w:ascii="Arial" w:eastAsia="Times New Roman" w:hAnsi="Arial" w:cs="Arial"/>
          <w:lang w:val="de-CH" w:eastAsia="en-GB"/>
        </w:rPr>
        <w:t>verwendet werden, haben aber anders als typische Regressionstechniken keine leicht interpretier- und vergleichbare Parameter.</w:t>
      </w:r>
    </w:p>
    <w:p w14:paraId="220646D2" w14:textId="77777777" w:rsidR="00E43461" w:rsidRPr="00957005" w:rsidRDefault="00E43461" w:rsidP="001F6A5C">
      <w:pPr>
        <w:pStyle w:val="berschrift2"/>
      </w:pPr>
      <w:bookmarkStart w:id="111" w:name="_Toc117278836"/>
      <w:r w:rsidRPr="00957005">
        <w:t>Weiterführende Literatur</w:t>
      </w:r>
      <w:bookmarkEnd w:id="111"/>
    </w:p>
    <w:p w14:paraId="074A6DC6" w14:textId="77777777" w:rsidR="00BD736A" w:rsidRPr="00957005" w:rsidRDefault="00BD736A" w:rsidP="00BD736A">
      <w:pPr>
        <w:pStyle w:val="Literatur"/>
        <w:rPr>
          <w:b/>
          <w:lang w:val="de-CH"/>
        </w:rPr>
      </w:pPr>
      <w:r w:rsidRPr="00957005">
        <w:rPr>
          <w:b/>
          <w:lang w:val="de-CH"/>
        </w:rPr>
        <w:t xml:space="preserve">Crawley, M.J. 2015. </w:t>
      </w:r>
      <w:r w:rsidRPr="00957005">
        <w:rPr>
          <w:b/>
          <w:i/>
          <w:lang w:val="de-CH"/>
        </w:rPr>
        <w:t>Statistics – An introduction using R</w:t>
      </w:r>
      <w:r w:rsidRPr="00957005">
        <w:rPr>
          <w:b/>
          <w:lang w:val="de-CH"/>
        </w:rPr>
        <w:t>. 2nd ed. John Wiley &amp; Sons, Chichester, UK: 339 pp.</w:t>
      </w:r>
    </w:p>
    <w:p w14:paraId="4D61F1F6" w14:textId="0F8361C8" w:rsidR="00BD736A" w:rsidRPr="00957005" w:rsidRDefault="00BD736A" w:rsidP="00BD736A">
      <w:pPr>
        <w:pStyle w:val="Literatur"/>
        <w:ind w:firstLine="0"/>
        <w:rPr>
          <w:b/>
          <w:lang w:val="de-CH"/>
        </w:rPr>
      </w:pPr>
      <w:r w:rsidRPr="00957005">
        <w:rPr>
          <w:b/>
          <w:lang w:val="de-CH"/>
        </w:rPr>
        <w:t>- Chapter 7: Regression (pp. 14</w:t>
      </w:r>
      <w:r w:rsidR="00A76FEC" w:rsidRPr="00957005">
        <w:rPr>
          <w:b/>
          <w:lang w:val="de-CH"/>
        </w:rPr>
        <w:t>2–145</w:t>
      </w:r>
      <w:r w:rsidR="00F43004" w:rsidRPr="00957005">
        <w:rPr>
          <w:b/>
          <w:lang w:val="de-CH"/>
        </w:rPr>
        <w:t xml:space="preserve"> [Non-linear regression], </w:t>
      </w:r>
      <w:r w:rsidR="00A360E9" w:rsidRPr="00957005">
        <w:rPr>
          <w:b/>
          <w:lang w:val="de-CH"/>
        </w:rPr>
        <w:t>pp. 146–148 [GAMs]</w:t>
      </w:r>
      <w:r w:rsidRPr="00957005">
        <w:rPr>
          <w:b/>
          <w:lang w:val="de-CH"/>
        </w:rPr>
        <w:t>)</w:t>
      </w:r>
    </w:p>
    <w:p w14:paraId="418C4A93" w14:textId="3279C661" w:rsidR="00BD736A" w:rsidRPr="00957005" w:rsidRDefault="00BD736A" w:rsidP="00BD736A">
      <w:pPr>
        <w:pStyle w:val="Literatur"/>
        <w:ind w:firstLine="0"/>
        <w:rPr>
          <w:b/>
          <w:lang w:val="de-CH"/>
        </w:rPr>
      </w:pPr>
      <w:r w:rsidRPr="00957005">
        <w:rPr>
          <w:b/>
          <w:lang w:val="de-CH"/>
        </w:rPr>
        <w:t xml:space="preserve">- Chapter </w:t>
      </w:r>
      <w:r w:rsidR="00A360E9" w:rsidRPr="00957005">
        <w:rPr>
          <w:b/>
          <w:lang w:val="de-CH"/>
        </w:rPr>
        <w:t>12</w:t>
      </w:r>
      <w:r w:rsidRPr="00957005">
        <w:rPr>
          <w:b/>
          <w:lang w:val="de-CH"/>
        </w:rPr>
        <w:t xml:space="preserve">: </w:t>
      </w:r>
      <w:r w:rsidR="00A360E9" w:rsidRPr="00957005">
        <w:rPr>
          <w:b/>
          <w:lang w:val="de-CH"/>
        </w:rPr>
        <w:t>Other Response Variables</w:t>
      </w:r>
    </w:p>
    <w:p w14:paraId="3E15CBEF" w14:textId="4271D1D0" w:rsidR="00BD736A" w:rsidRPr="00957005" w:rsidRDefault="00BD736A" w:rsidP="00BD736A">
      <w:pPr>
        <w:pStyle w:val="Literatur"/>
        <w:ind w:firstLine="0"/>
        <w:rPr>
          <w:b/>
          <w:lang w:val="de-CH"/>
        </w:rPr>
      </w:pPr>
      <w:r w:rsidRPr="00957005">
        <w:rPr>
          <w:b/>
          <w:lang w:val="de-CH"/>
        </w:rPr>
        <w:t>- Chapter 1</w:t>
      </w:r>
      <w:r w:rsidR="00A360E9" w:rsidRPr="00957005">
        <w:rPr>
          <w:b/>
          <w:lang w:val="de-CH"/>
        </w:rPr>
        <w:t>3</w:t>
      </w:r>
      <w:r w:rsidRPr="00957005">
        <w:rPr>
          <w:b/>
          <w:lang w:val="de-CH"/>
        </w:rPr>
        <w:t xml:space="preserve">: </w:t>
      </w:r>
      <w:r w:rsidR="00A360E9" w:rsidRPr="00957005">
        <w:rPr>
          <w:b/>
          <w:lang w:val="de-CH"/>
        </w:rPr>
        <w:t>Count</w:t>
      </w:r>
      <w:r w:rsidR="00DD3321" w:rsidRPr="00957005">
        <w:rPr>
          <w:b/>
          <w:lang w:val="de-CH"/>
        </w:rPr>
        <w:t xml:space="preserve"> Data</w:t>
      </w:r>
    </w:p>
    <w:p w14:paraId="782B2606" w14:textId="2A5EAC11" w:rsidR="000505A0" w:rsidRPr="00957005" w:rsidRDefault="000505A0" w:rsidP="00BD736A">
      <w:pPr>
        <w:pStyle w:val="Literatur"/>
        <w:ind w:firstLine="0"/>
        <w:rPr>
          <w:b/>
          <w:lang w:val="de-CH"/>
        </w:rPr>
      </w:pPr>
      <w:r w:rsidRPr="00957005">
        <w:rPr>
          <w:b/>
          <w:lang w:val="de-CH"/>
        </w:rPr>
        <w:t>- Chapter 15: Binary Response Variable</w:t>
      </w:r>
    </w:p>
    <w:p w14:paraId="5440063D" w14:textId="77777777" w:rsidR="00066BD7" w:rsidRPr="00957005" w:rsidRDefault="00066BD7" w:rsidP="00066BD7">
      <w:pPr>
        <w:pStyle w:val="Literatur"/>
        <w:rPr>
          <w:noProof/>
          <w:szCs w:val="21"/>
          <w:lang w:val="de-CH"/>
        </w:rPr>
      </w:pPr>
      <w:r w:rsidRPr="00957005">
        <w:rPr>
          <w:noProof/>
          <w:szCs w:val="21"/>
          <w:lang w:val="de-CH"/>
        </w:rPr>
        <w:t xml:space="preserve">Dengler, J. 2009. Which function describes the species-area relationship best? – A review and empirical evaluation. </w:t>
      </w:r>
      <w:r w:rsidRPr="00957005">
        <w:rPr>
          <w:i/>
          <w:noProof/>
          <w:szCs w:val="21"/>
          <w:lang w:val="de-CH"/>
        </w:rPr>
        <w:t>Journal of Biogeography</w:t>
      </w:r>
      <w:r w:rsidRPr="00957005">
        <w:rPr>
          <w:noProof/>
          <w:szCs w:val="21"/>
          <w:lang w:val="de-CH"/>
        </w:rPr>
        <w:t xml:space="preserve"> 36: 728–744.</w:t>
      </w:r>
    </w:p>
    <w:p w14:paraId="4752A115" w14:textId="6C7F68B1" w:rsidR="00DA7675" w:rsidRPr="00957005" w:rsidRDefault="00DA7675" w:rsidP="00DA7675">
      <w:pPr>
        <w:pStyle w:val="Literatur"/>
        <w:rPr>
          <w:lang w:val="de-CH"/>
        </w:rPr>
      </w:pPr>
      <w:r w:rsidRPr="00957005">
        <w:rPr>
          <w:lang w:val="de-CH"/>
        </w:rPr>
        <w:t xml:space="preserve">Dunn, P.K. &amp; Smyth, G.K. 2018. </w:t>
      </w:r>
      <w:r w:rsidRPr="00957005">
        <w:rPr>
          <w:i/>
          <w:lang w:val="de-CH"/>
        </w:rPr>
        <w:t>Generalized linear models with examples in R</w:t>
      </w:r>
      <w:r w:rsidRPr="00957005">
        <w:rPr>
          <w:lang w:val="de-CH"/>
        </w:rPr>
        <w:t xml:space="preserve">. </w:t>
      </w:r>
      <w:r w:rsidR="00231F00" w:rsidRPr="00957005">
        <w:rPr>
          <w:lang w:val="de-CH"/>
        </w:rPr>
        <w:t>Springer, New York, US: 562 pp.</w:t>
      </w:r>
    </w:p>
    <w:p w14:paraId="3570E6CA" w14:textId="77777777" w:rsidR="00DA7675" w:rsidRPr="00957005" w:rsidRDefault="00DA7675" w:rsidP="00DA7675">
      <w:pPr>
        <w:pStyle w:val="Literatur"/>
        <w:rPr>
          <w:lang w:val="de-CH"/>
        </w:rPr>
      </w:pPr>
      <w:r w:rsidRPr="00957005">
        <w:rPr>
          <w:lang w:val="de-CH"/>
        </w:rPr>
        <w:t xml:space="preserve">Fox, J. &amp; Weisberg, S. 2019. </w:t>
      </w:r>
      <w:r w:rsidRPr="00957005">
        <w:rPr>
          <w:i/>
          <w:lang w:val="de-CH"/>
        </w:rPr>
        <w:t>An R companion to applied regression</w:t>
      </w:r>
      <w:r w:rsidRPr="00957005">
        <w:rPr>
          <w:lang w:val="de-CH"/>
        </w:rPr>
        <w:t>. 3rd ed. SAGE Publications, Thousand Oaks, CA, US: 577 pp.</w:t>
      </w:r>
    </w:p>
    <w:p w14:paraId="3F5DF9C6" w14:textId="77777777" w:rsidR="00A92631" w:rsidRPr="00957005" w:rsidRDefault="00A92631" w:rsidP="00A92631">
      <w:pPr>
        <w:pStyle w:val="Literatur"/>
        <w:jc w:val="left"/>
        <w:rPr>
          <w:highlight w:val="white"/>
          <w:lang w:val="de-CH"/>
        </w:rPr>
      </w:pPr>
      <w:r w:rsidRPr="00957005">
        <w:rPr>
          <w:highlight w:val="white"/>
          <w:lang w:val="de-CH"/>
        </w:rPr>
        <w:t xml:space="preserve">Logan, M. 2010. </w:t>
      </w:r>
      <w:r w:rsidRPr="00957005">
        <w:rPr>
          <w:i/>
          <w:highlight w:val="white"/>
          <w:lang w:val="de-CH"/>
        </w:rPr>
        <w:t>Biostatistical design and analysis using R. A practical guide</w:t>
      </w:r>
      <w:r w:rsidRPr="00957005">
        <w:rPr>
          <w:highlight w:val="white"/>
          <w:lang w:val="de-CH"/>
        </w:rPr>
        <w:t xml:space="preserve">. Wiley-Blackwell, Oxford, UK: 546 pp., v.a. </w:t>
      </w:r>
      <w:r w:rsidRPr="00957005">
        <w:rPr>
          <w:highlight w:val="white"/>
          <w:lang w:val="de-CH"/>
        </w:rPr>
        <w:br/>
        <w:t>- pp. 178-179 (Smoother)</w:t>
      </w:r>
      <w:r w:rsidRPr="00957005">
        <w:rPr>
          <w:highlight w:val="white"/>
          <w:lang w:val="de-CH"/>
        </w:rPr>
        <w:br/>
        <w:t>- pp. 208-253 (Multiple und nicht-lineare Regressionen)</w:t>
      </w:r>
      <w:r w:rsidRPr="00957005">
        <w:rPr>
          <w:highlight w:val="white"/>
          <w:lang w:val="de-CH"/>
        </w:rPr>
        <w:br/>
        <w:t xml:space="preserve">- pp. 525-530 (GAMs) </w:t>
      </w:r>
      <w:r w:rsidRPr="00957005">
        <w:rPr>
          <w:highlight w:val="white"/>
          <w:lang w:val="de-CH"/>
        </w:rPr>
        <w:br/>
        <w:t>- pp. 483-530 (GLMs)</w:t>
      </w:r>
    </w:p>
    <w:p w14:paraId="0C29CCA7" w14:textId="77777777" w:rsidR="00A464F3" w:rsidRPr="00957005" w:rsidRDefault="00A464F3" w:rsidP="00A464F3">
      <w:pPr>
        <w:pStyle w:val="Literatur"/>
        <w:tabs>
          <w:tab w:val="left" w:pos="567"/>
        </w:tabs>
        <w:rPr>
          <w:szCs w:val="21"/>
          <w:lang w:val="de-CH"/>
        </w:rPr>
      </w:pPr>
      <w:r w:rsidRPr="00957005">
        <w:rPr>
          <w:szCs w:val="21"/>
          <w:lang w:val="de-CH"/>
        </w:rPr>
        <w:t xml:space="preserve">Nekola, J.C. &amp; Brown, J.H. 2007. The wealth of species: ecological communities, complex systems and the legacy of Frank Preston. </w:t>
      </w:r>
      <w:r w:rsidRPr="00957005">
        <w:rPr>
          <w:i/>
          <w:szCs w:val="21"/>
          <w:lang w:val="de-CH"/>
        </w:rPr>
        <w:t>Ecology Letters</w:t>
      </w:r>
      <w:r w:rsidRPr="00957005">
        <w:rPr>
          <w:szCs w:val="21"/>
          <w:lang w:val="de-CH"/>
        </w:rPr>
        <w:t xml:space="preserve"> 10: 188–196.</w:t>
      </w:r>
    </w:p>
    <w:p w14:paraId="1343FAC6" w14:textId="77777777" w:rsidR="00A92631" w:rsidRPr="00957005" w:rsidRDefault="00A92631" w:rsidP="00A92631">
      <w:pPr>
        <w:pStyle w:val="Literatur"/>
        <w:rPr>
          <w:highlight w:val="white"/>
          <w:lang w:val="de-CH"/>
        </w:rPr>
      </w:pPr>
      <w:r w:rsidRPr="00957005">
        <w:rPr>
          <w:highlight w:val="white"/>
          <w:lang w:val="de-CH"/>
        </w:rPr>
        <w:t xml:space="preserve">Quinn, P.Q. &amp; Keough, M.J. 2002. </w:t>
      </w:r>
      <w:r w:rsidRPr="00957005">
        <w:rPr>
          <w:i/>
          <w:highlight w:val="white"/>
          <w:lang w:val="de-CH"/>
        </w:rPr>
        <w:t>Experimental design and data analysis for biologists</w:t>
      </w:r>
      <w:r w:rsidRPr="00957005">
        <w:rPr>
          <w:highlight w:val="white"/>
          <w:lang w:val="de-CH"/>
        </w:rPr>
        <w:t>. Cambridge University Press, Cambridge, UK: 537 pp.</w:t>
      </w:r>
    </w:p>
    <w:p w14:paraId="1852E28D" w14:textId="32FD12EF" w:rsidR="00A92631" w:rsidRPr="00957005" w:rsidRDefault="00A92631" w:rsidP="00A92631">
      <w:pPr>
        <w:pStyle w:val="Literatur"/>
        <w:rPr>
          <w:highlight w:val="white"/>
          <w:lang w:val="de-CH"/>
        </w:rPr>
      </w:pPr>
      <w:r w:rsidRPr="00957005">
        <w:rPr>
          <w:highlight w:val="white"/>
          <w:lang w:val="de-CH"/>
        </w:rPr>
        <w:t>Ritz, C.</w:t>
      </w:r>
      <w:r w:rsidR="00D232DD" w:rsidRPr="00957005">
        <w:rPr>
          <w:highlight w:val="white"/>
          <w:lang w:val="de-CH"/>
        </w:rPr>
        <w:t xml:space="preserve"> &amp;</w:t>
      </w:r>
      <w:r w:rsidR="00FC1570" w:rsidRPr="00957005">
        <w:rPr>
          <w:highlight w:val="white"/>
          <w:lang w:val="de-CH"/>
        </w:rPr>
        <w:t xml:space="preserve"> </w:t>
      </w:r>
      <w:r w:rsidRPr="00957005">
        <w:rPr>
          <w:highlight w:val="white"/>
          <w:lang w:val="de-CH"/>
        </w:rPr>
        <w:t xml:space="preserve">Streibig, J.C. 2008. </w:t>
      </w:r>
      <w:r w:rsidRPr="00957005">
        <w:rPr>
          <w:i/>
          <w:highlight w:val="white"/>
          <w:lang w:val="de-CH"/>
        </w:rPr>
        <w:t>Nonlinear regression with R</w:t>
      </w:r>
      <w:r w:rsidRPr="00957005">
        <w:rPr>
          <w:highlight w:val="white"/>
          <w:lang w:val="de-CH"/>
        </w:rPr>
        <w:t>. Springer, New York</w:t>
      </w:r>
      <w:r w:rsidR="00167AD4" w:rsidRPr="00957005">
        <w:rPr>
          <w:highlight w:val="white"/>
          <w:lang w:val="de-CH"/>
        </w:rPr>
        <w:t>, US</w:t>
      </w:r>
      <w:r w:rsidRPr="00957005">
        <w:rPr>
          <w:highlight w:val="white"/>
          <w:lang w:val="de-CH"/>
        </w:rPr>
        <w:t>: 114 pp.</w:t>
      </w:r>
    </w:p>
    <w:p w14:paraId="53DE106A" w14:textId="7C12A74B" w:rsidR="00633716" w:rsidRPr="00957005" w:rsidRDefault="00633716" w:rsidP="00633716">
      <w:pPr>
        <w:pStyle w:val="Literatur"/>
        <w:rPr>
          <w:highlight w:val="white"/>
          <w:lang w:val="de-CH"/>
        </w:rPr>
      </w:pPr>
      <w:r w:rsidRPr="00957005">
        <w:rPr>
          <w:highlight w:val="white"/>
          <w:lang w:val="de-CH"/>
        </w:rPr>
        <w:t xml:space="preserve">Šmilauer, P. 2017. </w:t>
      </w:r>
      <w:r w:rsidRPr="00957005">
        <w:rPr>
          <w:i/>
          <w:highlight w:val="white"/>
          <w:lang w:val="de-CH"/>
        </w:rPr>
        <w:t xml:space="preserve">Modern regression methods. </w:t>
      </w:r>
      <w:r w:rsidR="00913676" w:rsidRPr="00957005">
        <w:rPr>
          <w:i/>
          <w:highlight w:val="white"/>
          <w:lang w:val="de-CH"/>
        </w:rPr>
        <w:t>Chapter 2:</w:t>
      </w:r>
      <w:r w:rsidRPr="00957005">
        <w:rPr>
          <w:i/>
          <w:highlight w:val="white"/>
          <w:lang w:val="de-CH"/>
        </w:rPr>
        <w:t xml:space="preserve"> Generalised linear </w:t>
      </w:r>
      <w:r w:rsidR="00913676" w:rsidRPr="00957005">
        <w:rPr>
          <w:i/>
          <w:highlight w:val="white"/>
          <w:lang w:val="de-CH"/>
        </w:rPr>
        <w:t>m</w:t>
      </w:r>
      <w:r w:rsidRPr="00957005">
        <w:rPr>
          <w:i/>
          <w:highlight w:val="white"/>
          <w:lang w:val="de-CH"/>
        </w:rPr>
        <w:t>odels for counts and ratios</w:t>
      </w:r>
      <w:r w:rsidRPr="00957005">
        <w:rPr>
          <w:highlight w:val="white"/>
          <w:lang w:val="de-CH"/>
        </w:rPr>
        <w:t xml:space="preserve">. </w:t>
      </w:r>
      <w:r w:rsidR="00913676" w:rsidRPr="00957005">
        <w:rPr>
          <w:highlight w:val="white"/>
          <w:lang w:val="de-CH"/>
        </w:rPr>
        <w:t xml:space="preserve">Unpublished </w:t>
      </w:r>
      <w:r w:rsidR="00167AD4" w:rsidRPr="00957005">
        <w:rPr>
          <w:highlight w:val="white"/>
          <w:lang w:val="de-CH"/>
        </w:rPr>
        <w:t>s</w:t>
      </w:r>
      <w:r w:rsidR="00913676" w:rsidRPr="00957005">
        <w:rPr>
          <w:highlight w:val="white"/>
          <w:lang w:val="de-CH"/>
        </w:rPr>
        <w:t xml:space="preserve">cript, </w:t>
      </w:r>
      <w:r w:rsidR="00167AD4" w:rsidRPr="00957005">
        <w:rPr>
          <w:rStyle w:val="Hervorhebung"/>
          <w:i w:val="0"/>
          <w:lang w:val="de-CH"/>
        </w:rPr>
        <w:t>České Budějovice</w:t>
      </w:r>
      <w:r w:rsidR="00913676" w:rsidRPr="00957005">
        <w:rPr>
          <w:i/>
          <w:highlight w:val="white"/>
          <w:lang w:val="de-CH"/>
        </w:rPr>
        <w:t xml:space="preserve">, </w:t>
      </w:r>
      <w:r w:rsidR="00913676" w:rsidRPr="00957005">
        <w:rPr>
          <w:highlight w:val="white"/>
          <w:lang w:val="de-CH"/>
        </w:rPr>
        <w:t>C</w:t>
      </w:r>
      <w:r w:rsidR="00167AD4" w:rsidRPr="00957005">
        <w:rPr>
          <w:highlight w:val="white"/>
          <w:lang w:val="de-CH"/>
        </w:rPr>
        <w:t>Z</w:t>
      </w:r>
      <w:r w:rsidR="00913676" w:rsidRPr="00957005">
        <w:rPr>
          <w:highlight w:val="white"/>
          <w:lang w:val="de-CH"/>
        </w:rPr>
        <w:t>.</w:t>
      </w:r>
    </w:p>
    <w:p w14:paraId="64ED6B7F" w14:textId="3638F1D1" w:rsidR="00E8670A" w:rsidRPr="00957005" w:rsidRDefault="00E8670A" w:rsidP="00E8670A">
      <w:pPr>
        <w:pStyle w:val="Literatur"/>
        <w:rPr>
          <w:highlight w:val="white"/>
          <w:lang w:val="de-CH"/>
        </w:rPr>
      </w:pPr>
      <w:r w:rsidRPr="00957005">
        <w:rPr>
          <w:highlight w:val="white"/>
          <w:lang w:val="de-CH"/>
        </w:rPr>
        <w:t xml:space="preserve">Ver Hoef, J.M. &amp; Boveng, P.L. 2007. Quasi-Poisson vs. negative binomial regression: how should we model overdispersed count data? </w:t>
      </w:r>
      <w:r w:rsidRPr="00957005">
        <w:rPr>
          <w:i/>
          <w:highlight w:val="white"/>
          <w:lang w:val="de-CH"/>
        </w:rPr>
        <w:t>Ecology</w:t>
      </w:r>
      <w:r w:rsidRPr="00957005">
        <w:rPr>
          <w:highlight w:val="white"/>
          <w:lang w:val="de-CH"/>
        </w:rPr>
        <w:t xml:space="preserve"> 88: 2766–2772.</w:t>
      </w:r>
    </w:p>
    <w:p w14:paraId="286F5D24" w14:textId="77777777" w:rsidR="00E8670A" w:rsidRPr="00957005" w:rsidRDefault="00E8670A" w:rsidP="00633716">
      <w:pPr>
        <w:pStyle w:val="Literatur"/>
        <w:rPr>
          <w:highlight w:val="white"/>
          <w:lang w:val="de-CH"/>
        </w:rPr>
      </w:pPr>
    </w:p>
    <w:p w14:paraId="1E352338" w14:textId="3D94A846" w:rsidR="00E379AC" w:rsidRPr="00957005" w:rsidRDefault="003C2132" w:rsidP="006D784B">
      <w:pPr>
        <w:pStyle w:val="berschrift1"/>
        <w:rPr>
          <w:lang w:val="de-CH"/>
        </w:rPr>
      </w:pPr>
      <w:bookmarkStart w:id="112" w:name="_Toc117278837"/>
      <w:r w:rsidRPr="00957005">
        <w:rPr>
          <w:b w:val="0"/>
          <w:lang w:val="de-CH"/>
        </w:rPr>
        <w:lastRenderedPageBreak/>
        <w:t>Statistik</w:t>
      </w:r>
      <w:r w:rsidR="00E379AC" w:rsidRPr="00957005">
        <w:rPr>
          <w:b w:val="0"/>
          <w:lang w:val="de-CH"/>
        </w:rPr>
        <w:t xml:space="preserve"> </w:t>
      </w:r>
      <w:r w:rsidR="00125A34" w:rsidRPr="00957005">
        <w:rPr>
          <w:b w:val="0"/>
          <w:lang w:val="de-CH"/>
        </w:rPr>
        <w:t>5</w:t>
      </w:r>
      <w:r w:rsidR="00B146E0" w:rsidRPr="00957005">
        <w:rPr>
          <w:b w:val="0"/>
          <w:lang w:val="de-CH"/>
        </w:rPr>
        <w:t>:</w:t>
      </w:r>
      <w:r w:rsidR="00B146E0" w:rsidRPr="00957005">
        <w:rPr>
          <w:b w:val="0"/>
          <w:lang w:val="de-CH"/>
        </w:rPr>
        <w:br/>
      </w:r>
      <w:r w:rsidR="00B146E0" w:rsidRPr="00957005">
        <w:rPr>
          <w:lang w:val="de-CH"/>
        </w:rPr>
        <w:t>Von linearen Modellen zu GLMMs</w:t>
      </w:r>
      <w:bookmarkEnd w:id="112"/>
    </w:p>
    <w:p w14:paraId="7794D676" w14:textId="623D8D12" w:rsidR="00E379AC" w:rsidRPr="00957005" w:rsidRDefault="00B146E0" w:rsidP="006D784B">
      <w:pPr>
        <w:pStyle w:val="Textkrper"/>
        <w:rPr>
          <w:b/>
          <w:lang w:val="de-CH"/>
        </w:rPr>
      </w:pPr>
      <w:r w:rsidRPr="00957005">
        <w:rPr>
          <w:b/>
          <w:lang w:val="de-CH"/>
        </w:rPr>
        <w:t xml:space="preserve">In Statistik 5 lernen die Studierenden Lösungen kennen, welche die diversen Limitierungen von linearen Modellen überwinden. Während </w:t>
      </w:r>
      <w:r w:rsidRPr="00957005">
        <w:rPr>
          <w:b/>
          <w:i/>
          <w:lang w:val="de-CH"/>
        </w:rPr>
        <w:t>generalized linear models</w:t>
      </w:r>
      <w:r w:rsidRPr="00957005">
        <w:rPr>
          <w:b/>
          <w:lang w:val="de-CH"/>
        </w:rPr>
        <w:t xml:space="preserve"> (GLMs) aus Statistik 4 bekannt sind, geht es jetzt um </w:t>
      </w:r>
      <w:r w:rsidRPr="00957005">
        <w:rPr>
          <w:b/>
          <w:i/>
          <w:lang w:val="de-CH"/>
        </w:rPr>
        <w:t>linear mixed effect models</w:t>
      </w:r>
      <w:r w:rsidRPr="00957005">
        <w:rPr>
          <w:b/>
          <w:lang w:val="de-CH"/>
        </w:rPr>
        <w:t xml:space="preserve"> (LMMs</w:t>
      </w:r>
      <w:r w:rsidR="00EF58B6" w:rsidRPr="00957005">
        <w:rPr>
          <w:b/>
          <w:lang w:val="de-CH"/>
        </w:rPr>
        <w:t>)</w:t>
      </w:r>
      <w:r w:rsidRPr="00957005">
        <w:rPr>
          <w:b/>
          <w:lang w:val="de-CH"/>
        </w:rPr>
        <w:t xml:space="preserve"> und </w:t>
      </w:r>
      <w:r w:rsidRPr="00957005">
        <w:rPr>
          <w:b/>
          <w:i/>
          <w:lang w:val="de-CH"/>
        </w:rPr>
        <w:t>generalized linear mixed effect models</w:t>
      </w:r>
      <w:r w:rsidRPr="00957005">
        <w:rPr>
          <w:b/>
          <w:lang w:val="de-CH"/>
        </w:rPr>
        <w:t xml:space="preserve"> (GLMMs). Dabei bezeichnet </w:t>
      </w:r>
      <w:r w:rsidRPr="00957005">
        <w:rPr>
          <w:b/>
          <w:i/>
          <w:lang w:val="de-CH"/>
        </w:rPr>
        <w:t>generalized</w:t>
      </w:r>
      <w:r w:rsidRPr="00957005">
        <w:rPr>
          <w:b/>
          <w:lang w:val="de-CH"/>
        </w:rPr>
        <w:t xml:space="preserve"> die explizite Modellierung anderer Fehler- und Varianzstrukturen und </w:t>
      </w:r>
      <w:r w:rsidRPr="00957005">
        <w:rPr>
          <w:b/>
          <w:i/>
          <w:lang w:val="de-CH"/>
        </w:rPr>
        <w:t>mixed</w:t>
      </w:r>
      <w:r w:rsidRPr="00957005">
        <w:rPr>
          <w:b/>
          <w:lang w:val="de-CH"/>
        </w:rPr>
        <w:t xml:space="preserve"> die Berücksichtigung von Abhängigkeiten bzw. Schachtelungen unter den Beobachtungen. Einfachere Fälle von LMMs, wie </w:t>
      </w:r>
      <w:r w:rsidRPr="00957005">
        <w:rPr>
          <w:b/>
          <w:i/>
          <w:lang w:val="de-CH"/>
        </w:rPr>
        <w:t>split-plot</w:t>
      </w:r>
      <w:r w:rsidRPr="00957005">
        <w:rPr>
          <w:b/>
          <w:lang w:val="de-CH"/>
        </w:rPr>
        <w:t xml:space="preserve"> und </w:t>
      </w:r>
      <w:r w:rsidRPr="00957005">
        <w:rPr>
          <w:b/>
          <w:i/>
          <w:lang w:val="de-CH"/>
        </w:rPr>
        <w:t>repeated-measures</w:t>
      </w:r>
      <w:r w:rsidRPr="00957005">
        <w:rPr>
          <w:b/>
          <w:lang w:val="de-CH"/>
        </w:rPr>
        <w:t xml:space="preserve"> ANOVAs, lassen sich noch mit dem aov-Befehl in Base R bewältigen, für komplexere Versuchsdesigns/Analysen gibt es spezielle R packages. Abschliessend gibt es eine kurze Einführung in GLMMs, die eine Analyse komplexerer Beobachtungsdaten z. B. mit räumlichen Abhängigkeiten, erlauben.</w:t>
      </w:r>
    </w:p>
    <w:p w14:paraId="23F452C6" w14:textId="77777777" w:rsidR="00FD19D3" w:rsidRPr="00957005" w:rsidRDefault="00FD19D3" w:rsidP="001F6A5C">
      <w:pPr>
        <w:pStyle w:val="berschrift2"/>
      </w:pPr>
      <w:bookmarkStart w:id="113" w:name="_Toc117278838"/>
      <w:r w:rsidRPr="00957005">
        <w:t>Lernziele</w:t>
      </w:r>
      <w:bookmarkEnd w:id="113"/>
    </w:p>
    <w:p w14:paraId="6F182A9A" w14:textId="77777777" w:rsidR="00FD19D3" w:rsidRPr="00957005" w:rsidRDefault="00FD19D3" w:rsidP="006D784B">
      <w:pPr>
        <w:contextualSpacing/>
        <w:textAlignment w:val="baseline"/>
        <w:rPr>
          <w:rFonts w:ascii="Arial" w:eastAsia="Times New Roman" w:hAnsi="Arial" w:cs="Arial"/>
          <w:i/>
          <w:lang w:val="de-CH" w:eastAsia="en-GB"/>
        </w:rPr>
      </w:pPr>
      <w:r w:rsidRPr="00957005">
        <w:rPr>
          <w:rFonts w:ascii="Arial" w:eastAsiaTheme="minorEastAsia" w:hAnsi="Arial" w:cs="Arial"/>
          <w:i/>
          <w:color w:val="000000" w:themeColor="text1"/>
          <w:lang w:val="de-CH" w:eastAsia="en-GB"/>
        </w:rPr>
        <w:t>Ihr…</w:t>
      </w:r>
    </w:p>
    <w:p w14:paraId="77246590" w14:textId="77777777" w:rsidR="00141713" w:rsidRPr="00957005" w:rsidRDefault="00141713" w:rsidP="00141713">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habt verstanden, welche Versuchsdesigns mit einer </w:t>
      </w:r>
      <w:r w:rsidRPr="00957005">
        <w:rPr>
          <w:rFonts w:ascii="Arial" w:eastAsia="MS PGothic" w:hAnsi="Arial" w:cs="Arial"/>
          <w:b/>
          <w:i/>
          <w:iCs/>
          <w:color w:val="000000" w:themeColor="text1"/>
          <w:lang w:val="de-CH" w:eastAsia="en-GB"/>
        </w:rPr>
        <w:t>normalen (Typ I) zweifaktoriellen ANOVA</w:t>
      </w:r>
      <w:r w:rsidRPr="00957005">
        <w:rPr>
          <w:rFonts w:ascii="Arial" w:eastAsia="MS PGothic" w:hAnsi="Arial" w:cs="Arial"/>
          <w:i/>
          <w:iCs/>
          <w:color w:val="000000" w:themeColor="text1"/>
          <w:lang w:val="de-CH" w:eastAsia="en-GB"/>
        </w:rPr>
        <w:t xml:space="preserve"> analysiert werden können und welche die </w:t>
      </w:r>
      <w:r w:rsidRPr="00957005">
        <w:rPr>
          <w:rFonts w:ascii="Arial" w:eastAsia="MS PGothic" w:hAnsi="Arial" w:cs="Arial"/>
          <w:b/>
          <w:i/>
          <w:iCs/>
          <w:color w:val="000000" w:themeColor="text1"/>
          <w:lang w:val="de-CH" w:eastAsia="en-GB"/>
        </w:rPr>
        <w:t>Spezifikation eines random factors</w:t>
      </w:r>
      <w:r w:rsidRPr="00957005">
        <w:rPr>
          <w:rFonts w:ascii="Arial" w:eastAsia="MS PGothic" w:hAnsi="Arial" w:cs="Arial"/>
          <w:i/>
          <w:iCs/>
          <w:color w:val="000000" w:themeColor="text1"/>
          <w:lang w:val="de-CH" w:eastAsia="en-GB"/>
        </w:rPr>
        <w:t xml:space="preserve"> erfordern; </w:t>
      </w:r>
    </w:p>
    <w:p w14:paraId="4A593495" w14:textId="77777777" w:rsidR="00141713" w:rsidRPr="00957005" w:rsidRDefault="00141713" w:rsidP="00141713">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könnt einfache Fälle von </w:t>
      </w:r>
      <w:r w:rsidRPr="00957005">
        <w:rPr>
          <w:rFonts w:ascii="Arial" w:eastAsia="MS PGothic" w:hAnsi="Arial" w:cs="Arial"/>
          <w:b/>
          <w:i/>
          <w:iCs/>
          <w:color w:val="000000" w:themeColor="text1"/>
          <w:lang w:val="de-CH" w:eastAsia="en-GB"/>
        </w:rPr>
        <w:t>Repeated measures- und Split-plot ANOVAs</w:t>
      </w:r>
      <w:r w:rsidRPr="00957005">
        <w:rPr>
          <w:rFonts w:ascii="Arial" w:eastAsia="MS PGothic" w:hAnsi="Arial" w:cs="Arial"/>
          <w:i/>
          <w:iCs/>
          <w:color w:val="000000" w:themeColor="text1"/>
          <w:lang w:val="de-CH" w:eastAsia="en-GB"/>
        </w:rPr>
        <w:t xml:space="preserve"> in R spezifizieren und durchführen (mit aov bzw. lme); und</w:t>
      </w:r>
    </w:p>
    <w:p w14:paraId="5B431351" w14:textId="77777777" w:rsidR="00141713" w:rsidRPr="00957005" w:rsidRDefault="00141713" w:rsidP="00141713">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wisst, wann man </w:t>
      </w:r>
      <w:r w:rsidRPr="00957005">
        <w:rPr>
          <w:rFonts w:ascii="Arial" w:eastAsia="MS PGothic" w:hAnsi="Arial" w:cs="Arial"/>
          <w:b/>
          <w:i/>
          <w:iCs/>
          <w:color w:val="000000" w:themeColor="text1"/>
          <w:lang w:val="de-CH" w:eastAsia="en-GB"/>
        </w:rPr>
        <w:t>generalized linear mixed effect models (GLMMs)</w:t>
      </w:r>
      <w:r w:rsidRPr="00957005">
        <w:rPr>
          <w:rFonts w:ascii="Arial" w:eastAsia="MS PGothic" w:hAnsi="Arial" w:cs="Arial"/>
          <w:i/>
          <w:iCs/>
          <w:color w:val="000000" w:themeColor="text1"/>
          <w:lang w:val="de-CH" w:eastAsia="en-GB"/>
        </w:rPr>
        <w:t xml:space="preserve"> anwenden sollte und wie das im Prinzip geht.</w:t>
      </w:r>
    </w:p>
    <w:p w14:paraId="375D75EE" w14:textId="3BCD8EC5" w:rsidR="00E379AC" w:rsidRPr="00957005" w:rsidRDefault="009810D2" w:rsidP="001F6A5C">
      <w:pPr>
        <w:pStyle w:val="berschrift2"/>
      </w:pPr>
      <w:bookmarkStart w:id="114" w:name="_Toc117278839"/>
      <w:r w:rsidRPr="00957005">
        <w:t xml:space="preserve">Split-plot </w:t>
      </w:r>
      <w:r w:rsidR="005A6132" w:rsidRPr="00957005">
        <w:t>u</w:t>
      </w:r>
      <w:r w:rsidRPr="00957005">
        <w:t>nd Repeated-measures ANOVAs</w:t>
      </w:r>
      <w:bookmarkEnd w:id="114"/>
    </w:p>
    <w:p w14:paraId="4BB40B65" w14:textId="71BC9C7A" w:rsidR="00310B62" w:rsidRPr="00957005" w:rsidRDefault="00310B62" w:rsidP="00E61655">
      <w:pPr>
        <w:pStyle w:val="berschrift3"/>
      </w:pPr>
      <w:bookmarkStart w:id="115" w:name="_Toc117278840"/>
      <w:r w:rsidRPr="00957005">
        <w:t>Die Idee</w:t>
      </w:r>
      <w:bookmarkEnd w:id="115"/>
    </w:p>
    <w:p w14:paraId="3DD87172" w14:textId="742BFEC7" w:rsidR="00CA57EE" w:rsidRPr="00957005" w:rsidRDefault="00577F18" w:rsidP="006D784B">
      <w:pPr>
        <w:pStyle w:val="Textkrper"/>
        <w:rPr>
          <w:lang w:val="de-CH"/>
        </w:rPr>
      </w:pPr>
      <w:r w:rsidRPr="00957005">
        <w:rPr>
          <w:lang w:val="de-CH"/>
        </w:rPr>
        <w:t xml:space="preserve">Beginnen wir mit einer </w:t>
      </w:r>
      <w:r w:rsidRPr="00957005">
        <w:rPr>
          <w:b/>
          <w:lang w:val="de-CH"/>
        </w:rPr>
        <w:t>konventionellen 2-faktoriellen ANOVA</w:t>
      </w:r>
      <w:r w:rsidRPr="00957005">
        <w:rPr>
          <w:lang w:val="de-CH"/>
        </w:rPr>
        <w:t xml:space="preserve"> wie wir sie aus Statistik 2 kennen. Wie in allen linearen Modellen</w:t>
      </w:r>
      <w:r w:rsidR="00C57B29" w:rsidRPr="00957005">
        <w:rPr>
          <w:lang w:val="de-CH"/>
        </w:rPr>
        <w:t xml:space="preserve"> (und ebenso in GLMs) ist eine wesentliche Modellvoraussetzung die Unabhängigkeit der Beobachtun</w:t>
      </w:r>
      <w:r w:rsidR="00CF560E" w:rsidRPr="00957005">
        <w:rPr>
          <w:lang w:val="de-CH"/>
        </w:rPr>
        <w:t xml:space="preserve">gen voneinander. </w:t>
      </w:r>
      <w:r w:rsidR="00CA57EE" w:rsidRPr="00957005">
        <w:rPr>
          <w:lang w:val="de-CH"/>
        </w:rPr>
        <w:t>In der folgenden Abbildung ist das für ein experimentelles Setting veranschaulicht, etwa unsere</w:t>
      </w:r>
      <w:r w:rsidR="00FE3AE5" w:rsidRPr="00957005">
        <w:rPr>
          <w:lang w:val="de-CH"/>
        </w:rPr>
        <w:t>n Sortenversuch mit Sorte A und B und den beiden Treatments Freiland und Gewächshaus:</w:t>
      </w:r>
    </w:p>
    <w:p w14:paraId="7B2274EE" w14:textId="4713296F" w:rsidR="00CA3E26" w:rsidRPr="00957005" w:rsidRDefault="00CA3E26" w:rsidP="00843FC0">
      <w:pPr>
        <w:pStyle w:val="Textkrper"/>
        <w:spacing w:before="360" w:after="360"/>
        <w:jc w:val="center"/>
        <w:rPr>
          <w:sz w:val="19"/>
          <w:szCs w:val="19"/>
          <w:lang w:val="de-CH"/>
        </w:rPr>
      </w:pPr>
      <w:r w:rsidRPr="00957005">
        <w:rPr>
          <w:noProof/>
          <w:lang w:val="de-CH" w:eastAsia="en-GB"/>
        </w:rPr>
        <w:lastRenderedPageBreak/>
        <w:drawing>
          <wp:inline distT="0" distB="0" distL="0" distR="0" wp14:anchorId="152874D5" wp14:editId="4C16D091">
            <wp:extent cx="3976903" cy="3976903"/>
            <wp:effectExtent l="0" t="0" r="5080" b="5080"/>
            <wp:docPr id="297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76903" cy="397690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957005">
        <w:rPr>
          <w:lang w:val="de-CH"/>
        </w:rPr>
        <w:br/>
      </w:r>
      <w:r w:rsidR="00843FC0" w:rsidRPr="00957005">
        <w:rPr>
          <w:sz w:val="19"/>
          <w:szCs w:val="19"/>
          <w:lang w:val="de-CH"/>
        </w:rPr>
        <w:t>(aus Logan 2010)</w:t>
      </w:r>
    </w:p>
    <w:p w14:paraId="73513E49" w14:textId="65601B6F" w:rsidR="00E379AC" w:rsidRPr="00957005" w:rsidRDefault="00843FC0" w:rsidP="006D784B">
      <w:pPr>
        <w:pStyle w:val="Textkrper"/>
        <w:rPr>
          <w:lang w:val="de-CH"/>
        </w:rPr>
      </w:pPr>
      <w:r w:rsidRPr="00957005">
        <w:rPr>
          <w:lang w:val="de-CH"/>
        </w:rPr>
        <w:t>Wir sehen, dass alle denkbaren Faktorenkombinationen (hier vier) auftreten (optimalerweise gleich häufig: balanciertes Design), sie aber räumlich zufällig, d. h. voneinander unabhängig angeordnet sind.</w:t>
      </w:r>
    </w:p>
    <w:p w14:paraId="4E4336B0" w14:textId="1CEF5225" w:rsidR="004F7672" w:rsidRPr="00957005" w:rsidRDefault="004F7672" w:rsidP="006D784B">
      <w:pPr>
        <w:pStyle w:val="Textkrper"/>
        <w:rPr>
          <w:lang w:val="de-CH"/>
        </w:rPr>
      </w:pPr>
      <w:r w:rsidRPr="00957005">
        <w:rPr>
          <w:lang w:val="de-CH"/>
        </w:rPr>
        <w:t xml:space="preserve">Im Gegensatz dazu stehen mehrfaktorielle ANOVAs, bei denen </w:t>
      </w:r>
      <w:r w:rsidRPr="00957005">
        <w:rPr>
          <w:b/>
          <w:lang w:val="de-CH"/>
        </w:rPr>
        <w:t>nicht alle Faktorenkombinationen existieren oder es Abhängigkeiten zwischen den Treatments</w:t>
      </w:r>
      <w:r w:rsidRPr="00957005">
        <w:rPr>
          <w:lang w:val="de-CH"/>
        </w:rPr>
        <w:t xml:space="preserve"> gibt</w:t>
      </w:r>
      <w:r w:rsidR="00C51E3E" w:rsidRPr="00957005">
        <w:rPr>
          <w:lang w:val="de-CH"/>
        </w:rPr>
        <w:t>. Hier gibt es zwei Typen:</w:t>
      </w:r>
    </w:p>
    <w:p w14:paraId="5D7998FF" w14:textId="1358AC35" w:rsidR="00C51E3E" w:rsidRPr="00957005" w:rsidRDefault="00C51E3E" w:rsidP="006D784B">
      <w:pPr>
        <w:pStyle w:val="Textkrper"/>
        <w:rPr>
          <w:lang w:val="de-CH"/>
        </w:rPr>
      </w:pPr>
      <w:r w:rsidRPr="00957005">
        <w:rPr>
          <w:b/>
          <w:lang w:val="de-CH"/>
        </w:rPr>
        <w:t xml:space="preserve">(1) </w:t>
      </w:r>
      <w:r w:rsidRPr="00957005">
        <w:rPr>
          <w:b/>
          <w:i/>
          <w:lang w:val="de-CH"/>
        </w:rPr>
        <w:t>Split plot</w:t>
      </w:r>
      <w:r w:rsidRPr="00957005">
        <w:rPr>
          <w:b/>
          <w:lang w:val="de-CH"/>
        </w:rPr>
        <w:t>-Design:</w:t>
      </w:r>
      <w:r w:rsidRPr="00957005">
        <w:rPr>
          <w:lang w:val="de-CH"/>
        </w:rPr>
        <w:t xml:space="preserve"> </w:t>
      </w:r>
      <w:r w:rsidR="00C921E8" w:rsidRPr="00957005">
        <w:rPr>
          <w:lang w:val="de-CH"/>
        </w:rPr>
        <w:t>Dies bezeichnet Situationen, bei denen die</w:t>
      </w:r>
      <w:r w:rsidR="005632B2" w:rsidRPr="00957005">
        <w:rPr>
          <w:lang w:val="de-CH"/>
        </w:rPr>
        <w:t xml:space="preserve"> Kombinationen der beiden Faktoren nicht unabhängig voneinander räumlich verteilt sind, etwa weil dies mit zu grossem Aufwand verbunden wäre</w:t>
      </w:r>
      <w:r w:rsidR="00A504F1" w:rsidRPr="00957005">
        <w:rPr>
          <w:lang w:val="de-CH"/>
        </w:rPr>
        <w:t>. Stellen wir etwa das Beispiel mit dem Gewächshaus-Freiland-Versuch von oben vor</w:t>
      </w:r>
      <w:r w:rsidR="00593078" w:rsidRPr="00957005">
        <w:rPr>
          <w:lang w:val="de-CH"/>
        </w:rPr>
        <w:t>:</w:t>
      </w:r>
      <w:r w:rsidR="00A504F1" w:rsidRPr="00957005">
        <w:rPr>
          <w:lang w:val="de-CH"/>
        </w:rPr>
        <w:t xml:space="preserve"> </w:t>
      </w:r>
      <w:r w:rsidR="00AE3A44" w:rsidRPr="00957005">
        <w:rPr>
          <w:lang w:val="de-CH"/>
        </w:rPr>
        <w:t xml:space="preserve">Schon für die extrem geringe Replizierung von nur drei Wiederholungen pro Faktorenkombination müsste man sechs Gewächshäuser haben, </w:t>
      </w:r>
      <w:r w:rsidR="009F0C1E" w:rsidRPr="00957005">
        <w:rPr>
          <w:lang w:val="de-CH"/>
        </w:rPr>
        <w:t xml:space="preserve">jedes entweder mit Sorte A oder mit Sorte B, </w:t>
      </w:r>
      <w:r w:rsidR="00AE3A44" w:rsidRPr="00957005">
        <w:rPr>
          <w:lang w:val="de-CH"/>
        </w:rPr>
        <w:t>die man zudem räumlich zufällig platzieren kann. Logischerweise geht das oftmals nicht</w:t>
      </w:r>
      <w:r w:rsidR="009F0C1E" w:rsidRPr="00957005">
        <w:rPr>
          <w:lang w:val="de-CH"/>
        </w:rPr>
        <w:t>. Stattdessen könnte man drei Gewächshäuser haben, in denen man jeweils beide Sorten pflanzt. Dann wäre das Gewächshaus bzw. das entsprechende Freilandbeet der „</w:t>
      </w:r>
      <w:r w:rsidR="009F0C1E" w:rsidRPr="00957005">
        <w:rPr>
          <w:i/>
          <w:lang w:val="de-CH"/>
        </w:rPr>
        <w:t>plot</w:t>
      </w:r>
      <w:r w:rsidR="009F0C1E" w:rsidRPr="00957005">
        <w:rPr>
          <w:lang w:val="de-CH"/>
        </w:rPr>
        <w:t>“, der dann</w:t>
      </w:r>
      <w:r w:rsidR="004C2F1E" w:rsidRPr="00957005">
        <w:rPr>
          <w:lang w:val="de-CH"/>
        </w:rPr>
        <w:t xml:space="preserve"> zwischen den beiden Sorten aufgeteilt (</w:t>
      </w:r>
      <w:r w:rsidR="004C2F1E" w:rsidRPr="00957005">
        <w:rPr>
          <w:i/>
          <w:lang w:val="de-CH"/>
        </w:rPr>
        <w:t>split</w:t>
      </w:r>
      <w:r w:rsidR="004C2F1E" w:rsidRPr="00957005">
        <w:rPr>
          <w:lang w:val="de-CH"/>
        </w:rPr>
        <w:t>) wird. Damit ist aber die Unabhängigkeitsannahme linearer Modelle verletzt, da sich ja die Gewächshäuser unterscheiden könnten, etwa in ihrer Thermoregulation, ihrer Lichtdurchlässigkeit oder ihrer Beschattung durch umstehende Bäume oder Gebäude.</w:t>
      </w:r>
      <w:r w:rsidR="00065F18" w:rsidRPr="00957005">
        <w:rPr>
          <w:lang w:val="de-CH"/>
        </w:rPr>
        <w:t xml:space="preserve"> Deshalb hat potenziell die Frage, in welche Gewächshaus die Pflanzen standen, auch einen Einfluss auf das Ergebnis, muss mithin im statistischen Modell berücksichtigt werden</w:t>
      </w:r>
    </w:p>
    <w:p w14:paraId="3DB771DA" w14:textId="44224289" w:rsidR="00C51E3E" w:rsidRPr="00957005" w:rsidRDefault="000814E5" w:rsidP="00C51E3E">
      <w:pPr>
        <w:pStyle w:val="Textkrper"/>
        <w:spacing w:before="360" w:after="360"/>
        <w:jc w:val="center"/>
        <w:rPr>
          <w:sz w:val="19"/>
          <w:szCs w:val="19"/>
          <w:lang w:val="de-CH"/>
        </w:rPr>
      </w:pPr>
      <w:r w:rsidRPr="00957005">
        <w:rPr>
          <w:noProof/>
          <w:lang w:val="de-CH" w:eastAsia="en-GB"/>
        </w:rPr>
        <w:lastRenderedPageBreak/>
        <w:drawing>
          <wp:inline distT="0" distB="0" distL="0" distR="0" wp14:anchorId="715F4B46" wp14:editId="0380995A">
            <wp:extent cx="3420000" cy="3474000"/>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0000" cy="3474000"/>
                    </a:xfrm>
                    <a:prstGeom prst="rect">
                      <a:avLst/>
                    </a:prstGeom>
                    <a:noFill/>
                    <a:ln>
                      <a:noFill/>
                    </a:ln>
                    <a:effectLst/>
                  </pic:spPr>
                </pic:pic>
              </a:graphicData>
            </a:graphic>
          </wp:inline>
        </w:drawing>
      </w:r>
      <w:r w:rsidR="00C51E3E" w:rsidRPr="00957005">
        <w:rPr>
          <w:lang w:val="de-CH"/>
        </w:rPr>
        <w:br/>
      </w:r>
      <w:r w:rsidR="00C51E3E" w:rsidRPr="00957005">
        <w:rPr>
          <w:sz w:val="19"/>
          <w:szCs w:val="19"/>
          <w:lang w:val="de-CH"/>
        </w:rPr>
        <w:t>(aus Logan 2010)</w:t>
      </w:r>
    </w:p>
    <w:p w14:paraId="2AD4E87F" w14:textId="3CCC4505" w:rsidR="00C51E3E" w:rsidRPr="00957005" w:rsidRDefault="00C51E3E" w:rsidP="00C51E3E">
      <w:pPr>
        <w:pStyle w:val="Textkrper"/>
        <w:rPr>
          <w:lang w:val="de-CH"/>
        </w:rPr>
      </w:pPr>
      <w:r w:rsidRPr="00957005">
        <w:rPr>
          <w:b/>
          <w:lang w:val="de-CH"/>
        </w:rPr>
        <w:t xml:space="preserve">(2) </w:t>
      </w:r>
      <w:r w:rsidRPr="00957005">
        <w:rPr>
          <w:b/>
          <w:i/>
          <w:lang w:val="de-CH"/>
        </w:rPr>
        <w:t>Repeated measures</w:t>
      </w:r>
      <w:r w:rsidRPr="00957005">
        <w:rPr>
          <w:b/>
          <w:lang w:val="de-CH"/>
        </w:rPr>
        <w:t>-Design:</w:t>
      </w:r>
      <w:r w:rsidRPr="00957005">
        <w:rPr>
          <w:lang w:val="de-CH"/>
        </w:rPr>
        <w:t xml:space="preserve"> </w:t>
      </w:r>
      <w:r w:rsidR="00E33EF4" w:rsidRPr="00957005">
        <w:rPr>
          <w:lang w:val="de-CH"/>
        </w:rPr>
        <w:t>Hier geht es nicht um eine räumliche Bindung (enges Nebeneinander), sondern um eine zeitliche Bindung (zeitliches Nacheinander). Das heisst, an bestimmten Untersuchungsobjekten (</w:t>
      </w:r>
      <w:r w:rsidR="00C46744" w:rsidRPr="00957005">
        <w:rPr>
          <w:lang w:val="de-CH"/>
        </w:rPr>
        <w:t>Personen, Pflanzenindividuen, Untersuchungsflächen) wird zu verschiedenen Zeitpunkten eine Untersuchung vorgenommen, wie die folgende Abbildung es veranschaulicht:</w:t>
      </w:r>
    </w:p>
    <w:p w14:paraId="41977E8E" w14:textId="0F350007" w:rsidR="00C51E3E" w:rsidRPr="00957005" w:rsidRDefault="00C921E8" w:rsidP="00C51E3E">
      <w:pPr>
        <w:pStyle w:val="Textkrper"/>
        <w:spacing w:before="360" w:after="360"/>
        <w:jc w:val="center"/>
        <w:rPr>
          <w:sz w:val="19"/>
          <w:szCs w:val="19"/>
          <w:lang w:val="de-CH"/>
        </w:rPr>
      </w:pPr>
      <w:r w:rsidRPr="00957005">
        <w:rPr>
          <w:noProof/>
          <w:lang w:val="de-CH" w:eastAsia="en-GB"/>
        </w:rPr>
        <w:drawing>
          <wp:inline distT="0" distB="0" distL="0" distR="0" wp14:anchorId="7F4ED346" wp14:editId="7787BE93">
            <wp:extent cx="3420000" cy="3474000"/>
            <wp:effectExtent l="0" t="0" r="0"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rotWithShape="1">
                    <a:blip r:embed="rId91">
                      <a:extLst>
                        <a:ext uri="{28A0092B-C50C-407E-A947-70E740481C1C}">
                          <a14:useLocalDpi xmlns:a14="http://schemas.microsoft.com/office/drawing/2010/main" val="0"/>
                        </a:ext>
                      </a:extLst>
                    </a:blip>
                    <a:srcRect b="1207"/>
                    <a:stretch/>
                  </pic:blipFill>
                  <pic:spPr bwMode="auto">
                    <a:xfrm>
                      <a:off x="0" y="0"/>
                      <a:ext cx="3420000" cy="3474000"/>
                    </a:xfrm>
                    <a:prstGeom prst="rect">
                      <a:avLst/>
                    </a:prstGeom>
                    <a:noFill/>
                    <a:ln>
                      <a:noFill/>
                    </a:ln>
                    <a:effectLst/>
                  </pic:spPr>
                </pic:pic>
              </a:graphicData>
            </a:graphic>
          </wp:inline>
        </w:drawing>
      </w:r>
      <w:r w:rsidR="00C51E3E" w:rsidRPr="00957005">
        <w:rPr>
          <w:lang w:val="de-CH"/>
        </w:rPr>
        <w:br/>
      </w:r>
      <w:r w:rsidR="00C51E3E" w:rsidRPr="00957005">
        <w:rPr>
          <w:sz w:val="19"/>
          <w:szCs w:val="19"/>
          <w:lang w:val="de-CH"/>
        </w:rPr>
        <w:t>(aus Logan 2010)</w:t>
      </w:r>
    </w:p>
    <w:p w14:paraId="7173F209" w14:textId="4ABD1C08" w:rsidR="00DA200A" w:rsidRPr="00957005" w:rsidRDefault="00DA200A" w:rsidP="00DA200A">
      <w:pPr>
        <w:pStyle w:val="Textkrper"/>
        <w:rPr>
          <w:lang w:val="de-CH"/>
        </w:rPr>
      </w:pPr>
      <w:r w:rsidRPr="00957005">
        <w:rPr>
          <w:lang w:val="de-CH"/>
        </w:rPr>
        <w:lastRenderedPageBreak/>
        <w:t xml:space="preserve">Während </w:t>
      </w:r>
      <w:r w:rsidRPr="00957005">
        <w:rPr>
          <w:i/>
          <w:lang w:val="de-CH"/>
        </w:rPr>
        <w:t>split plot</w:t>
      </w:r>
      <w:r w:rsidRPr="00957005">
        <w:rPr>
          <w:lang w:val="de-CH"/>
        </w:rPr>
        <w:t xml:space="preserve">-Design und </w:t>
      </w:r>
      <w:r w:rsidRPr="00957005">
        <w:rPr>
          <w:i/>
          <w:lang w:val="de-CH"/>
        </w:rPr>
        <w:t>repeated measures</w:t>
      </w:r>
      <w:r w:rsidRPr="00957005">
        <w:rPr>
          <w:lang w:val="de-CH"/>
        </w:rPr>
        <w:t xml:space="preserve">-Design auf den ersten Blick wie etwas Verschiedenes aussehen, so sind sie statistisch doch äquivalent. </w:t>
      </w:r>
    </w:p>
    <w:p w14:paraId="18C6EF0E" w14:textId="77777777" w:rsidR="005C0DE0" w:rsidRPr="00957005" w:rsidRDefault="005C0DE0" w:rsidP="005C0DE0">
      <w:pPr>
        <w:pStyle w:val="Textkrper"/>
        <w:rPr>
          <w:lang w:val="de-CH"/>
        </w:rPr>
      </w:pPr>
    </w:p>
    <w:p w14:paraId="22CDA555" w14:textId="77777777" w:rsidR="005C0DE0" w:rsidRPr="00957005" w:rsidRDefault="005C0DE0" w:rsidP="005C0DE0">
      <w:pPr>
        <w:pStyle w:val="Textkrper"/>
        <w:jc w:val="center"/>
        <w:rPr>
          <w:lang w:val="de-CH"/>
        </w:rPr>
      </w:pPr>
      <w:r w:rsidRPr="00957005">
        <w:rPr>
          <w:noProof/>
          <w:lang w:val="de-CH" w:eastAsia="en-GB"/>
        </w:rPr>
        <mc:AlternateContent>
          <mc:Choice Requires="wps">
            <w:drawing>
              <wp:inline distT="0" distB="0" distL="0" distR="0" wp14:anchorId="464C7F07" wp14:editId="7FB1FE84">
                <wp:extent cx="4848225" cy="1403985"/>
                <wp:effectExtent l="19050" t="19050" r="28575" b="26035"/>
                <wp:docPr id="29799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403985"/>
                        </a:xfrm>
                        <a:prstGeom prst="rect">
                          <a:avLst/>
                        </a:prstGeom>
                        <a:noFill/>
                        <a:ln w="28575">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0658E9F" w14:textId="77777777" w:rsidR="006B02A7" w:rsidRPr="00DF3198" w:rsidRDefault="006B02A7" w:rsidP="005C0DE0">
                            <w:pPr>
                              <w:tabs>
                                <w:tab w:val="right" w:pos="7230"/>
                              </w:tabs>
                              <w:rPr>
                                <w:rFonts w:ascii="Arial" w:hAnsi="Arial" w:cs="Arial"/>
                                <w:lang w:val="de-CH"/>
                              </w:rPr>
                            </w:pPr>
                            <w:r w:rsidRPr="00DF3198">
                              <w:rPr>
                                <w:rFonts w:ascii="Arial" w:hAnsi="Arial" w:cs="Arial"/>
                                <w:noProof/>
                                <w:lang w:eastAsia="en-GB"/>
                              </w:rPr>
                              <w:drawing>
                                <wp:inline distT="0" distB="0" distL="0" distR="0" wp14:anchorId="24DC166C" wp14:editId="2A54F850">
                                  <wp:extent cx="280742" cy="277877"/>
                                  <wp:effectExtent l="0" t="0" r="5080" b="8255"/>
                                  <wp:docPr id="297992" name="Picture 3" descr="mov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 name="Picture 3" descr="moveit"/>
                                          <pic:cNvPicPr>
                                            <a:picLocks noChangeAspect="1" noChangeArrowheads="1"/>
                                          </pic:cNvPicPr>
                                        </pic:nvPicPr>
                                        <pic:blipFill>
                                          <a:blip r:embed="rId14"/>
                                          <a:srcRect/>
                                          <a:stretch>
                                            <a:fillRect/>
                                          </a:stretch>
                                        </pic:blipFill>
                                        <pic:spPr bwMode="auto">
                                          <a:xfrm>
                                            <a:off x="0" y="0"/>
                                            <a:ext cx="282339" cy="279458"/>
                                          </a:xfrm>
                                          <a:prstGeom prst="rect">
                                            <a:avLst/>
                                          </a:prstGeom>
                                          <a:noFill/>
                                        </pic:spPr>
                                      </pic:pic>
                                    </a:graphicData>
                                  </a:graphic>
                                </wp:inline>
                              </w:drawing>
                            </w:r>
                            <w:r>
                              <w:rPr>
                                <w:rFonts w:ascii="Arial" w:hAnsi="Arial" w:cs="Arial"/>
                                <w:lang w:val="de-CH"/>
                              </w:rPr>
                              <w:t xml:space="preserve"> </w:t>
                            </w:r>
                            <w:r w:rsidRPr="00DF3198">
                              <w:rPr>
                                <w:rFonts w:ascii="Arial" w:hAnsi="Arial" w:cs="Arial"/>
                                <w:lang w:val="de-CH"/>
                              </w:rPr>
                              <w:t>Frage</w:t>
                            </w:r>
                            <w:r w:rsidRPr="00DF3198">
                              <w:rPr>
                                <w:rFonts w:ascii="Arial" w:hAnsi="Arial" w:cs="Arial"/>
                                <w:lang w:val="de-CH"/>
                              </w:rPr>
                              <w:tab/>
                            </w:r>
                          </w:p>
                          <w:p w14:paraId="7615ECD6" w14:textId="139F93CB" w:rsidR="006B02A7" w:rsidRPr="00DF3198" w:rsidRDefault="006B02A7" w:rsidP="005C0DE0">
                            <w:pPr>
                              <w:spacing w:before="240" w:after="240"/>
                              <w:jc w:val="center"/>
                              <w:rPr>
                                <w:rFonts w:ascii="Arial" w:hAnsi="Arial" w:cs="Arial"/>
                                <w:b/>
                                <w:i/>
                                <w:lang w:val="de-CH"/>
                              </w:rPr>
                            </w:pPr>
                            <w:r>
                              <w:rPr>
                                <w:rFonts w:ascii="Arial" w:hAnsi="Arial" w:cs="Arial"/>
                                <w:b/>
                                <w:i/>
                                <w:lang w:val="de-CH"/>
                              </w:rPr>
                              <w:t>Wir hatten eine Situations wie im split plot/repeated measures-Design schon einmal: Bei welchem Verfahren war das?</w:t>
                            </w:r>
                          </w:p>
                        </w:txbxContent>
                      </wps:txbx>
                      <wps:bodyPr rot="0" vert="horz" wrap="square" lIns="91440" tIns="45720" rIns="91440" bIns="45720" anchor="t" anchorCtr="0">
                        <a:spAutoFit/>
                      </wps:bodyPr>
                    </wps:wsp>
                  </a:graphicData>
                </a:graphic>
              </wp:inline>
            </w:drawing>
          </mc:Choice>
          <mc:Fallback>
            <w:pict>
              <v:shape w14:anchorId="464C7F07" id="_x0000_s1028" type="#_x0000_t202" style="width:381.7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" filled="f" strokecolor="black [3213]" strokeweight="2.25pt">
                <v:textbox style="mso-fit-shape-to-text:t">
                  <w:txbxContent>
                    <w:p w14:paraId="50658E9F" w14:textId="77777777" w:rsidR="006B02A7" w:rsidRPr="00DF3198" w:rsidRDefault="006B02A7" w:rsidP="005C0DE0">
                      <w:pPr>
                        <w:tabs>
                          <w:tab w:val="right" w:pos="7230"/>
                        </w:tabs>
                        <w:rPr>
                          <w:rFonts w:ascii="Arial" w:hAnsi="Arial" w:cs="Arial"/>
                          <w:lang w:val="de-CH"/>
                        </w:rPr>
                      </w:pPr>
                      <w:r w:rsidRPr="00DF3198">
                        <w:rPr>
                          <w:rFonts w:ascii="Arial" w:hAnsi="Arial" w:cs="Arial"/>
                          <w:noProof/>
                          <w:lang w:eastAsia="en-GB"/>
                        </w:rPr>
                        <w:drawing>
                          <wp:inline distT="0" distB="0" distL="0" distR="0" wp14:anchorId="24DC166C" wp14:editId="2A54F850">
                            <wp:extent cx="280742" cy="277877"/>
                            <wp:effectExtent l="0" t="0" r="5080" b="8255"/>
                            <wp:docPr id="297992" name="Picture 3" descr="mov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 name="Picture 3" descr="moveit"/>
                                    <pic:cNvPicPr>
                                      <a:picLocks noChangeAspect="1" noChangeArrowheads="1"/>
                                    </pic:cNvPicPr>
                                  </pic:nvPicPr>
                                  <pic:blipFill>
                                    <a:blip r:embed="rId14"/>
                                    <a:srcRect/>
                                    <a:stretch>
                                      <a:fillRect/>
                                    </a:stretch>
                                  </pic:blipFill>
                                  <pic:spPr bwMode="auto">
                                    <a:xfrm>
                                      <a:off x="0" y="0"/>
                                      <a:ext cx="282339" cy="279458"/>
                                    </a:xfrm>
                                    <a:prstGeom prst="rect">
                                      <a:avLst/>
                                    </a:prstGeom>
                                    <a:noFill/>
                                  </pic:spPr>
                                </pic:pic>
                              </a:graphicData>
                            </a:graphic>
                          </wp:inline>
                        </w:drawing>
                      </w:r>
                      <w:r>
                        <w:rPr>
                          <w:rFonts w:ascii="Arial" w:hAnsi="Arial" w:cs="Arial"/>
                          <w:lang w:val="de-CH"/>
                        </w:rPr>
                        <w:t xml:space="preserve"> </w:t>
                      </w:r>
                      <w:r w:rsidRPr="00DF3198">
                        <w:rPr>
                          <w:rFonts w:ascii="Arial" w:hAnsi="Arial" w:cs="Arial"/>
                          <w:lang w:val="de-CH"/>
                        </w:rPr>
                        <w:t>Frage</w:t>
                      </w:r>
                      <w:r w:rsidRPr="00DF3198">
                        <w:rPr>
                          <w:rFonts w:ascii="Arial" w:hAnsi="Arial" w:cs="Arial"/>
                          <w:lang w:val="de-CH"/>
                        </w:rPr>
                        <w:tab/>
                      </w:r>
                    </w:p>
                    <w:p w14:paraId="7615ECD6" w14:textId="139F93CB" w:rsidR="006B02A7" w:rsidRPr="00DF3198" w:rsidRDefault="006B02A7" w:rsidP="005C0DE0">
                      <w:pPr>
                        <w:spacing w:before="240" w:after="240"/>
                        <w:jc w:val="center"/>
                        <w:rPr>
                          <w:rFonts w:ascii="Arial" w:hAnsi="Arial" w:cs="Arial"/>
                          <w:b/>
                          <w:i/>
                          <w:lang w:val="de-CH"/>
                        </w:rPr>
                      </w:pPr>
                      <w:r>
                        <w:rPr>
                          <w:rFonts w:ascii="Arial" w:hAnsi="Arial" w:cs="Arial"/>
                          <w:b/>
                          <w:i/>
                          <w:lang w:val="de-CH"/>
                        </w:rPr>
                        <w:t>Wir hatten eine Situations wie im split plot/repeated measures-Design schon einmal: Bei welchem Verfahren war das?</w:t>
                      </w:r>
                    </w:p>
                  </w:txbxContent>
                </v:textbox>
                <w10:anchorlock/>
              </v:shape>
            </w:pict>
          </mc:Fallback>
        </mc:AlternateContent>
      </w:r>
    </w:p>
    <w:p w14:paraId="765A7D86" w14:textId="59AA96F6" w:rsidR="00496633" w:rsidRPr="00957005" w:rsidRDefault="00496633" w:rsidP="00E61655">
      <w:pPr>
        <w:pStyle w:val="berschrift3"/>
      </w:pPr>
      <w:bookmarkStart w:id="116" w:name="_Toc117278841"/>
      <w:r w:rsidRPr="00957005">
        <w:t>Ein Beispiel</w:t>
      </w:r>
      <w:bookmarkEnd w:id="116"/>
    </w:p>
    <w:p w14:paraId="5BFEEA2D" w14:textId="743E320A" w:rsidR="00496633" w:rsidRPr="00957005" w:rsidRDefault="00C502B1" w:rsidP="00496633">
      <w:pPr>
        <w:pStyle w:val="Textkrper"/>
        <w:rPr>
          <w:lang w:val="de-CH"/>
        </w:rPr>
      </w:pPr>
      <w:r w:rsidRPr="00957005">
        <w:rPr>
          <w:b/>
          <w:lang w:val="de-CH"/>
        </w:rPr>
        <w:t>Fragestellung:</w:t>
      </w:r>
      <w:r w:rsidRPr="00957005">
        <w:rPr>
          <w:lang w:val="de-CH"/>
        </w:rPr>
        <w:t xml:space="preserve"> Uns interessiert die Reaktionszeit von Personen auf Signale in Abhängigkeit von der Art der Signale (akustisch, visuell).</w:t>
      </w:r>
    </w:p>
    <w:p w14:paraId="40A64644" w14:textId="107DEF4B" w:rsidR="00C502B1" w:rsidRPr="00957005" w:rsidRDefault="00C502B1" w:rsidP="00496633">
      <w:pPr>
        <w:pStyle w:val="Textkrper"/>
        <w:rPr>
          <w:b/>
          <w:lang w:val="de-CH"/>
        </w:rPr>
      </w:pPr>
      <w:r w:rsidRPr="00957005">
        <w:rPr>
          <w:b/>
          <w:lang w:val="de-CH"/>
        </w:rPr>
        <w:t>Versuchsanordnung:</w:t>
      </w:r>
    </w:p>
    <w:p w14:paraId="3D28E05A" w14:textId="5D6CF516" w:rsidR="000F7CEC" w:rsidRPr="00957005" w:rsidRDefault="000F7CEC"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8 Versuchspersonen (</w:t>
      </w:r>
      <w:r w:rsidR="00242551" w:rsidRPr="00957005">
        <w:rPr>
          <w:rFonts w:eastAsia="Times New Roman" w:cs="Arial"/>
          <w:lang w:eastAsia="en-GB"/>
        </w:rPr>
        <w:t>VP</w:t>
      </w:r>
      <w:r w:rsidRPr="00957005">
        <w:rPr>
          <w:rFonts w:eastAsia="Times New Roman" w:cs="Arial"/>
          <w:lang w:eastAsia="en-GB"/>
        </w:rPr>
        <w:t>1–</w:t>
      </w:r>
      <w:r w:rsidR="00242551" w:rsidRPr="00957005">
        <w:rPr>
          <w:rFonts w:eastAsia="Times New Roman" w:cs="Arial"/>
          <w:lang w:eastAsia="en-GB"/>
        </w:rPr>
        <w:t>VP</w:t>
      </w:r>
      <w:r w:rsidRPr="00957005">
        <w:rPr>
          <w:rFonts w:eastAsia="Times New Roman" w:cs="Arial"/>
          <w:lang w:eastAsia="en-GB"/>
        </w:rPr>
        <w:t>8)</w:t>
      </w:r>
    </w:p>
    <w:p w14:paraId="6433A0E1" w14:textId="4DBE1595" w:rsidR="000F7CEC" w:rsidRPr="00957005" w:rsidRDefault="000F7CEC"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Je 4 davon zufällig </w:t>
      </w:r>
      <w:r w:rsidR="00242551" w:rsidRPr="00957005">
        <w:rPr>
          <w:rFonts w:eastAsia="Times New Roman" w:cs="Arial"/>
          <w:lang w:eastAsia="en-GB"/>
        </w:rPr>
        <w:t>den beiden Signaltypen (akustisch, visuell)</w:t>
      </w:r>
      <w:r w:rsidRPr="00957005">
        <w:rPr>
          <w:rFonts w:eastAsia="Times New Roman" w:cs="Arial"/>
          <w:lang w:eastAsia="en-GB"/>
        </w:rPr>
        <w:t xml:space="preserve"> zugeordnet</w:t>
      </w:r>
    </w:p>
    <w:p w14:paraId="0FEB790B" w14:textId="463A087F" w:rsidR="000F7CEC" w:rsidRPr="00957005" w:rsidRDefault="000F7CEC"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Messung der Reaktionszeit nach 1, 2, 3 und 4 h (</w:t>
      </w:r>
      <w:r w:rsidR="00EF18AE" w:rsidRPr="00957005">
        <w:rPr>
          <w:rFonts w:eastAsia="Times New Roman" w:cs="Arial"/>
          <w:lang w:eastAsia="en-GB"/>
        </w:rPr>
        <w:t>H</w:t>
      </w:r>
      <w:r w:rsidRPr="00957005">
        <w:rPr>
          <w:rFonts w:eastAsia="Times New Roman" w:cs="Arial"/>
          <w:lang w:eastAsia="en-GB"/>
        </w:rPr>
        <w:t>1–</w:t>
      </w:r>
      <w:r w:rsidR="00EF18AE" w:rsidRPr="00957005">
        <w:rPr>
          <w:rFonts w:eastAsia="Times New Roman" w:cs="Arial"/>
          <w:lang w:eastAsia="en-GB"/>
        </w:rPr>
        <w:t>H</w:t>
      </w:r>
      <w:r w:rsidRPr="00957005">
        <w:rPr>
          <w:rFonts w:eastAsia="Times New Roman" w:cs="Arial"/>
          <w:lang w:eastAsia="en-GB"/>
        </w:rPr>
        <w:t>4)</w:t>
      </w:r>
    </w:p>
    <w:p w14:paraId="07EF3EFD" w14:textId="13C8AF39" w:rsidR="000F7CEC" w:rsidRPr="00957005" w:rsidRDefault="0051176D" w:rsidP="0051176D">
      <w:pPr>
        <w:pStyle w:val="Textkrper"/>
        <w:spacing w:before="120"/>
        <w:rPr>
          <w:b/>
          <w:lang w:val="de-CH"/>
        </w:rPr>
      </w:pPr>
      <w:r w:rsidRPr="00957005">
        <w:rPr>
          <w:b/>
          <w:lang w:val="de-CH"/>
        </w:rPr>
        <w:t>Wir haben hier drei wesentliche Abweichungen von einer normalen Typ I-ANOVA</w:t>
      </w:r>
      <w:r w:rsidR="000F7CEC" w:rsidRPr="00957005">
        <w:rPr>
          <w:b/>
          <w:lang w:val="de-CH"/>
        </w:rPr>
        <w:t>:</w:t>
      </w:r>
    </w:p>
    <w:p w14:paraId="22342931" w14:textId="21D0FF91" w:rsidR="00A3647A" w:rsidRPr="00957005" w:rsidRDefault="00A3647A"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Wir sind nicht am spezifischen Verhalten der </w:t>
      </w:r>
      <w:r w:rsidR="00EF18AE" w:rsidRPr="00957005">
        <w:rPr>
          <w:rFonts w:eastAsia="Times New Roman" w:cs="Arial"/>
          <w:lang w:eastAsia="en-GB"/>
        </w:rPr>
        <w:t>Versuchspersonen</w:t>
      </w:r>
      <w:r w:rsidRPr="00957005">
        <w:rPr>
          <w:rFonts w:eastAsia="Times New Roman" w:cs="Arial"/>
          <w:lang w:eastAsia="en-GB"/>
        </w:rPr>
        <w:t xml:space="preserve"> </w:t>
      </w:r>
      <w:r w:rsidR="00EF18AE" w:rsidRPr="00957005">
        <w:rPr>
          <w:rFonts w:eastAsia="Times New Roman" w:cs="Arial"/>
          <w:lang w:eastAsia="en-GB"/>
        </w:rPr>
        <w:t>VP</w:t>
      </w:r>
      <w:r w:rsidRPr="00957005">
        <w:rPr>
          <w:rFonts w:eastAsia="Times New Roman" w:cs="Arial"/>
          <w:lang w:eastAsia="en-GB"/>
        </w:rPr>
        <w:t>1</w:t>
      </w:r>
      <w:r w:rsidR="001222C7" w:rsidRPr="00957005">
        <w:rPr>
          <w:rFonts w:eastAsia="Times New Roman" w:cs="Arial"/>
          <w:lang w:eastAsia="en-GB"/>
        </w:rPr>
        <w:t>–</w:t>
      </w:r>
      <w:r w:rsidR="00EF18AE" w:rsidRPr="00957005">
        <w:rPr>
          <w:rFonts w:eastAsia="Times New Roman" w:cs="Arial"/>
          <w:lang w:eastAsia="en-GB"/>
        </w:rPr>
        <w:t>VP</w:t>
      </w:r>
      <w:r w:rsidRPr="00957005">
        <w:rPr>
          <w:rFonts w:eastAsia="Times New Roman" w:cs="Arial"/>
          <w:lang w:eastAsia="en-GB"/>
        </w:rPr>
        <w:t>8 interessiert, sondern haben sie „zufällig“ ausgewählt um alle möglichen Personen zu repräsentieren.</w:t>
      </w:r>
    </w:p>
    <w:p w14:paraId="461CF0CD" w14:textId="030D8E4E" w:rsidR="00A3647A" w:rsidRPr="00957005" w:rsidRDefault="00A3647A"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Jede </w:t>
      </w:r>
      <w:r w:rsidR="00EF18AE" w:rsidRPr="00957005">
        <w:rPr>
          <w:rFonts w:eastAsia="Times New Roman" w:cs="Arial"/>
          <w:lang w:eastAsia="en-GB"/>
        </w:rPr>
        <w:t>Versuchsp</w:t>
      </w:r>
      <w:r w:rsidRPr="00957005">
        <w:rPr>
          <w:rFonts w:eastAsia="Times New Roman" w:cs="Arial"/>
          <w:lang w:eastAsia="en-GB"/>
        </w:rPr>
        <w:t xml:space="preserve">erson bekommt nur ein „Treatment“, d. h. es gibt nicht alle </w:t>
      </w:r>
      <w:r w:rsidR="00EF18AE" w:rsidRPr="00957005">
        <w:rPr>
          <w:rFonts w:eastAsia="Times New Roman" w:cs="Arial"/>
          <w:lang w:eastAsia="en-GB"/>
        </w:rPr>
        <w:t>VP</w:t>
      </w:r>
      <w:r w:rsidRPr="00957005">
        <w:rPr>
          <w:rFonts w:eastAsia="Times New Roman" w:cs="Arial"/>
          <w:lang w:eastAsia="en-GB"/>
        </w:rPr>
        <w:t xml:space="preserve"> × </w:t>
      </w:r>
      <w:r w:rsidR="00EF18AE" w:rsidRPr="00957005">
        <w:rPr>
          <w:rFonts w:eastAsia="Times New Roman" w:cs="Arial"/>
          <w:lang w:eastAsia="en-GB"/>
        </w:rPr>
        <w:t>Signal</w:t>
      </w:r>
      <w:r w:rsidRPr="00957005">
        <w:rPr>
          <w:rFonts w:eastAsia="Times New Roman" w:cs="Arial"/>
          <w:lang w:eastAsia="en-GB"/>
        </w:rPr>
        <w:t>-Kombinationen.</w:t>
      </w:r>
    </w:p>
    <w:p w14:paraId="5F4EC48F" w14:textId="7D8A57F5" w:rsidR="00A3647A" w:rsidRPr="00957005" w:rsidRDefault="00A3647A"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Die vier gemessenen Reaktionszeiten einer Person sind nicht unabhängig voneinander</w:t>
      </w:r>
      <w:r w:rsidR="002C73DB" w:rsidRPr="00957005">
        <w:rPr>
          <w:rFonts w:eastAsia="Times New Roman" w:cs="Arial"/>
          <w:lang w:eastAsia="en-GB"/>
        </w:rPr>
        <w:t xml:space="preserve">: </w:t>
      </w:r>
      <w:r w:rsidR="00B10DF5" w:rsidRPr="00957005">
        <w:rPr>
          <w:rFonts w:eastAsia="Times New Roman" w:cs="Arial"/>
          <w:lang w:eastAsia="en-GB"/>
        </w:rPr>
        <w:t xml:space="preserve">So könnten </w:t>
      </w:r>
      <w:r w:rsidR="002C73DB" w:rsidRPr="00957005">
        <w:rPr>
          <w:rFonts w:eastAsia="Times New Roman" w:cs="Arial"/>
          <w:lang w:eastAsia="en-GB"/>
        </w:rPr>
        <w:t>bestimmte Personen vielleicht immer etwas schneller oder langsam</w:t>
      </w:r>
      <w:r w:rsidR="00B10DF5" w:rsidRPr="00957005">
        <w:rPr>
          <w:rFonts w:eastAsia="Times New Roman" w:cs="Arial"/>
          <w:lang w:eastAsia="en-GB"/>
        </w:rPr>
        <w:t>er sein als andere.</w:t>
      </w:r>
    </w:p>
    <w:p w14:paraId="5A597B67" w14:textId="774F3F93" w:rsidR="00496633" w:rsidRPr="00957005" w:rsidRDefault="00496633" w:rsidP="00E61655">
      <w:pPr>
        <w:pStyle w:val="berschrift3"/>
      </w:pPr>
      <w:bookmarkStart w:id="117" w:name="_Toc117278842"/>
      <w:r w:rsidRPr="00957005">
        <w:t>Umsetzung in R</w:t>
      </w:r>
      <w:bookmarkEnd w:id="117"/>
    </w:p>
    <w:p w14:paraId="35E00F13" w14:textId="50359AF1" w:rsidR="00496633" w:rsidRPr="00957005" w:rsidRDefault="002C73DB" w:rsidP="00496633">
      <w:pPr>
        <w:pStyle w:val="Textkrper"/>
        <w:rPr>
          <w:lang w:val="de-CH"/>
        </w:rPr>
      </w:pPr>
      <w:r w:rsidRPr="00957005">
        <w:rPr>
          <w:lang w:val="de-CH"/>
        </w:rPr>
        <w:t xml:space="preserve">In unserem Fall ist also der Block-Faktor die </w:t>
      </w:r>
      <w:r w:rsidR="00B01F2A" w:rsidRPr="00957005">
        <w:rPr>
          <w:lang w:val="de-CH"/>
        </w:rPr>
        <w:t>Versuchp</w:t>
      </w:r>
      <w:r w:rsidRPr="00957005">
        <w:rPr>
          <w:lang w:val="de-CH"/>
        </w:rPr>
        <w:t>erson</w:t>
      </w:r>
      <w:r w:rsidR="00B01F2A" w:rsidRPr="00957005">
        <w:rPr>
          <w:lang w:val="de-CH"/>
        </w:rPr>
        <w:t xml:space="preserve"> (VP)</w:t>
      </w:r>
      <w:r w:rsidR="00B10DF5" w:rsidRPr="00957005">
        <w:rPr>
          <w:lang w:val="de-CH"/>
        </w:rPr>
        <w:t xml:space="preserve">, einerseits, da jede Person nur einem der beiden Signaltypen ausgesetzt wurde, andererseits, weil wir mehrere Messungen über die Zeit mit ihr durchgeführt haben. </w:t>
      </w:r>
      <w:r w:rsidR="00A00E9B" w:rsidRPr="00957005">
        <w:rPr>
          <w:lang w:val="de-CH"/>
        </w:rPr>
        <w:t xml:space="preserve">Im </w:t>
      </w:r>
      <w:r w:rsidR="00A00E9B" w:rsidRPr="00957005">
        <w:rPr>
          <w:rFonts w:ascii="Courier New" w:hAnsi="Courier New" w:cs="Courier New"/>
          <w:lang w:val="de-CH"/>
        </w:rPr>
        <w:t>aov</w:t>
      </w:r>
      <w:r w:rsidR="00A00E9B" w:rsidRPr="00957005">
        <w:rPr>
          <w:lang w:val="de-CH"/>
        </w:rPr>
        <w:t xml:space="preserve">-Befehl lässt sich das mit dem </w:t>
      </w:r>
      <w:r w:rsidR="00A00E9B" w:rsidRPr="00957005">
        <w:rPr>
          <w:rFonts w:ascii="Courier New" w:hAnsi="Courier New" w:cs="Courier New"/>
          <w:lang w:val="de-CH"/>
        </w:rPr>
        <w:t>Error</w:t>
      </w:r>
      <w:r w:rsidR="00A00E9B" w:rsidRPr="00957005">
        <w:rPr>
          <w:lang w:val="de-CH"/>
        </w:rPr>
        <w:t>-Term spezifizieren:</w:t>
      </w:r>
    </w:p>
    <w:p w14:paraId="47BD8C52" w14:textId="4A32EDF7" w:rsidR="00B01F2A" w:rsidRPr="00957005" w:rsidRDefault="00B01F2A" w:rsidP="00B01F2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spf.aov &lt;- aov(Reaktion~Signal*Messung + Error(VP), data = spf))</w:t>
      </w:r>
    </w:p>
    <w:p w14:paraId="4DBCFFED" w14:textId="77777777" w:rsidR="00B01F2A" w:rsidRPr="00957005" w:rsidRDefault="00B01F2A" w:rsidP="00B01F2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summary(spf.aov)</w:t>
      </w:r>
    </w:p>
    <w:p w14:paraId="66B314A4" w14:textId="77777777" w:rsidR="00B01F2A" w:rsidRPr="00957005" w:rsidRDefault="00B01F2A" w:rsidP="00B01F2A">
      <w:pPr>
        <w:spacing w:line="240" w:lineRule="auto"/>
        <w:textAlignment w:val="baseline"/>
        <w:rPr>
          <w:rFonts w:ascii="Courier New" w:eastAsiaTheme="minorEastAsia" w:hAnsi="Courier New" w:cs="Courier New"/>
          <w:b/>
          <w:bCs/>
          <w:color w:val="000000" w:themeColor="text1"/>
          <w:kern w:val="24"/>
          <w:lang w:val="de-CH" w:eastAsia="en-GB"/>
        </w:rPr>
      </w:pPr>
    </w:p>
    <w:p w14:paraId="7F2BC6D8" w14:textId="1EDFF05A" w:rsidR="00B01F2A" w:rsidRPr="00957005" w:rsidRDefault="00B01F2A" w:rsidP="00B01F2A">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Error: VP</w:t>
      </w:r>
    </w:p>
    <w:p w14:paraId="4D78428E" w14:textId="77777777" w:rsidR="00B01F2A" w:rsidRPr="00957005" w:rsidRDefault="00B01F2A" w:rsidP="00B01F2A">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Df Sum Sq Mean Sq F value Pr(&gt;F)</w:t>
      </w:r>
    </w:p>
    <w:p w14:paraId="199E259E" w14:textId="10147B73" w:rsidR="00B01F2A" w:rsidRPr="00957005" w:rsidRDefault="00B01F2A" w:rsidP="00B01F2A">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Signal     1  3.125   3.125       2  0.207</w:t>
      </w:r>
    </w:p>
    <w:p w14:paraId="6315E4AE" w14:textId="77777777" w:rsidR="00B01F2A" w:rsidRPr="00957005" w:rsidRDefault="00B01F2A" w:rsidP="00B01F2A">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Residuals  6  9.375   1.562               </w:t>
      </w:r>
    </w:p>
    <w:p w14:paraId="59F2CF96" w14:textId="77777777" w:rsidR="00B01F2A" w:rsidRPr="00957005" w:rsidRDefault="00B01F2A" w:rsidP="00B01F2A">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Error: Within</w:t>
      </w:r>
    </w:p>
    <w:p w14:paraId="5312884E" w14:textId="77777777" w:rsidR="00B01F2A" w:rsidRPr="00957005" w:rsidRDefault="00B01F2A" w:rsidP="00B01F2A">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Df Sum Sq Mean Sq F value   Pr(&gt;F)    </w:t>
      </w:r>
    </w:p>
    <w:p w14:paraId="0903F7E0" w14:textId="7CD09A94" w:rsidR="00B01F2A" w:rsidRPr="00957005" w:rsidRDefault="00B01F2A" w:rsidP="00B01F2A">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Messung         3 194.50   64.83  127.89 2.52e-12 ***</w:t>
      </w:r>
    </w:p>
    <w:p w14:paraId="7848F030" w14:textId="69C71B9F" w:rsidR="00B01F2A" w:rsidRPr="00957005" w:rsidRDefault="00B01F2A" w:rsidP="00B01F2A">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Signal:Messung3  19.37    6.46   12.74 0.000105 ***</w:t>
      </w:r>
    </w:p>
    <w:p w14:paraId="21335AE6" w14:textId="77777777" w:rsidR="00B01F2A" w:rsidRPr="00957005" w:rsidRDefault="00B01F2A" w:rsidP="00B01F2A">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Residuals 18   9.13    0.51 </w:t>
      </w:r>
    </w:p>
    <w:p w14:paraId="07E1FC06" w14:textId="77777777" w:rsidR="003C759D" w:rsidRPr="00957005" w:rsidRDefault="003C759D" w:rsidP="003C759D">
      <w:pPr>
        <w:spacing w:line="240" w:lineRule="auto"/>
        <w:textAlignment w:val="baseline"/>
        <w:rPr>
          <w:rFonts w:ascii="Times New Roman" w:eastAsia="Times New Roman" w:hAnsi="Times New Roman"/>
          <w:color w:val="0000FF"/>
          <w:lang w:val="de-CH" w:eastAsia="en-GB"/>
        </w:rPr>
      </w:pPr>
    </w:p>
    <w:p w14:paraId="0641E080" w14:textId="6DC010C5" w:rsidR="00EA5084" w:rsidRPr="00957005" w:rsidRDefault="00EA5084" w:rsidP="00EA5084">
      <w:pPr>
        <w:pStyle w:val="Textkrper"/>
        <w:rPr>
          <w:lang w:val="de-CH"/>
        </w:rPr>
      </w:pPr>
      <w:r w:rsidRPr="00957005">
        <w:rPr>
          <w:lang w:val="de-CH"/>
        </w:rPr>
        <w:lastRenderedPageBreak/>
        <w:t>Im Ergebnis erhalten wir eine zweigeteilte ANOVA-Tabelle: Der obere Teil sagt uns, dass</w:t>
      </w:r>
      <w:r w:rsidR="009C112A" w:rsidRPr="00957005">
        <w:rPr>
          <w:lang w:val="de-CH"/>
        </w:rPr>
        <w:t xml:space="preserve"> der Effekt von </w:t>
      </w:r>
      <w:r w:rsidR="00B01F2A" w:rsidRPr="00957005">
        <w:rPr>
          <w:lang w:val="de-CH"/>
        </w:rPr>
        <w:t>Signal</w:t>
      </w:r>
      <w:r w:rsidR="009C112A" w:rsidRPr="00957005">
        <w:rPr>
          <w:lang w:val="de-CH"/>
        </w:rPr>
        <w:t xml:space="preserve"> (Art des Signals), der in den Personen (</w:t>
      </w:r>
      <w:r w:rsidR="005454C4" w:rsidRPr="00957005">
        <w:rPr>
          <w:lang w:val="de-CH"/>
        </w:rPr>
        <w:t>VP</w:t>
      </w:r>
      <w:r w:rsidR="009C112A" w:rsidRPr="00957005">
        <w:rPr>
          <w:lang w:val="de-CH"/>
        </w:rPr>
        <w:t xml:space="preserve">) geblockt ist, nicht signifikant </w:t>
      </w:r>
      <w:r w:rsidR="00AA1FA9" w:rsidRPr="00957005">
        <w:rPr>
          <w:lang w:val="de-CH"/>
        </w:rPr>
        <w:t>(</w:t>
      </w:r>
      <w:r w:rsidR="00AA1FA9" w:rsidRPr="00957005">
        <w:rPr>
          <w:i/>
          <w:lang w:val="de-CH"/>
        </w:rPr>
        <w:t>p</w:t>
      </w:r>
      <w:r w:rsidR="00AA1FA9" w:rsidRPr="00957005">
        <w:rPr>
          <w:lang w:val="de-CH"/>
        </w:rPr>
        <w:t xml:space="preserve"> = 0.207) </w:t>
      </w:r>
      <w:r w:rsidR="009C112A" w:rsidRPr="00957005">
        <w:rPr>
          <w:lang w:val="de-CH"/>
        </w:rPr>
        <w:t>ist. Der untere Teil sagt uns, dass es einen signifikanten Effekt</w:t>
      </w:r>
      <w:r w:rsidR="00D95E79" w:rsidRPr="00957005">
        <w:rPr>
          <w:lang w:val="de-CH"/>
        </w:rPr>
        <w:t xml:space="preserve"> der Zeit sowie eine signifikante Interaktion Signaltyp </w:t>
      </w:r>
      <w:r w:rsidR="00EB6BB5" w:rsidRPr="00957005">
        <w:rPr>
          <w:rFonts w:eastAsia="Times New Roman" w:cs="Arial"/>
          <w:lang w:val="de-CH" w:eastAsia="en-GB"/>
        </w:rPr>
        <w:t>×</w:t>
      </w:r>
      <w:r w:rsidR="00D95E79" w:rsidRPr="00957005">
        <w:rPr>
          <w:lang w:val="de-CH"/>
        </w:rPr>
        <w:t xml:space="preserve"> Zeit gibt.</w:t>
      </w:r>
      <w:r w:rsidR="00EB6BB5" w:rsidRPr="00957005">
        <w:rPr>
          <w:lang w:val="de-CH"/>
        </w:rPr>
        <w:t xml:space="preserve"> Ein Interkationsplot zeigt uns genau dieses:</w:t>
      </w:r>
    </w:p>
    <w:p w14:paraId="06FEEDAE" w14:textId="77777777" w:rsidR="005454C4" w:rsidRPr="00957005" w:rsidRDefault="005454C4" w:rsidP="005454C4">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interaction.plot(spf$Messung, spf$Signal, spf$Reaktion)</w:t>
      </w:r>
    </w:p>
    <w:p w14:paraId="2364A789" w14:textId="73043EF7" w:rsidR="00DD2E81" w:rsidRPr="00957005" w:rsidRDefault="00F76CC5" w:rsidP="00DD2E81">
      <w:pPr>
        <w:pStyle w:val="Textkrper"/>
        <w:spacing w:before="360" w:after="360"/>
        <w:jc w:val="center"/>
        <w:rPr>
          <w:sz w:val="19"/>
          <w:szCs w:val="19"/>
          <w:lang w:val="de-CH"/>
        </w:rPr>
      </w:pPr>
      <w:r w:rsidRPr="00957005">
        <w:rPr>
          <w:noProof/>
          <w:sz w:val="19"/>
          <w:szCs w:val="19"/>
          <w:lang w:val="de-CH" w:eastAsia="en-GB"/>
        </w:rPr>
        <w:drawing>
          <wp:inline distT="0" distB="0" distL="0" distR="0" wp14:anchorId="04F08D62" wp14:editId="1B6CA1A0">
            <wp:extent cx="5144936" cy="3528000"/>
            <wp:effectExtent l="0" t="0" r="0" b="0"/>
            <wp:docPr id="11265" name="Grafik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Rplot04.png"/>
                    <pic:cNvPicPr/>
                  </pic:nvPicPr>
                  <pic:blipFill>
                    <a:blip r:embed="rId92">
                      <a:extLst>
                        <a:ext uri="{28A0092B-C50C-407E-A947-70E740481C1C}">
                          <a14:useLocalDpi xmlns:a14="http://schemas.microsoft.com/office/drawing/2010/main" val="0"/>
                        </a:ext>
                      </a:extLst>
                    </a:blip>
                    <a:stretch>
                      <a:fillRect/>
                    </a:stretch>
                  </pic:blipFill>
                  <pic:spPr>
                    <a:xfrm>
                      <a:off x="0" y="0"/>
                      <a:ext cx="5144936" cy="3528000"/>
                    </a:xfrm>
                    <a:prstGeom prst="rect">
                      <a:avLst/>
                    </a:prstGeom>
                  </pic:spPr>
                </pic:pic>
              </a:graphicData>
            </a:graphic>
          </wp:inline>
        </w:drawing>
      </w:r>
    </w:p>
    <w:p w14:paraId="15E04335" w14:textId="577F13C8" w:rsidR="00A93CBF" w:rsidRPr="00957005" w:rsidRDefault="00A93CBF" w:rsidP="00EA5084">
      <w:pPr>
        <w:pStyle w:val="Textkrper"/>
        <w:rPr>
          <w:lang w:val="de-CH"/>
        </w:rPr>
      </w:pPr>
      <w:r w:rsidRPr="00957005">
        <w:rPr>
          <w:lang w:val="de-CH"/>
        </w:rPr>
        <w:t>Der Plot macht klar, dass sich die Reaktionsheiten zwischen akustisch und optisch im Mittel nicht unterscheiden, sie aber im Fall von A2 schneller ansteigen als im Fall von A1</w:t>
      </w:r>
    </w:p>
    <w:p w14:paraId="023F0E38" w14:textId="792B3154" w:rsidR="00D95E79" w:rsidRPr="00957005" w:rsidRDefault="00D95E79" w:rsidP="00EA5084">
      <w:pPr>
        <w:pStyle w:val="Textkrper"/>
        <w:rPr>
          <w:lang w:val="de-CH"/>
        </w:rPr>
      </w:pPr>
      <w:r w:rsidRPr="00957005">
        <w:rPr>
          <w:lang w:val="de-CH"/>
        </w:rPr>
        <w:t>Mit dem Error-Term kann man auch mehrfache Schachtelungen codieren</w:t>
      </w:r>
      <w:r w:rsidR="00831725" w:rsidRPr="00957005">
        <w:rPr>
          <w:lang w:val="de-CH"/>
        </w:rPr>
        <w:t>, jeweils links beginnend mit der obersten Ebene der Schachtelung:</w:t>
      </w:r>
    </w:p>
    <w:p w14:paraId="497E4C70" w14:textId="0DCA0856" w:rsidR="002B62B7" w:rsidRPr="00957005" w:rsidRDefault="00F76CC5" w:rsidP="002B62B7">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model2</w:t>
      </w:r>
      <w:r w:rsidR="002B62B7" w:rsidRPr="00957005">
        <w:rPr>
          <w:rFonts w:ascii="Courier New" w:eastAsiaTheme="minorEastAsia" w:hAnsi="Courier New" w:cs="Courier New"/>
          <w:b/>
          <w:bCs/>
          <w:color w:val="FF0000"/>
          <w:kern w:val="24"/>
          <w:lang w:val="de-CH" w:eastAsia="en-GB"/>
        </w:rPr>
        <w:t xml:space="preserve"> &lt;- aov (Y ~ A * B * C + Error (Block/A/B)</w:t>
      </w:r>
      <w:r w:rsidR="00354554" w:rsidRPr="00957005">
        <w:rPr>
          <w:rFonts w:ascii="Courier New" w:eastAsiaTheme="minorEastAsia" w:hAnsi="Courier New" w:cs="Courier New"/>
          <w:b/>
          <w:bCs/>
          <w:color w:val="FF0000"/>
          <w:kern w:val="24"/>
          <w:lang w:val="de-CH" w:eastAsia="en-GB"/>
        </w:rPr>
        <w:t xml:space="preserve">, </w:t>
      </w:r>
      <w:r w:rsidR="00C91C79" w:rsidRPr="00957005">
        <w:rPr>
          <w:rFonts w:ascii="Courier New" w:eastAsiaTheme="minorEastAsia" w:hAnsi="Courier New" w:cs="Courier New"/>
          <w:b/>
          <w:bCs/>
          <w:color w:val="FF0000"/>
          <w:kern w:val="24"/>
          <w:lang w:val="de-CH" w:eastAsia="en-GB"/>
        </w:rPr>
        <w:t>data = beispiel</w:t>
      </w:r>
      <w:r w:rsidR="002B62B7" w:rsidRPr="00957005">
        <w:rPr>
          <w:rFonts w:ascii="Courier New" w:eastAsiaTheme="minorEastAsia" w:hAnsi="Courier New" w:cs="Courier New"/>
          <w:b/>
          <w:bCs/>
          <w:color w:val="FF0000"/>
          <w:kern w:val="24"/>
          <w:lang w:val="de-CH" w:eastAsia="en-GB"/>
        </w:rPr>
        <w:t>)</w:t>
      </w:r>
    </w:p>
    <w:p w14:paraId="60CDB40E" w14:textId="485D9D35" w:rsidR="009810D2" w:rsidRPr="00957005" w:rsidRDefault="005A6132" w:rsidP="001F6A5C">
      <w:pPr>
        <w:pStyle w:val="berschrift2"/>
      </w:pPr>
      <w:bookmarkStart w:id="118" w:name="_Toc117278843"/>
      <w:r w:rsidRPr="00957005">
        <w:t>Linear mixed effect models (LMMs)</w:t>
      </w:r>
      <w:bookmarkEnd w:id="118"/>
    </w:p>
    <w:p w14:paraId="4D0831AC" w14:textId="6D53121C" w:rsidR="004B34CD" w:rsidRPr="00957005" w:rsidRDefault="004B34CD" w:rsidP="00E61655">
      <w:pPr>
        <w:pStyle w:val="berschrift3"/>
      </w:pPr>
      <w:bookmarkStart w:id="119" w:name="_Toc117278844"/>
      <w:r w:rsidRPr="00957005">
        <w:t>Die Idee</w:t>
      </w:r>
      <w:bookmarkEnd w:id="119"/>
    </w:p>
    <w:p w14:paraId="4E815B0C" w14:textId="3FC31C8D" w:rsidR="009810D2" w:rsidRPr="00957005" w:rsidRDefault="00652B00" w:rsidP="009810D2">
      <w:pPr>
        <w:pStyle w:val="Textkrper"/>
        <w:rPr>
          <w:lang w:val="de-CH"/>
        </w:rPr>
      </w:pPr>
      <w:r w:rsidRPr="00957005">
        <w:rPr>
          <w:i/>
          <w:lang w:val="de-CH"/>
        </w:rPr>
        <w:t>Linear mixed effect models</w:t>
      </w:r>
      <w:r w:rsidRPr="00957005">
        <w:rPr>
          <w:lang w:val="de-CH"/>
        </w:rPr>
        <w:t xml:space="preserve"> (LMMs) verallgemeinern LMs, um Folgendes modellieren zu können:</w:t>
      </w:r>
    </w:p>
    <w:p w14:paraId="024CB991" w14:textId="131E2EA0" w:rsidR="00652B00" w:rsidRPr="00957005" w:rsidRDefault="00DB2AEA"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Abhängigkeiten/Schachtelungen zwischen Faktoren (um der Verletzung der LM-Voraussetzungen Rechnung zu tragen).</w:t>
      </w:r>
    </w:p>
    <w:p w14:paraId="006DE606" w14:textId="40912FB6" w:rsidR="00DB2AEA" w:rsidRPr="00957005" w:rsidRDefault="00DB2AEA" w:rsidP="0025487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Faktoren, die uns nicht interessieren</w:t>
      </w:r>
      <w:r w:rsidR="001302C3" w:rsidRPr="00957005">
        <w:rPr>
          <w:rFonts w:eastAsia="Times New Roman" w:cs="Arial"/>
          <w:lang w:eastAsia="en-GB"/>
        </w:rPr>
        <w:t>. Diese werden als sogenannte random factors modelliert, damit „sparen“ wir Freiheitsgrade und gewinnen Teststärke für die uns interssierenden Faktoren.</w:t>
      </w:r>
    </w:p>
    <w:p w14:paraId="11247C59" w14:textId="373D2A36" w:rsidR="00652B00" w:rsidRPr="00957005" w:rsidRDefault="00FC1397" w:rsidP="009810D2">
      <w:pPr>
        <w:pStyle w:val="Textkrper"/>
        <w:rPr>
          <w:lang w:val="de-CH"/>
        </w:rPr>
      </w:pPr>
      <w:r w:rsidRPr="00957005">
        <w:rPr>
          <w:lang w:val="de-CH"/>
        </w:rPr>
        <w:t>Die einfachsten LMMs, d.</w:t>
      </w:r>
      <w:r w:rsidR="00AD3E2C" w:rsidRPr="00957005">
        <w:rPr>
          <w:lang w:val="de-CH"/>
        </w:rPr>
        <w:t> </w:t>
      </w:r>
      <w:r w:rsidRPr="00957005">
        <w:rPr>
          <w:lang w:val="de-CH"/>
        </w:rPr>
        <w:t xml:space="preserve">h. </w:t>
      </w:r>
      <w:r w:rsidRPr="00957005">
        <w:rPr>
          <w:i/>
          <w:lang w:val="de-CH"/>
        </w:rPr>
        <w:t>Repeated measures</w:t>
      </w:r>
      <w:r w:rsidRPr="00957005">
        <w:rPr>
          <w:lang w:val="de-CH"/>
        </w:rPr>
        <w:t xml:space="preserve">- und </w:t>
      </w:r>
      <w:r w:rsidRPr="00957005">
        <w:rPr>
          <w:i/>
          <w:lang w:val="de-CH"/>
        </w:rPr>
        <w:t>Split plot</w:t>
      </w:r>
      <w:r w:rsidRPr="00957005">
        <w:rPr>
          <w:lang w:val="de-CH"/>
        </w:rPr>
        <w:t>-ANOVA</w:t>
      </w:r>
      <w:r w:rsidR="00AD3E2C" w:rsidRPr="00957005">
        <w:rPr>
          <w:lang w:val="de-CH"/>
        </w:rPr>
        <w:t xml:space="preserve"> gehen (mit Limitierungen) noch mit dem </w:t>
      </w:r>
      <w:r w:rsidR="00AD3E2C" w:rsidRPr="00957005">
        <w:rPr>
          <w:rFonts w:ascii="Courier New" w:hAnsi="Courier New" w:cs="Courier New"/>
          <w:lang w:val="de-CH"/>
        </w:rPr>
        <w:t>aov</w:t>
      </w:r>
      <w:r w:rsidR="00AD3E2C" w:rsidRPr="00957005">
        <w:rPr>
          <w:lang w:val="de-CH"/>
        </w:rPr>
        <w:t xml:space="preserve">-Befehl. Für komplexere Situationen bzw. im allgemeinen Fall </w:t>
      </w:r>
      <w:r w:rsidR="00AD3E2C" w:rsidRPr="00957005">
        <w:rPr>
          <w:lang w:val="de-CH"/>
        </w:rPr>
        <w:lastRenderedPageBreak/>
        <w:t xml:space="preserve">(einschliesslich Regressionen und ANCOVAs) benötigt man dagegen </w:t>
      </w:r>
      <w:r w:rsidR="00AD3E2C" w:rsidRPr="00957005">
        <w:rPr>
          <w:rFonts w:ascii="Courier New" w:hAnsi="Courier New" w:cs="Courier New"/>
          <w:lang w:val="de-CH"/>
        </w:rPr>
        <w:t>lme</w:t>
      </w:r>
      <w:r w:rsidR="00AD3E2C" w:rsidRPr="00957005">
        <w:rPr>
          <w:lang w:val="de-CH"/>
        </w:rPr>
        <w:t xml:space="preserve"> aus dem Package </w:t>
      </w:r>
      <w:r w:rsidR="00AD3E2C" w:rsidRPr="00957005">
        <w:rPr>
          <w:rFonts w:ascii="Courier New" w:hAnsi="Courier New" w:cs="Courier New"/>
          <w:lang w:val="de-CH"/>
        </w:rPr>
        <w:t>nlme</w:t>
      </w:r>
      <w:r w:rsidR="00AD3E2C" w:rsidRPr="00957005">
        <w:rPr>
          <w:lang w:val="de-CH"/>
        </w:rPr>
        <w:t>.</w:t>
      </w:r>
    </w:p>
    <w:p w14:paraId="036C2278" w14:textId="1BA70F6C" w:rsidR="00D35513" w:rsidRPr="00957005" w:rsidRDefault="00D35513" w:rsidP="009810D2">
      <w:pPr>
        <w:pStyle w:val="Textkrper"/>
        <w:rPr>
          <w:lang w:val="de-CH"/>
        </w:rPr>
      </w:pPr>
      <w:r w:rsidRPr="00957005">
        <w:rPr>
          <w:lang w:val="de-CH"/>
        </w:rPr>
        <w:t xml:space="preserve">Analog zum </w:t>
      </w:r>
      <w:r w:rsidRPr="00957005">
        <w:rPr>
          <w:rFonts w:ascii="Courier New" w:hAnsi="Courier New" w:cs="Courier New"/>
          <w:lang w:val="de-CH"/>
        </w:rPr>
        <w:t>Error</w:t>
      </w:r>
      <w:r w:rsidRPr="00957005">
        <w:rPr>
          <w:lang w:val="de-CH"/>
        </w:rPr>
        <w:t xml:space="preserve">-Term in </w:t>
      </w:r>
      <w:r w:rsidRPr="00957005">
        <w:rPr>
          <w:rFonts w:ascii="Courier New" w:hAnsi="Courier New" w:cs="Courier New"/>
          <w:lang w:val="de-CH"/>
        </w:rPr>
        <w:t>aov</w:t>
      </w:r>
      <w:r w:rsidRPr="00957005">
        <w:rPr>
          <w:lang w:val="de-CH"/>
        </w:rPr>
        <w:t xml:space="preserve"> spezifiziert man hier einen random-Term, wobei es zusätzlich die Möglichkeit gibt</w:t>
      </w:r>
      <w:r w:rsidR="0093418F" w:rsidRPr="00957005">
        <w:rPr>
          <w:lang w:val="de-CH"/>
        </w:rPr>
        <w:t>, zu entscheiden, ob man nur einen zufälligen Achsenabschnitt (</w:t>
      </w:r>
      <w:r w:rsidR="0093418F" w:rsidRPr="00957005">
        <w:rPr>
          <w:i/>
          <w:lang w:val="de-CH"/>
        </w:rPr>
        <w:t>random intercept</w:t>
      </w:r>
      <w:r w:rsidR="0093418F" w:rsidRPr="00957005">
        <w:rPr>
          <w:lang w:val="de-CH"/>
        </w:rPr>
        <w:t>) oder auch eine zufällige Steigung (</w:t>
      </w:r>
      <w:r w:rsidR="0093418F" w:rsidRPr="00957005">
        <w:rPr>
          <w:i/>
          <w:lang w:val="de-CH"/>
        </w:rPr>
        <w:t>random slope</w:t>
      </w:r>
      <w:r w:rsidR="0093418F" w:rsidRPr="00957005">
        <w:rPr>
          <w:lang w:val="de-CH"/>
        </w:rPr>
        <w:t>) modellieren möchte:</w:t>
      </w:r>
    </w:p>
    <w:p w14:paraId="4E668467" w14:textId="77777777" w:rsidR="004B34CD" w:rsidRPr="00957005" w:rsidRDefault="004B34CD" w:rsidP="00E61655">
      <w:pPr>
        <w:pStyle w:val="berschrift3"/>
      </w:pPr>
      <w:bookmarkStart w:id="120" w:name="_Toc117278845"/>
      <w:r w:rsidRPr="00957005">
        <w:t>Umsetzung in R</w:t>
      </w:r>
      <w:bookmarkEnd w:id="120"/>
    </w:p>
    <w:p w14:paraId="5012D243" w14:textId="77777777" w:rsidR="00E045F1" w:rsidRPr="00957005" w:rsidRDefault="00E045F1" w:rsidP="00E045F1">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library(nlme)</w:t>
      </w:r>
    </w:p>
    <w:p w14:paraId="7D193E36" w14:textId="1DEB08B0" w:rsidR="00E045F1" w:rsidRPr="00957005" w:rsidRDefault="00E045F1" w:rsidP="00E045F1">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spf.lme.1 &lt;- lme(Reaktion~Signal*Messung, random = ~Messung | VP, data = spf)</w:t>
      </w:r>
      <w:r w:rsidRPr="00957005" w:rsidDel="00F80086">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 xml:space="preserve">#mit </w:t>
      </w:r>
      <w:r w:rsidR="002369ED" w:rsidRPr="00957005">
        <w:rPr>
          <w:rFonts w:ascii="Courier New" w:eastAsiaTheme="minorEastAsia" w:hAnsi="Courier New" w:cs="Courier New"/>
          <w:b/>
          <w:bCs/>
          <w:color w:val="FF0000"/>
          <w:kern w:val="24"/>
          <w:lang w:val="de-CH" w:eastAsia="en-GB"/>
        </w:rPr>
        <w:t>random intercept (VP) und random slope (Messung)</w:t>
      </w:r>
    </w:p>
    <w:p w14:paraId="4C7490B5" w14:textId="4F4C97F1" w:rsidR="00E045F1" w:rsidRPr="00957005" w:rsidRDefault="00E045F1" w:rsidP="00E045F1">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spf.lme.2 &lt;- lme(Reaktion~Signal*Messung, random = ~1 | VP, data = spf)</w:t>
      </w:r>
      <w:r w:rsidRPr="00957005" w:rsidDel="00F80086">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#nur random intercept</w:t>
      </w:r>
    </w:p>
    <w:p w14:paraId="45489AB4" w14:textId="77777777" w:rsidR="00A04E58" w:rsidRPr="00957005" w:rsidRDefault="00A04E58" w:rsidP="00E045F1">
      <w:pPr>
        <w:spacing w:line="240" w:lineRule="auto"/>
        <w:textAlignment w:val="baseline"/>
        <w:rPr>
          <w:rFonts w:ascii="Courier New" w:eastAsiaTheme="minorEastAsia" w:hAnsi="Courier New" w:cs="Courier New"/>
          <w:b/>
          <w:bCs/>
          <w:color w:val="FF0000"/>
          <w:kern w:val="24"/>
          <w:lang w:val="de-CH" w:eastAsia="en-GB"/>
        </w:rPr>
      </w:pPr>
    </w:p>
    <w:p w14:paraId="6D741DE3" w14:textId="77777777" w:rsidR="00E045F1" w:rsidRPr="00957005" w:rsidRDefault="00E045F1" w:rsidP="00E045F1">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anova(spf.lme.1)</w:t>
      </w:r>
    </w:p>
    <w:p w14:paraId="6D6F8FEC"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p>
    <w:p w14:paraId="6BF1440C"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numDF denDF   F-value p-value</w:t>
      </w:r>
    </w:p>
    <w:p w14:paraId="21CC6F2E"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(Intercept)        1    18 1488.1631  &lt;.0001</w:t>
      </w:r>
    </w:p>
    <w:p w14:paraId="3AD20410"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Signal             1     6    2.0808  0.1993</w:t>
      </w:r>
    </w:p>
    <w:p w14:paraId="25F2B72D"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Messung            3    18   70.7887  &lt;.0001</w:t>
      </w:r>
    </w:p>
    <w:p w14:paraId="6B69F942"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Signal:Messung     3    18   11.8592  0.0002</w:t>
      </w:r>
    </w:p>
    <w:p w14:paraId="31ECEF65" w14:textId="77777777" w:rsidR="00E045F1" w:rsidRPr="00957005" w:rsidRDefault="00E045F1" w:rsidP="00E045F1">
      <w:pPr>
        <w:spacing w:line="240" w:lineRule="auto"/>
        <w:textAlignment w:val="baseline"/>
        <w:rPr>
          <w:rFonts w:ascii="Courier New" w:eastAsiaTheme="minorEastAsia" w:hAnsi="Courier New" w:cs="Courier New"/>
          <w:b/>
          <w:bCs/>
          <w:color w:val="FF0000"/>
          <w:kern w:val="24"/>
          <w:lang w:val="de-CH" w:eastAsia="en-GB"/>
        </w:rPr>
      </w:pPr>
    </w:p>
    <w:p w14:paraId="69A8B561" w14:textId="77777777" w:rsidR="00E045F1" w:rsidRPr="00957005" w:rsidRDefault="00E045F1" w:rsidP="00E045F1">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anova(spf.lme.2)</w:t>
      </w:r>
    </w:p>
    <w:p w14:paraId="08433337" w14:textId="77777777" w:rsidR="00E045F1" w:rsidRPr="00957005" w:rsidRDefault="00E045F1" w:rsidP="00E045F1">
      <w:pPr>
        <w:spacing w:line="240" w:lineRule="auto"/>
        <w:textAlignment w:val="baseline"/>
        <w:rPr>
          <w:rFonts w:ascii="Courier New" w:eastAsiaTheme="minorEastAsia" w:hAnsi="Courier New" w:cs="Courier New"/>
          <w:b/>
          <w:bCs/>
          <w:color w:val="FF0000"/>
          <w:kern w:val="24"/>
          <w:lang w:val="de-CH" w:eastAsia="en-GB"/>
        </w:rPr>
      </w:pPr>
    </w:p>
    <w:p w14:paraId="15108AD1"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numDF denDF  F-value p-value</w:t>
      </w:r>
    </w:p>
    <w:p w14:paraId="36AA327E"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(Intercept)        1    18 591.6800  &lt;.0001</w:t>
      </w:r>
    </w:p>
    <w:p w14:paraId="3A5FD8F3"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Signal             1     6   2.0000  0.2070</w:t>
      </w:r>
    </w:p>
    <w:p w14:paraId="0A12BF91" w14:textId="77777777"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Messung            3    18 127.8904  &lt;.0001</w:t>
      </w:r>
    </w:p>
    <w:p w14:paraId="21D04E48" w14:textId="02279EC1" w:rsidR="00E045F1" w:rsidRPr="00957005" w:rsidRDefault="00E045F1" w:rsidP="00E045F1">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Signal:Messung     3    18  12.7397  0.0001</w:t>
      </w:r>
      <w:r w:rsidRPr="00957005" w:rsidDel="00AC588F">
        <w:rPr>
          <w:rFonts w:ascii="Courier New" w:eastAsiaTheme="minorEastAsia" w:hAnsi="Courier New" w:cs="Courier New"/>
          <w:b/>
          <w:bCs/>
          <w:color w:val="0000FF"/>
          <w:kern w:val="24"/>
          <w:lang w:val="de-CH" w:eastAsia="en-GB"/>
        </w:rPr>
        <w:t xml:space="preserve"> </w:t>
      </w:r>
    </w:p>
    <w:p w14:paraId="0D63C7C8" w14:textId="77777777" w:rsidR="00A04E58" w:rsidRPr="00957005" w:rsidRDefault="00A04E58" w:rsidP="00E045F1">
      <w:pPr>
        <w:spacing w:line="240" w:lineRule="auto"/>
        <w:textAlignment w:val="baseline"/>
        <w:rPr>
          <w:rFonts w:ascii="Courier New" w:eastAsiaTheme="minorEastAsia" w:hAnsi="Courier New" w:cs="Courier New"/>
          <w:b/>
          <w:bCs/>
          <w:color w:val="0000FF"/>
          <w:kern w:val="24"/>
          <w:lang w:val="de-CH" w:eastAsia="en-GB"/>
        </w:rPr>
      </w:pPr>
    </w:p>
    <w:p w14:paraId="647891E5" w14:textId="7E456057" w:rsidR="00476923" w:rsidRPr="00957005" w:rsidRDefault="00476923" w:rsidP="00476923">
      <w:pPr>
        <w:pStyle w:val="Textkrper"/>
        <w:rPr>
          <w:lang w:val="de-CH"/>
        </w:rPr>
      </w:pPr>
      <w:r w:rsidRPr="00957005">
        <w:rPr>
          <w:lang w:val="de-CH"/>
        </w:rPr>
        <w:t>LMMs, ihr korrekte Implementierung und Interpretation können u.</w:t>
      </w:r>
      <w:r w:rsidR="008D1B75" w:rsidRPr="00957005">
        <w:rPr>
          <w:lang w:val="de-CH"/>
        </w:rPr>
        <w:t> </w:t>
      </w:r>
      <w:r w:rsidRPr="00957005">
        <w:rPr>
          <w:lang w:val="de-CH"/>
        </w:rPr>
        <w:t>U. sehr komplex sein, wesweg</w:t>
      </w:r>
      <w:r w:rsidR="00BE5378" w:rsidRPr="00957005">
        <w:rPr>
          <w:lang w:val="de-CH"/>
        </w:rPr>
        <w:t>en wir sie in unserem Kurs nicht mit viel Details besprechen können. Wer weitergehende benutzerfreundliche Informationen sucht, sei insbesondere auf Logan (2010: pp. 360–447) verwiesen.</w:t>
      </w:r>
    </w:p>
    <w:p w14:paraId="538EACA8" w14:textId="3A93E608" w:rsidR="009810D2" w:rsidRPr="00957005" w:rsidRDefault="005A6132" w:rsidP="001F6A5C">
      <w:pPr>
        <w:pStyle w:val="berschrift2"/>
      </w:pPr>
      <w:bookmarkStart w:id="121" w:name="_Toc117278846"/>
      <w:r w:rsidRPr="00957005">
        <w:t>Generalized linear mixed effect models (GLMMs)</w:t>
      </w:r>
      <w:bookmarkEnd w:id="121"/>
    </w:p>
    <w:p w14:paraId="11BD54ED" w14:textId="77777777" w:rsidR="004B34CD" w:rsidRPr="00957005" w:rsidRDefault="004B34CD" w:rsidP="00E61655">
      <w:pPr>
        <w:pStyle w:val="berschrift3"/>
      </w:pPr>
      <w:bookmarkStart w:id="122" w:name="_Toc117278847"/>
      <w:r w:rsidRPr="00957005">
        <w:t>Die Idee</w:t>
      </w:r>
      <w:bookmarkEnd w:id="122"/>
    </w:p>
    <w:p w14:paraId="671A34B2" w14:textId="6727A549" w:rsidR="00EF4BC9" w:rsidRPr="00957005" w:rsidRDefault="00EF4BC9" w:rsidP="00EF4BC9">
      <w:pPr>
        <w:pStyle w:val="Textkrper"/>
        <w:rPr>
          <w:lang w:val="de-CH"/>
        </w:rPr>
      </w:pPr>
      <w:r w:rsidRPr="00957005">
        <w:rPr>
          <w:i/>
          <w:lang w:val="de-CH"/>
        </w:rPr>
        <w:t>Generlized linear mixed effect models</w:t>
      </w:r>
      <w:r w:rsidRPr="00957005">
        <w:rPr>
          <w:lang w:val="de-CH"/>
        </w:rPr>
        <w:t xml:space="preserve"> (GLMMs) verallgemeinern GLMs, um Folgendes modellieren zu können:</w:t>
      </w:r>
    </w:p>
    <w:p w14:paraId="7364754A" w14:textId="09195586" w:rsidR="00EF4BC9" w:rsidRPr="00957005" w:rsidRDefault="00EF4BC9"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Geschachtelte Daten</w:t>
      </w:r>
    </w:p>
    <w:p w14:paraId="2DAB66CE" w14:textId="77777777" w:rsidR="00EF4BC9" w:rsidRPr="00957005" w:rsidRDefault="00EF4BC9"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Zeitliche Korrelationen zwische Beobachtungen</w:t>
      </w:r>
    </w:p>
    <w:p w14:paraId="77ACA758" w14:textId="77777777" w:rsidR="00EF4BC9" w:rsidRPr="00957005" w:rsidRDefault="00EF4BC9"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Räumliche Korrelationen zwischen Beobachtungen</w:t>
      </w:r>
    </w:p>
    <w:p w14:paraId="5BCACD2A" w14:textId="77777777" w:rsidR="00EF4BC9" w:rsidRPr="00957005" w:rsidRDefault="00EF4BC9"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Heterogenität</w:t>
      </w:r>
    </w:p>
    <w:p w14:paraId="6FF495E9" w14:textId="03AFA523" w:rsidR="00EF4BC9" w:rsidRPr="00957005" w:rsidRDefault="00EF4BC9"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Messwiederholungen</w:t>
      </w:r>
    </w:p>
    <w:p w14:paraId="0252E591" w14:textId="441F056E" w:rsidR="00AF1F40" w:rsidRPr="00957005" w:rsidRDefault="00AF1F40" w:rsidP="00AF1F40">
      <w:pPr>
        <w:pStyle w:val="Textkrper"/>
        <w:rPr>
          <w:lang w:val="de-CH"/>
        </w:rPr>
      </w:pPr>
      <w:r w:rsidRPr="00957005">
        <w:rPr>
          <w:lang w:val="de-CH"/>
        </w:rPr>
        <w:t>Während dies alles wundervolle und oft benötigte Eigenschaften sind, sollte man sich auch der Nachteile/Limitierungen bewusst sein, wie die folgenden Zitate aus einem der führenden Lehrbücher zu GLMMs</w:t>
      </w:r>
      <w:r w:rsidR="00672C57" w:rsidRPr="00957005">
        <w:rPr>
          <w:lang w:val="de-CH"/>
        </w:rPr>
        <w:t xml:space="preserve"> (Zuur et al. 2009) zeigen:</w:t>
      </w:r>
    </w:p>
    <w:p w14:paraId="2D9F9527" w14:textId="77777777" w:rsidR="00672C57" w:rsidRPr="00957005" w:rsidRDefault="00672C57" w:rsidP="003C4563">
      <w:pPr>
        <w:pStyle w:val="Listenabsatz"/>
        <w:numPr>
          <w:ilvl w:val="0"/>
          <w:numId w:val="7"/>
        </w:numPr>
        <w:spacing w:before="120" w:after="120" w:line="276" w:lineRule="auto"/>
        <w:ind w:left="714" w:hanging="357"/>
        <w:contextualSpacing w:val="0"/>
        <w:textAlignment w:val="baseline"/>
        <w:rPr>
          <w:rFonts w:eastAsia="Times New Roman" w:cs="Arial"/>
          <w:i/>
          <w:lang w:eastAsia="en-GB"/>
        </w:rPr>
      </w:pPr>
      <w:r w:rsidRPr="00957005">
        <w:rPr>
          <w:rFonts w:eastAsia="Times New Roman" w:cs="Arial"/>
          <w:i/>
          <w:lang w:eastAsia="en-GB"/>
        </w:rPr>
        <w:lastRenderedPageBreak/>
        <w:t>„GLMM are at the frontier of statistical research“</w:t>
      </w:r>
    </w:p>
    <w:p w14:paraId="5E29B33C" w14:textId="77777777" w:rsidR="00672C57" w:rsidRPr="00957005" w:rsidRDefault="00672C57" w:rsidP="003C4563">
      <w:pPr>
        <w:pStyle w:val="Listenabsatz"/>
        <w:numPr>
          <w:ilvl w:val="0"/>
          <w:numId w:val="7"/>
        </w:numPr>
        <w:spacing w:before="120" w:after="120" w:line="276" w:lineRule="auto"/>
        <w:ind w:left="714" w:hanging="357"/>
        <w:contextualSpacing w:val="0"/>
        <w:textAlignment w:val="baseline"/>
        <w:rPr>
          <w:rFonts w:eastAsia="Times New Roman" w:cs="Arial"/>
          <w:i/>
          <w:lang w:eastAsia="en-GB"/>
        </w:rPr>
      </w:pPr>
      <w:r w:rsidRPr="00957005">
        <w:rPr>
          <w:rFonts w:eastAsia="Times New Roman" w:cs="Arial"/>
          <w:i/>
          <w:lang w:eastAsia="en-GB"/>
        </w:rPr>
        <w:t>„This means that available documentation is rather technical and there are only few, if any, textbooks aimed at ecologists“</w:t>
      </w:r>
    </w:p>
    <w:p w14:paraId="00CDFC3D" w14:textId="77777777" w:rsidR="00672C57" w:rsidRPr="00957005" w:rsidRDefault="00672C57" w:rsidP="003C4563">
      <w:pPr>
        <w:pStyle w:val="Listenabsatz"/>
        <w:numPr>
          <w:ilvl w:val="0"/>
          <w:numId w:val="7"/>
        </w:numPr>
        <w:spacing w:before="120" w:after="120" w:line="276" w:lineRule="auto"/>
        <w:ind w:left="714" w:hanging="357"/>
        <w:contextualSpacing w:val="0"/>
        <w:textAlignment w:val="baseline"/>
        <w:rPr>
          <w:rFonts w:eastAsia="Times New Roman" w:cs="Arial"/>
          <w:i/>
          <w:lang w:eastAsia="en-GB"/>
        </w:rPr>
      </w:pPr>
      <w:r w:rsidRPr="00957005">
        <w:rPr>
          <w:rFonts w:eastAsia="Times New Roman" w:cs="Arial"/>
          <w:i/>
          <w:lang w:eastAsia="en-GB"/>
        </w:rPr>
        <w:t>„There are multiple approaches for obtaining estimated parameters“</w:t>
      </w:r>
    </w:p>
    <w:p w14:paraId="795251CD" w14:textId="77777777" w:rsidR="00672C57" w:rsidRPr="00957005" w:rsidRDefault="00672C57" w:rsidP="003C4563">
      <w:pPr>
        <w:pStyle w:val="Listenabsatz"/>
        <w:numPr>
          <w:ilvl w:val="0"/>
          <w:numId w:val="7"/>
        </w:numPr>
        <w:spacing w:before="120" w:after="120" w:line="276" w:lineRule="auto"/>
        <w:ind w:left="714" w:hanging="357"/>
        <w:contextualSpacing w:val="0"/>
        <w:textAlignment w:val="baseline"/>
        <w:rPr>
          <w:rFonts w:eastAsia="Times New Roman" w:cs="Arial"/>
          <w:i/>
          <w:lang w:eastAsia="en-GB"/>
        </w:rPr>
      </w:pPr>
      <w:r w:rsidRPr="00957005">
        <w:rPr>
          <w:rFonts w:eastAsia="Times New Roman" w:cs="Arial"/>
          <w:i/>
          <w:lang w:eastAsia="en-GB"/>
        </w:rPr>
        <w:t>„There are at least four packages in R that can be used for GLMM“</w:t>
      </w:r>
    </w:p>
    <w:p w14:paraId="661914AA" w14:textId="77777777" w:rsidR="00672C57" w:rsidRPr="00957005" w:rsidRDefault="00672C57" w:rsidP="003C4563">
      <w:pPr>
        <w:pStyle w:val="Listenabsatz"/>
        <w:numPr>
          <w:ilvl w:val="0"/>
          <w:numId w:val="7"/>
        </w:numPr>
        <w:spacing w:before="120" w:after="120" w:line="276" w:lineRule="auto"/>
        <w:ind w:left="714" w:hanging="357"/>
        <w:contextualSpacing w:val="0"/>
        <w:textAlignment w:val="baseline"/>
        <w:rPr>
          <w:rFonts w:eastAsia="Times New Roman" w:cs="Arial"/>
          <w:i/>
          <w:lang w:eastAsia="en-GB"/>
        </w:rPr>
      </w:pPr>
      <w:r w:rsidRPr="00957005">
        <w:rPr>
          <w:rFonts w:eastAsia="Times New Roman" w:cs="Arial"/>
          <w:i/>
          <w:lang w:eastAsia="en-GB"/>
        </w:rPr>
        <w:t>„This makes model selection in GLMM more of an art than a science“</w:t>
      </w:r>
    </w:p>
    <w:p w14:paraId="72CD4E70" w14:textId="30434701" w:rsidR="00E81C13" w:rsidRPr="00957005" w:rsidRDefault="00E81C13" w:rsidP="00E81C13">
      <w:pPr>
        <w:pStyle w:val="Textkrper"/>
        <w:rPr>
          <w:lang w:val="de-CH"/>
        </w:rPr>
      </w:pPr>
      <w:r w:rsidRPr="00957005">
        <w:rPr>
          <w:lang w:val="de-CH"/>
        </w:rPr>
        <w:t>Bezüglich der Anwendung von GLMMs, kommen Zuur et al. (2009) daher zu folgendem Schluss (der</w:t>
      </w:r>
      <w:r w:rsidR="00C75650" w:rsidRPr="00957005">
        <w:rPr>
          <w:lang w:val="de-CH"/>
        </w:rPr>
        <w:t xml:space="preserve"> natürlich auch sonst in der Statistik gilt, hier aber besonders wichtig ist)</w:t>
      </w:r>
      <w:r w:rsidRPr="00957005">
        <w:rPr>
          <w:lang w:val="de-CH"/>
        </w:rPr>
        <w:t>:</w:t>
      </w:r>
      <w:r w:rsidR="00C75650" w:rsidRPr="00957005">
        <w:rPr>
          <w:lang w:val="de-CH"/>
        </w:rPr>
        <w:t xml:space="preserve"> </w:t>
      </w:r>
      <w:r w:rsidR="00C75650" w:rsidRPr="00957005">
        <w:rPr>
          <w:b/>
          <w:i/>
          <w:lang w:val="de-CH"/>
        </w:rPr>
        <w:t>When applying GLMM, try to keep the models simple or you may get numerical estimation problems</w:t>
      </w:r>
      <w:r w:rsidR="00C75650" w:rsidRPr="00957005">
        <w:rPr>
          <w:lang w:val="de-CH"/>
        </w:rPr>
        <w:t>.</w:t>
      </w:r>
    </w:p>
    <w:p w14:paraId="0753075C" w14:textId="2832EF23" w:rsidR="004B34CD" w:rsidRPr="00957005" w:rsidRDefault="004B34CD" w:rsidP="00E61655">
      <w:pPr>
        <w:pStyle w:val="berschrift3"/>
      </w:pPr>
      <w:bookmarkStart w:id="123" w:name="_Toc117278848"/>
      <w:r w:rsidRPr="00957005">
        <w:t xml:space="preserve">Ein Beispiel und </w:t>
      </w:r>
      <w:r w:rsidR="00D57A64" w:rsidRPr="00957005">
        <w:t xml:space="preserve">seine </w:t>
      </w:r>
      <w:r w:rsidRPr="00957005">
        <w:t>Umsetzung in R</w:t>
      </w:r>
      <w:bookmarkEnd w:id="123"/>
    </w:p>
    <w:p w14:paraId="09EF3BF6" w14:textId="6403D1CA" w:rsidR="00167816" w:rsidRPr="00957005" w:rsidRDefault="007A3A8E" w:rsidP="00167816">
      <w:pPr>
        <w:pStyle w:val="Textkrper"/>
        <w:rPr>
          <w:lang w:val="de-CH"/>
        </w:rPr>
      </w:pPr>
      <w:r w:rsidRPr="00957005">
        <w:rPr>
          <w:lang w:val="de-CH"/>
        </w:rPr>
        <w:t>Befall von Rothirschen (</w:t>
      </w:r>
      <w:r w:rsidRPr="00957005">
        <w:rPr>
          <w:i/>
          <w:lang w:val="de-CH"/>
        </w:rPr>
        <w:t>Cervus elaphus</w:t>
      </w:r>
      <w:r w:rsidRPr="00957005">
        <w:rPr>
          <w:lang w:val="de-CH"/>
        </w:rPr>
        <w:t xml:space="preserve">) in spanischen Farmen mit dem Parasiten </w:t>
      </w:r>
      <w:r w:rsidRPr="00957005">
        <w:rPr>
          <w:i/>
          <w:lang w:val="de-CH"/>
        </w:rPr>
        <w:t>Elaphostrongylus cervi</w:t>
      </w:r>
      <w:r w:rsidRPr="00957005">
        <w:rPr>
          <w:lang w:val="de-CH"/>
        </w:rPr>
        <w:t>. Modelliert wird Vorkommen/Nichtvorkommen von L1-Larven dieser Nematode in Abhängigkeit von Körperlänge und Geschlecht der Hirsche. Erhoben wurden die Daten auf 24 Farmen.</w:t>
      </w:r>
    </w:p>
    <w:p w14:paraId="48086BFF" w14:textId="381BDADB" w:rsidR="007A3A8E" w:rsidRPr="00957005" w:rsidRDefault="007A3A8E" w:rsidP="00167816">
      <w:pPr>
        <w:pStyle w:val="Textkrper"/>
        <w:rPr>
          <w:lang w:val="de-CH"/>
        </w:rPr>
      </w:pPr>
      <w:r w:rsidRPr="00957005">
        <w:rPr>
          <w:lang w:val="de-CH"/>
        </w:rPr>
        <w:t>Wir können das Ganze wie bisher mit einem binomialen GLM analysieren:</w:t>
      </w:r>
    </w:p>
    <w:p w14:paraId="1AEEA667" w14:textId="57114452" w:rsidR="007A3A8E" w:rsidRPr="00957005" w:rsidRDefault="007A3A8E" w:rsidP="007A3A8E">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DE.glm</w:t>
      </w:r>
      <w:r w:rsidR="00D55F44"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D55F44"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glm(Ecervi.01 ~ CLength * fSex+fFarm,</w:t>
      </w:r>
    </w:p>
    <w:p w14:paraId="50727550" w14:textId="4C76DC33" w:rsidR="007A3A8E" w:rsidRPr="00957005" w:rsidRDefault="007A3A8E" w:rsidP="007A3A8E">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            family = binomial</w:t>
      </w:r>
      <w:r w:rsidR="00D55F44" w:rsidRPr="00957005">
        <w:rPr>
          <w:rFonts w:ascii="Courier New" w:eastAsiaTheme="minorEastAsia" w:hAnsi="Courier New" w:cs="Courier New"/>
          <w:b/>
          <w:bCs/>
          <w:color w:val="FF0000"/>
          <w:kern w:val="24"/>
          <w:lang w:val="de-CH" w:eastAsia="en-GB"/>
        </w:rPr>
        <w:t>, data = DeerEcervi</w:t>
      </w:r>
      <w:r w:rsidRPr="00957005">
        <w:rPr>
          <w:rFonts w:ascii="Courier New" w:eastAsiaTheme="minorEastAsia" w:hAnsi="Courier New" w:cs="Courier New"/>
          <w:b/>
          <w:bCs/>
          <w:color w:val="FF0000"/>
          <w:kern w:val="24"/>
          <w:lang w:val="de-CH" w:eastAsia="en-GB"/>
        </w:rPr>
        <w:t>)</w:t>
      </w:r>
    </w:p>
    <w:p w14:paraId="3AFF530B" w14:textId="77777777" w:rsidR="009A7B30" w:rsidRPr="00957005" w:rsidRDefault="009A7B30" w:rsidP="009A7B30">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summary(DE.glm)</w:t>
      </w:r>
    </w:p>
    <w:p w14:paraId="5FE896ED" w14:textId="77777777" w:rsidR="009A7B30" w:rsidRPr="00957005" w:rsidRDefault="009A7B30" w:rsidP="009A7B30">
      <w:pPr>
        <w:wordWrap w:val="0"/>
        <w:spacing w:line="240" w:lineRule="auto"/>
        <w:textAlignment w:val="baseline"/>
        <w:rPr>
          <w:rFonts w:ascii="Courier New" w:eastAsiaTheme="minorEastAsia" w:hAnsi="Courier New" w:cs="Courier New"/>
          <w:b/>
          <w:bCs/>
          <w:color w:val="FF0000"/>
          <w:kern w:val="24"/>
          <w:lang w:val="de-CH" w:eastAsia="en-GB"/>
        </w:rPr>
      </w:pPr>
    </w:p>
    <w:p w14:paraId="7021924D"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Coefficients:</w:t>
      </w:r>
    </w:p>
    <w:p w14:paraId="52F694D9"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Estimate Std. Error z value Pr(&gt;|z|)    </w:t>
      </w:r>
    </w:p>
    <w:p w14:paraId="58B932DB"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(Intercept)   -1.796e+00  5.900e-01  -3.044 0.002336 ** </w:t>
      </w:r>
    </w:p>
    <w:p w14:paraId="53E0D639"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CLength        4.062e-02  7.132e-03   5.695 1.24e-08 ***</w:t>
      </w:r>
    </w:p>
    <w:p w14:paraId="73871A4D"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fSex2          6.280e-01  2.292e-01   2.740 0.006150 ** </w:t>
      </w:r>
    </w:p>
    <w:p w14:paraId="2108F4C2"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fFarmAU        3.340e+00  7.841e-01   4.259 2.05e-05 ***</w:t>
      </w:r>
    </w:p>
    <w:p w14:paraId="6FA288D2"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fFarmBA        3.510e+00  7.150e-01   4.908 9.19e-07 ***</w:t>
      </w:r>
    </w:p>
    <w:p w14:paraId="4967D208"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w:t>
      </w:r>
    </w:p>
    <w:p w14:paraId="2EF14C68"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fFarmVY        3.974e+00  1.257e+00   3.162 0.001565 ** </w:t>
      </w:r>
    </w:p>
    <w:p w14:paraId="7A0D00E7" w14:textId="77777777" w:rsidR="009A7B30" w:rsidRPr="00957005" w:rsidRDefault="009A7B30" w:rsidP="009A7B30">
      <w:pPr>
        <w:wordWrap w:val="0"/>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CLength:fSex2  3.618e-02  1.168e-02   3.097 0.001953 ** </w:t>
      </w:r>
    </w:p>
    <w:p w14:paraId="520B6B3B" w14:textId="77777777" w:rsidR="007A3A8E" w:rsidRPr="00957005" w:rsidRDefault="007A3A8E" w:rsidP="00167816">
      <w:pPr>
        <w:pStyle w:val="Textkrper"/>
        <w:rPr>
          <w:color w:val="0000FF"/>
          <w:lang w:val="de-CH"/>
        </w:rPr>
      </w:pPr>
    </w:p>
    <w:p w14:paraId="66C0DE40" w14:textId="66F77F9C" w:rsidR="009A7B30" w:rsidRPr="00957005" w:rsidRDefault="009A7B30" w:rsidP="009A7B30">
      <w:pPr>
        <w:pStyle w:val="Textkrper"/>
        <w:rPr>
          <w:lang w:val="de-CH"/>
        </w:rPr>
      </w:pPr>
      <w:r w:rsidRPr="00957005">
        <w:rPr>
          <w:lang w:val="de-CH"/>
        </w:rPr>
        <w:t>Das Modell, das wir erzeugt haben, liesse sich folgendermassen visualisieren:</w:t>
      </w:r>
    </w:p>
    <w:p w14:paraId="4E9BF55B" w14:textId="7BEA97A8" w:rsidR="001618F2" w:rsidRPr="00957005" w:rsidRDefault="001618F2" w:rsidP="001618F2">
      <w:pPr>
        <w:pStyle w:val="Textkrper"/>
        <w:spacing w:before="360" w:after="360"/>
        <w:jc w:val="center"/>
        <w:rPr>
          <w:sz w:val="19"/>
          <w:szCs w:val="19"/>
          <w:lang w:val="de-CH"/>
        </w:rPr>
      </w:pPr>
      <w:r w:rsidRPr="00957005">
        <w:rPr>
          <w:noProof/>
          <w:lang w:val="de-CH" w:eastAsia="en-GB"/>
        </w:rPr>
        <w:lastRenderedPageBreak/>
        <w:drawing>
          <wp:inline distT="0" distB="0" distL="0" distR="0" wp14:anchorId="71C90097" wp14:editId="07252255">
            <wp:extent cx="5828961" cy="3444949"/>
            <wp:effectExtent l="0" t="0" r="635" b="3175"/>
            <wp:docPr id="2979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93"/>
                    <a:stretch>
                      <a:fillRect/>
                    </a:stretch>
                  </pic:blipFill>
                  <pic:spPr>
                    <a:xfrm>
                      <a:off x="0" y="0"/>
                      <a:ext cx="5834289" cy="3448098"/>
                    </a:xfrm>
                    <a:prstGeom prst="rect">
                      <a:avLst/>
                    </a:prstGeom>
                  </pic:spPr>
                </pic:pic>
              </a:graphicData>
            </a:graphic>
          </wp:inline>
        </w:drawing>
      </w:r>
      <w:r w:rsidRPr="00957005">
        <w:rPr>
          <w:lang w:val="de-CH"/>
        </w:rPr>
        <w:br/>
      </w:r>
      <w:r w:rsidRPr="00957005">
        <w:rPr>
          <w:sz w:val="19"/>
          <w:szCs w:val="19"/>
          <w:lang w:val="de-CH"/>
        </w:rPr>
        <w:t>(aus Zuur et al. 2009)</w:t>
      </w:r>
    </w:p>
    <w:p w14:paraId="49734A55" w14:textId="40C9D7E8" w:rsidR="009A7B30" w:rsidRPr="00957005" w:rsidRDefault="001618F2" w:rsidP="009A7B30">
      <w:pPr>
        <w:pStyle w:val="Textkrper"/>
        <w:rPr>
          <w:lang w:val="de-CH"/>
        </w:rPr>
      </w:pPr>
      <w:r w:rsidRPr="00957005">
        <w:rPr>
          <w:lang w:val="de-CH"/>
        </w:rPr>
        <w:t>Für unser</w:t>
      </w:r>
      <w:r w:rsidR="007841F9" w:rsidRPr="00957005">
        <w:rPr>
          <w:lang w:val="de-CH"/>
        </w:rPr>
        <w:t>en Zweck hat die Lösung mit einem GLM zwei Nachteile:</w:t>
      </w:r>
    </w:p>
    <w:p w14:paraId="373CCDEA" w14:textId="3DF621CB" w:rsidR="007841F9" w:rsidRPr="00957005" w:rsidRDefault="007841F9" w:rsidP="007841F9">
      <w:pPr>
        <w:pStyle w:val="Listenabsatz"/>
        <w:numPr>
          <w:ilvl w:val="0"/>
          <w:numId w:val="7"/>
        </w:numPr>
        <w:spacing w:line="276" w:lineRule="auto"/>
        <w:ind w:left="714" w:hanging="357"/>
        <w:textAlignment w:val="baseline"/>
        <w:rPr>
          <w:rFonts w:eastAsia="Times New Roman" w:cs="Arial"/>
          <w:lang w:eastAsia="en-GB"/>
        </w:rPr>
      </w:pPr>
      <w:r w:rsidRPr="00957005">
        <w:rPr>
          <w:rFonts w:ascii="Courier New" w:eastAsia="Times New Roman" w:hAnsi="Courier New" w:cs="Courier New"/>
          <w:lang w:eastAsia="en-GB"/>
        </w:rPr>
        <w:t>fFarm</w:t>
      </w:r>
      <w:r w:rsidRPr="00957005">
        <w:rPr>
          <w:rFonts w:eastAsia="Times New Roman" w:cs="Arial"/>
          <w:lang w:eastAsia="en-GB"/>
        </w:rPr>
        <w:t xml:space="preserve"> </w:t>
      </w:r>
      <w:r w:rsidR="00445569" w:rsidRPr="00957005">
        <w:rPr>
          <w:rFonts w:eastAsia="Times New Roman" w:cs="Arial"/>
          <w:lang w:eastAsia="en-GB"/>
        </w:rPr>
        <w:t>„</w:t>
      </w:r>
      <w:r w:rsidRPr="00957005">
        <w:rPr>
          <w:rFonts w:eastAsia="Times New Roman" w:cs="Arial"/>
          <w:lang w:eastAsia="en-GB"/>
        </w:rPr>
        <w:t>verbraucht</w:t>
      </w:r>
      <w:r w:rsidR="00445569" w:rsidRPr="00957005">
        <w:rPr>
          <w:rFonts w:eastAsia="Times New Roman" w:cs="Arial"/>
          <w:lang w:eastAsia="en-GB"/>
        </w:rPr>
        <w:t>“</w:t>
      </w:r>
      <w:r w:rsidRPr="00957005">
        <w:rPr>
          <w:rFonts w:eastAsia="Times New Roman" w:cs="Arial"/>
          <w:lang w:eastAsia="en-GB"/>
        </w:rPr>
        <w:t xml:space="preserve"> 23 Freiheitsgrade, obwohl wir nicht am Farmeffekt interessiert sind</w:t>
      </w:r>
      <w:r w:rsidR="00445569" w:rsidRPr="00957005">
        <w:rPr>
          <w:rFonts w:eastAsia="Times New Roman" w:cs="Arial"/>
          <w:lang w:eastAsia="en-GB"/>
        </w:rPr>
        <w:t>.</w:t>
      </w:r>
    </w:p>
    <w:p w14:paraId="32B4572F" w14:textId="00DBF4DA" w:rsidR="007841F9" w:rsidRPr="00957005" w:rsidRDefault="007841F9" w:rsidP="00445569">
      <w:pPr>
        <w:pStyle w:val="Listenabsatz"/>
        <w:numPr>
          <w:ilvl w:val="0"/>
          <w:numId w:val="7"/>
        </w:numPr>
        <w:spacing w:after="120" w:line="276" w:lineRule="auto"/>
        <w:ind w:left="714" w:hanging="357"/>
        <w:textAlignment w:val="baseline"/>
        <w:rPr>
          <w:rFonts w:eastAsia="Times New Roman" w:cs="Arial"/>
          <w:lang w:eastAsia="en-GB"/>
        </w:rPr>
      </w:pPr>
      <w:r w:rsidRPr="00957005">
        <w:rPr>
          <w:rFonts w:eastAsia="Times New Roman" w:cs="Arial"/>
          <w:lang w:eastAsia="en-GB"/>
        </w:rPr>
        <w:t>Wir bekommen ein Modell für jede einzelne Farm, aber kein farmunabhängiges Modell</w:t>
      </w:r>
      <w:r w:rsidR="00445569" w:rsidRPr="00957005">
        <w:rPr>
          <w:rFonts w:eastAsia="Times New Roman" w:cs="Arial"/>
          <w:lang w:eastAsia="en-GB"/>
        </w:rPr>
        <w:t>.</w:t>
      </w:r>
    </w:p>
    <w:p w14:paraId="3E182ED8" w14:textId="4DBEE861" w:rsidR="007841F9" w:rsidRPr="00957005" w:rsidRDefault="004B4D03" w:rsidP="009A7B30">
      <w:pPr>
        <w:pStyle w:val="Textkrper"/>
        <w:rPr>
          <w:lang w:val="de-CH"/>
        </w:rPr>
      </w:pPr>
      <w:r w:rsidRPr="00957005">
        <w:rPr>
          <w:lang w:val="de-CH"/>
        </w:rPr>
        <w:t xml:space="preserve">Beispiehaft analysieren wir dieses GLMM mit </w:t>
      </w:r>
      <w:r w:rsidRPr="00957005">
        <w:rPr>
          <w:rFonts w:ascii="Courier New" w:hAnsi="Courier New" w:cs="Courier New"/>
          <w:lang w:val="de-CH"/>
        </w:rPr>
        <w:t>glmm.PQL</w:t>
      </w:r>
      <w:r w:rsidRPr="00957005">
        <w:rPr>
          <w:lang w:val="de-CH"/>
        </w:rPr>
        <w:t xml:space="preserve"> aus dem Package </w:t>
      </w:r>
      <w:r w:rsidRPr="00957005">
        <w:rPr>
          <w:rFonts w:ascii="Courier New" w:hAnsi="Courier New" w:cs="Courier New"/>
          <w:lang w:val="de-CH"/>
        </w:rPr>
        <w:t>MASS</w:t>
      </w:r>
      <w:r w:rsidRPr="00957005">
        <w:rPr>
          <w:lang w:val="de-CH"/>
        </w:rPr>
        <w:t>:</w:t>
      </w:r>
    </w:p>
    <w:p w14:paraId="77EC0579" w14:textId="77777777" w:rsidR="00445569" w:rsidRPr="00957005" w:rsidRDefault="00445569" w:rsidP="00445569">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library(MASS)</w:t>
      </w:r>
    </w:p>
    <w:p w14:paraId="349AEDC4" w14:textId="2A33114F" w:rsidR="00445569" w:rsidRPr="00957005" w:rsidRDefault="00445569" w:rsidP="00445569">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DE.PQL</w:t>
      </w:r>
      <w:r w:rsidR="00955C88"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955C88"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glmmPQL(Ecervi.01 ~ CLength * fSex,</w:t>
      </w:r>
    </w:p>
    <w:p w14:paraId="36A046F4" w14:textId="77777777" w:rsidR="00445569" w:rsidRPr="00957005" w:rsidRDefault="00445569" w:rsidP="00445569">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                random = ~ 1 | fFarm, family = binomial, data = DeerEcervi)</w:t>
      </w:r>
    </w:p>
    <w:p w14:paraId="3DCED4CF" w14:textId="77777777" w:rsidR="00445569" w:rsidRPr="00957005" w:rsidRDefault="00445569" w:rsidP="00445569">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summary(DE.PQL)</w:t>
      </w:r>
    </w:p>
    <w:p w14:paraId="647DEB76" w14:textId="77777777" w:rsidR="004B4D03" w:rsidRPr="00957005" w:rsidRDefault="004B4D03" w:rsidP="00445569">
      <w:pPr>
        <w:spacing w:line="240" w:lineRule="auto"/>
        <w:textAlignment w:val="baseline"/>
        <w:rPr>
          <w:rFonts w:ascii="Courier New" w:eastAsiaTheme="minorEastAsia" w:hAnsi="Courier New" w:cs="Courier New"/>
          <w:b/>
          <w:bCs/>
          <w:color w:val="FF0000"/>
          <w:kern w:val="24"/>
          <w:lang w:val="de-CH" w:eastAsia="en-GB"/>
        </w:rPr>
      </w:pPr>
    </w:p>
    <w:p w14:paraId="0442FF81"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Random effects:</w:t>
      </w:r>
    </w:p>
    <w:p w14:paraId="195097DC"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Formula: ~1 | fFarm</w:t>
      </w:r>
    </w:p>
    <w:p w14:paraId="43DE9BE7"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(Intercept)  Residual</w:t>
      </w:r>
    </w:p>
    <w:p w14:paraId="4E0FC39C"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StdDev:    1.462108 0.9620576</w:t>
      </w:r>
    </w:p>
    <w:p w14:paraId="4DD01794"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w:t>
      </w:r>
    </w:p>
    <w:p w14:paraId="432575C9"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Fixed effects: Ecervi.01 ~ CLength * fSex </w:t>
      </w:r>
    </w:p>
    <w:p w14:paraId="0F2484E0"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Value Std.Error  DF  t-value p-value</w:t>
      </w:r>
    </w:p>
    <w:p w14:paraId="070A4B96"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(Intercept)   0.8883697 0.3373283 799 2.633547  0.0086</w:t>
      </w:r>
    </w:p>
    <w:p w14:paraId="31027489"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CLength       0.0378608 0.0065269 799 5.800768  0.0000</w:t>
      </w:r>
    </w:p>
    <w:p w14:paraId="463D8AB4"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fSex2         0.6104570 0.2137293 799 2.856216  0.0044</w:t>
      </w:r>
    </w:p>
    <w:p w14:paraId="41FEFA8D" w14:textId="77777777" w:rsidR="00445569" w:rsidRPr="00957005" w:rsidRDefault="00445569" w:rsidP="00445569">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CLength:fSex2 0.0350666 0.0108558 799 3.230228  0.0013</w:t>
      </w:r>
    </w:p>
    <w:p w14:paraId="625A0FCE" w14:textId="77777777" w:rsidR="00445569" w:rsidRPr="00957005" w:rsidRDefault="00445569" w:rsidP="001368E0">
      <w:pPr>
        <w:spacing w:line="240" w:lineRule="auto"/>
        <w:textAlignment w:val="baseline"/>
        <w:rPr>
          <w:rFonts w:ascii="Courier New" w:eastAsiaTheme="minorEastAsia" w:hAnsi="Courier New" w:cs="Courier New"/>
          <w:b/>
          <w:bCs/>
          <w:color w:val="0000FF"/>
          <w:kern w:val="24"/>
          <w:lang w:val="de-CH" w:eastAsia="en-GB"/>
        </w:rPr>
      </w:pPr>
    </w:p>
    <w:p w14:paraId="42C6DEB1" w14:textId="5B9B45DD" w:rsidR="00445569" w:rsidRPr="00957005" w:rsidRDefault="001368E0" w:rsidP="009A7B30">
      <w:pPr>
        <w:pStyle w:val="Textkrper"/>
        <w:rPr>
          <w:lang w:val="de-CH"/>
        </w:rPr>
      </w:pPr>
      <w:r w:rsidRPr="00957005">
        <w:rPr>
          <w:lang w:val="de-CH"/>
        </w:rPr>
        <w:t xml:space="preserve">Wie wir das schon von ANOVAs mit </w:t>
      </w:r>
      <w:r w:rsidRPr="00957005">
        <w:rPr>
          <w:rFonts w:ascii="Courier New" w:hAnsi="Courier New" w:cs="Courier New"/>
          <w:lang w:val="de-CH"/>
        </w:rPr>
        <w:t>Error</w:t>
      </w:r>
      <w:r w:rsidRPr="00957005">
        <w:rPr>
          <w:lang w:val="de-CH"/>
        </w:rPr>
        <w:t>-Term oder LMMs kennen, ist die Ergebnistabelle in einen Teil für</w:t>
      </w:r>
      <w:r w:rsidR="00FC68FA" w:rsidRPr="00957005">
        <w:rPr>
          <w:lang w:val="de-CH"/>
        </w:rPr>
        <w:t xml:space="preserve"> die </w:t>
      </w:r>
      <w:r w:rsidR="00FC68FA" w:rsidRPr="00957005">
        <w:rPr>
          <w:rFonts w:ascii="Courier New" w:hAnsi="Courier New" w:cs="Courier New"/>
          <w:lang w:val="de-CH"/>
        </w:rPr>
        <w:t>Random effect</w:t>
      </w:r>
      <w:r w:rsidR="006A36B1" w:rsidRPr="00957005">
        <w:rPr>
          <w:rFonts w:ascii="Courier New" w:hAnsi="Courier New" w:cs="Courier New"/>
          <w:lang w:val="de-CH"/>
        </w:rPr>
        <w:t>s</w:t>
      </w:r>
      <w:r w:rsidR="00FC68FA" w:rsidRPr="00957005">
        <w:rPr>
          <w:lang w:val="de-CH"/>
        </w:rPr>
        <w:t xml:space="preserve"> und einen Teil für die </w:t>
      </w:r>
      <w:r w:rsidR="00FC68FA" w:rsidRPr="00957005">
        <w:rPr>
          <w:rFonts w:ascii="Courier New" w:hAnsi="Courier New" w:cs="Courier New"/>
          <w:lang w:val="de-CH"/>
        </w:rPr>
        <w:t>Fixed effects</w:t>
      </w:r>
      <w:r w:rsidR="00FC68FA" w:rsidRPr="00957005">
        <w:rPr>
          <w:lang w:val="de-CH"/>
        </w:rPr>
        <w:t xml:space="preserve"> aufgeteilt. Für </w:t>
      </w:r>
      <w:r w:rsidR="00FC68FA" w:rsidRPr="00957005">
        <w:rPr>
          <w:rFonts w:ascii="Courier New" w:hAnsi="Courier New" w:cs="Courier New"/>
          <w:lang w:val="de-CH"/>
        </w:rPr>
        <w:t>fFarm</w:t>
      </w:r>
      <w:r w:rsidR="00057698" w:rsidRPr="00957005">
        <w:rPr>
          <w:lang w:val="de-CH"/>
        </w:rPr>
        <w:t xml:space="preserve"> gibt es jetzt aber anders als beim GLM nicht 23 Schätzwerte, sondern nur einen für die Standardabweichung. Der untere Teil</w:t>
      </w:r>
      <w:r w:rsidR="00B57300" w:rsidRPr="00957005">
        <w:rPr>
          <w:lang w:val="de-CH"/>
        </w:rPr>
        <w:t xml:space="preserve"> entspricht dagegen dem Output eines GLMs, wenn wir </w:t>
      </w:r>
      <w:r w:rsidR="0041425C" w:rsidRPr="00957005">
        <w:rPr>
          <w:lang w:val="de-CH"/>
        </w:rPr>
        <w:t>fFarm völlig ignoriert hätten: wir haben die Effekte von Grösse, Geschlecht und deren Interaktion (alle signifikant).</w:t>
      </w:r>
    </w:p>
    <w:p w14:paraId="5AA645F7" w14:textId="3D23CE66" w:rsidR="00C01BE8" w:rsidRPr="00957005" w:rsidRDefault="00C83233" w:rsidP="009A7B30">
      <w:pPr>
        <w:pStyle w:val="Textkrper"/>
        <w:rPr>
          <w:b/>
          <w:lang w:val="de-CH"/>
        </w:rPr>
      </w:pPr>
      <w:r w:rsidRPr="00957005">
        <w:rPr>
          <w:b/>
          <w:lang w:val="de-CH"/>
        </w:rPr>
        <w:lastRenderedPageBreak/>
        <w:t>Was sagen uns die Ergebnisse nun</w:t>
      </w:r>
      <w:r w:rsidR="00C01BE8" w:rsidRPr="00957005">
        <w:rPr>
          <w:b/>
          <w:lang w:val="de-CH"/>
        </w:rPr>
        <w:t>?</w:t>
      </w:r>
    </w:p>
    <w:p w14:paraId="4241CAE6" w14:textId="72525059" w:rsidR="007841F9" w:rsidRPr="00957005" w:rsidRDefault="00C01BE8" w:rsidP="00C01BE8">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Wahrscheinlichkeit des Parasitenbefalls für weibliche Hirsche</w:t>
      </w:r>
      <w:r w:rsidR="000630C2" w:rsidRPr="00957005">
        <w:rPr>
          <w:rFonts w:eastAsia="Times New Roman" w:cs="Arial"/>
          <w:lang w:eastAsia="en-GB"/>
        </w:rPr>
        <w:t>:</w:t>
      </w:r>
    </w:p>
    <w:p w14:paraId="356EAF92" w14:textId="0B1AE343" w:rsidR="007841F9" w:rsidRPr="00957005" w:rsidRDefault="000630C2" w:rsidP="000630C2">
      <w:pPr>
        <w:ind w:left="709"/>
        <w:textAlignment w:val="baseline"/>
        <w:rPr>
          <w:rFonts w:eastAsiaTheme="minorEastAsia" w:cs="Calibri"/>
          <w:color w:val="000000" w:themeColor="text1"/>
          <w:lang w:val="de-CH"/>
        </w:rPr>
      </w:pPr>
      <w:r w:rsidRPr="00957005">
        <w:rPr>
          <w:rFonts w:eastAsia="Times New Roman" w:cs="Arial"/>
          <w:lang w:val="de-CH" w:eastAsia="en-GB"/>
        </w:rPr>
        <w:br/>
      </w:r>
      <w:r w:rsidRPr="00957005">
        <w:rPr>
          <w:rFonts w:eastAsiaTheme="minorEastAsia" w:cs="Calibri"/>
          <w:color w:val="000000" w:themeColor="text1"/>
          <w:lang w:val="de-CH"/>
        </w:rPr>
        <w:t>logit (</w:t>
      </w:r>
      <w:r w:rsidRPr="00957005">
        <w:rPr>
          <w:rFonts w:eastAsiaTheme="minorEastAsia" w:cs="Calibri"/>
          <w:i/>
          <w:iCs/>
          <w:color w:val="000000" w:themeColor="text1"/>
          <w:lang w:val="de-CH"/>
        </w:rPr>
        <w:t>p</w:t>
      </w:r>
      <w:r w:rsidRPr="00957005">
        <w:rPr>
          <w:rFonts w:eastAsiaTheme="minorEastAsia" w:cs="Calibri"/>
          <w:i/>
          <w:iCs/>
          <w:color w:val="000000" w:themeColor="text1"/>
          <w:position w:val="-6"/>
          <w:vertAlign w:val="subscript"/>
          <w:lang w:val="de-CH"/>
        </w:rPr>
        <w:t>ij</w:t>
      </w:r>
      <w:r w:rsidRPr="00957005">
        <w:rPr>
          <w:rFonts w:eastAsiaTheme="minorEastAsia" w:cs="Calibri"/>
          <w:color w:val="000000" w:themeColor="text1"/>
          <w:lang w:val="de-CH"/>
        </w:rPr>
        <w:t xml:space="preserve">) = 0.888 + 0.037 </w:t>
      </w:r>
      <w:r w:rsidR="004A7750" w:rsidRPr="00957005">
        <w:rPr>
          <w:rFonts w:eastAsiaTheme="minorEastAsia" w:cs="Calibri"/>
          <w:color w:val="000000" w:themeColor="text1"/>
          <w:lang w:val="de-CH"/>
        </w:rPr>
        <w:t>∙</w:t>
      </w:r>
      <w:r w:rsidRPr="00957005">
        <w:rPr>
          <w:rFonts w:eastAsiaTheme="minorEastAsia" w:cs="Calibri"/>
          <w:color w:val="000000" w:themeColor="text1"/>
          <w:lang w:val="de-CH"/>
        </w:rPr>
        <w:t xml:space="preserve"> Length</w:t>
      </w:r>
      <w:r w:rsidRPr="00957005">
        <w:rPr>
          <w:rFonts w:eastAsiaTheme="minorEastAsia" w:cs="Calibri"/>
          <w:i/>
          <w:iCs/>
          <w:color w:val="000000" w:themeColor="text1"/>
          <w:position w:val="-6"/>
          <w:vertAlign w:val="subscript"/>
          <w:lang w:val="de-CH"/>
        </w:rPr>
        <w:t>ij</w:t>
      </w:r>
      <w:r w:rsidRPr="00957005">
        <w:rPr>
          <w:rFonts w:eastAsiaTheme="minorEastAsia" w:cs="Calibri"/>
          <w:color w:val="000000" w:themeColor="text1"/>
          <w:lang w:val="de-CH"/>
        </w:rPr>
        <w:t xml:space="preserve"> </w:t>
      </w:r>
      <w:r w:rsidRPr="00957005">
        <w:rPr>
          <w:rFonts w:eastAsiaTheme="minorEastAsia" w:cs="Calibri"/>
          <w:color w:val="000000" w:themeColor="text1"/>
          <w:lang w:val="de-CH"/>
        </w:rPr>
        <w:br/>
      </w:r>
    </w:p>
    <w:p w14:paraId="679876D1" w14:textId="0D4D7EC6" w:rsidR="000630C2" w:rsidRPr="00957005" w:rsidRDefault="000630C2" w:rsidP="000630C2">
      <w:pPr>
        <w:pStyle w:val="Listenabsatz"/>
        <w:numPr>
          <w:ilvl w:val="0"/>
          <w:numId w:val="7"/>
        </w:numPr>
        <w:spacing w:line="276" w:lineRule="auto"/>
        <w:ind w:left="714" w:hanging="357"/>
        <w:textAlignment w:val="baseline"/>
        <w:rPr>
          <w:rFonts w:eastAsia="Times New Roman" w:cs="Arial"/>
          <w:lang w:eastAsia="en-GB"/>
        </w:rPr>
      </w:pPr>
      <w:r w:rsidRPr="00957005">
        <w:rPr>
          <w:rFonts w:eastAsia="Times New Roman" w:cs="Arial"/>
          <w:lang w:eastAsia="en-GB"/>
        </w:rPr>
        <w:t>Wahrscheinlichkeit des Parasitenbefalls für männliche Hirsche:</w:t>
      </w:r>
    </w:p>
    <w:p w14:paraId="2718D9EC" w14:textId="77777777" w:rsidR="00BF17FE" w:rsidRPr="00957005" w:rsidRDefault="000630C2" w:rsidP="000630C2">
      <w:pPr>
        <w:ind w:left="709"/>
        <w:textAlignment w:val="baseline"/>
        <w:rPr>
          <w:rFonts w:eastAsiaTheme="minorEastAsia" w:cs="Calibri"/>
          <w:color w:val="000000" w:themeColor="text1"/>
          <w:lang w:val="de-CH"/>
        </w:rPr>
      </w:pPr>
      <w:r w:rsidRPr="00957005">
        <w:rPr>
          <w:rFonts w:eastAsia="Times New Roman" w:cs="Arial"/>
          <w:lang w:val="de-CH" w:eastAsia="en-GB"/>
        </w:rPr>
        <w:br/>
      </w:r>
      <w:r w:rsidRPr="00957005">
        <w:rPr>
          <w:rFonts w:eastAsiaTheme="minorEastAsia" w:cs="Calibri"/>
          <w:color w:val="000000" w:themeColor="text1"/>
          <w:lang w:val="de-CH"/>
        </w:rPr>
        <w:t>logit (</w:t>
      </w:r>
      <w:r w:rsidRPr="00957005">
        <w:rPr>
          <w:rFonts w:eastAsiaTheme="minorEastAsia" w:cs="Calibri"/>
          <w:i/>
          <w:iCs/>
          <w:color w:val="000000" w:themeColor="text1"/>
          <w:lang w:val="de-CH"/>
        </w:rPr>
        <w:t>p</w:t>
      </w:r>
      <w:r w:rsidRPr="00957005">
        <w:rPr>
          <w:rFonts w:eastAsiaTheme="minorEastAsia" w:cs="Calibri"/>
          <w:i/>
          <w:iCs/>
          <w:color w:val="000000" w:themeColor="text1"/>
          <w:position w:val="-6"/>
          <w:vertAlign w:val="subscript"/>
          <w:lang w:val="de-CH"/>
        </w:rPr>
        <w:t>ij</w:t>
      </w:r>
      <w:r w:rsidRPr="00957005">
        <w:rPr>
          <w:rFonts w:eastAsiaTheme="minorEastAsia" w:cs="Calibri"/>
          <w:color w:val="000000" w:themeColor="text1"/>
          <w:lang w:val="de-CH"/>
        </w:rPr>
        <w:t>) = (0.888</w:t>
      </w:r>
      <w:r w:rsidR="004A7750" w:rsidRPr="00957005">
        <w:rPr>
          <w:rFonts w:eastAsiaTheme="minorEastAsia" w:cs="Calibri"/>
          <w:color w:val="000000" w:themeColor="text1"/>
          <w:lang w:val="de-CH"/>
        </w:rPr>
        <w:t xml:space="preserve"> + 0.610)</w:t>
      </w:r>
      <w:r w:rsidRPr="00957005">
        <w:rPr>
          <w:rFonts w:eastAsiaTheme="minorEastAsia" w:cs="Calibri"/>
          <w:color w:val="000000" w:themeColor="text1"/>
          <w:lang w:val="de-CH"/>
        </w:rPr>
        <w:t xml:space="preserve"> + </w:t>
      </w:r>
      <w:r w:rsidR="004A7750" w:rsidRPr="00957005">
        <w:rPr>
          <w:rFonts w:eastAsiaTheme="minorEastAsia" w:cs="Calibri"/>
          <w:color w:val="000000" w:themeColor="text1"/>
          <w:lang w:val="de-CH"/>
        </w:rPr>
        <w:t>(</w:t>
      </w:r>
      <w:r w:rsidRPr="00957005">
        <w:rPr>
          <w:rFonts w:eastAsiaTheme="minorEastAsia" w:cs="Calibri"/>
          <w:color w:val="000000" w:themeColor="text1"/>
          <w:lang w:val="de-CH"/>
        </w:rPr>
        <w:t>0.037</w:t>
      </w:r>
      <w:r w:rsidR="004A7750" w:rsidRPr="00957005">
        <w:rPr>
          <w:rFonts w:eastAsiaTheme="minorEastAsia" w:cs="Calibri"/>
          <w:color w:val="000000" w:themeColor="text1"/>
          <w:lang w:val="de-CH"/>
        </w:rPr>
        <w:t xml:space="preserve"> + 0.035) ∙ </w:t>
      </w:r>
      <w:r w:rsidRPr="00957005">
        <w:rPr>
          <w:rFonts w:eastAsiaTheme="minorEastAsia" w:cs="Calibri"/>
          <w:color w:val="000000" w:themeColor="text1"/>
          <w:lang w:val="de-CH"/>
        </w:rPr>
        <w:t>Length</w:t>
      </w:r>
      <w:r w:rsidRPr="00957005">
        <w:rPr>
          <w:rFonts w:eastAsiaTheme="minorEastAsia" w:cs="Calibri"/>
          <w:i/>
          <w:iCs/>
          <w:color w:val="000000" w:themeColor="text1"/>
          <w:position w:val="-6"/>
          <w:vertAlign w:val="subscript"/>
          <w:lang w:val="de-CH"/>
        </w:rPr>
        <w:t>ij</w:t>
      </w:r>
      <w:r w:rsidRPr="00957005">
        <w:rPr>
          <w:rFonts w:eastAsiaTheme="minorEastAsia" w:cs="Calibri"/>
          <w:color w:val="000000" w:themeColor="text1"/>
          <w:lang w:val="de-CH"/>
        </w:rPr>
        <w:t xml:space="preserve"> </w:t>
      </w:r>
    </w:p>
    <w:p w14:paraId="5F132E1A" w14:textId="51502C92" w:rsidR="000630C2" w:rsidRPr="00957005" w:rsidRDefault="00BF17FE" w:rsidP="000630C2">
      <w:pPr>
        <w:ind w:left="709"/>
        <w:textAlignment w:val="baseline"/>
        <w:rPr>
          <w:rFonts w:eastAsiaTheme="minorEastAsia" w:cs="Calibri"/>
          <w:color w:val="000000" w:themeColor="text1"/>
          <w:lang w:val="de-CH"/>
        </w:rPr>
      </w:pPr>
      <w:r w:rsidRPr="00957005">
        <w:rPr>
          <w:rFonts w:eastAsiaTheme="minorEastAsia" w:cs="Calibri"/>
          <w:color w:val="000000" w:themeColor="text1"/>
          <w:lang w:val="de-CH"/>
        </w:rPr>
        <w:t>logit (</w:t>
      </w:r>
      <w:r w:rsidRPr="00957005">
        <w:rPr>
          <w:rFonts w:eastAsiaTheme="minorEastAsia" w:cs="Calibri"/>
          <w:i/>
          <w:iCs/>
          <w:color w:val="000000" w:themeColor="text1"/>
          <w:lang w:val="de-CH"/>
        </w:rPr>
        <w:t>p</w:t>
      </w:r>
      <w:r w:rsidRPr="00957005">
        <w:rPr>
          <w:rFonts w:eastAsiaTheme="minorEastAsia" w:cs="Calibri"/>
          <w:i/>
          <w:iCs/>
          <w:color w:val="000000" w:themeColor="text1"/>
          <w:position w:val="-6"/>
          <w:vertAlign w:val="subscript"/>
          <w:lang w:val="de-CH"/>
        </w:rPr>
        <w:t>ij</w:t>
      </w:r>
      <w:r w:rsidRPr="00957005">
        <w:rPr>
          <w:rFonts w:eastAsiaTheme="minorEastAsia" w:cs="Calibri"/>
          <w:color w:val="000000" w:themeColor="text1"/>
          <w:lang w:val="de-CH"/>
        </w:rPr>
        <w:t>) = 1.498 + 0.072 ∙ Length</w:t>
      </w:r>
      <w:r w:rsidRPr="00957005">
        <w:rPr>
          <w:rFonts w:eastAsiaTheme="minorEastAsia" w:cs="Calibri"/>
          <w:i/>
          <w:iCs/>
          <w:color w:val="000000" w:themeColor="text1"/>
          <w:position w:val="-6"/>
          <w:vertAlign w:val="subscript"/>
          <w:lang w:val="de-CH"/>
        </w:rPr>
        <w:t>ij</w:t>
      </w:r>
    </w:p>
    <w:p w14:paraId="457C621B" w14:textId="77777777" w:rsidR="000630C2" w:rsidRPr="00957005" w:rsidRDefault="000630C2" w:rsidP="000630C2">
      <w:pPr>
        <w:ind w:left="709"/>
        <w:textAlignment w:val="baseline"/>
        <w:rPr>
          <w:rFonts w:eastAsia="Times New Roman" w:cs="Arial"/>
          <w:lang w:val="de-CH" w:eastAsia="en-GB"/>
        </w:rPr>
      </w:pPr>
    </w:p>
    <w:p w14:paraId="305161DB" w14:textId="1428CBE3" w:rsidR="00C01BE8" w:rsidRPr="00957005" w:rsidRDefault="006A36B1" w:rsidP="009A7B30">
      <w:pPr>
        <w:pStyle w:val="Textkrper"/>
        <w:rPr>
          <w:lang w:val="de-CH"/>
        </w:rPr>
      </w:pPr>
      <w:r w:rsidRPr="00957005">
        <w:rPr>
          <w:lang w:val="de-CH"/>
        </w:rPr>
        <w:t xml:space="preserve">Da die Codierung </w:t>
      </w:r>
      <w:r w:rsidRPr="00957005">
        <w:rPr>
          <w:rFonts w:ascii="Courier New" w:hAnsi="Courier New" w:cs="Courier New"/>
          <w:lang w:val="de-CH"/>
        </w:rPr>
        <w:t>Sex</w:t>
      </w:r>
      <w:r w:rsidR="00637FE8" w:rsidRPr="00957005">
        <w:rPr>
          <w:rFonts w:ascii="Courier New" w:hAnsi="Courier New" w:cs="Courier New"/>
          <w:lang w:val="de-CH"/>
        </w:rPr>
        <w:t>2</w:t>
      </w:r>
      <w:r w:rsidR="00637FE8" w:rsidRPr="00957005">
        <w:rPr>
          <w:lang w:val="de-CH"/>
        </w:rPr>
        <w:t xml:space="preserve"> = „männlich“ war und wir sowohl ein „random intercept“ als auch ein „random slope“ modelliert haben, ergibt sich der Achsenabschnitt für die männlichen Hirsche </w:t>
      </w:r>
      <w:r w:rsidR="00303044" w:rsidRPr="00957005">
        <w:rPr>
          <w:lang w:val="de-CH"/>
        </w:rPr>
        <w:t xml:space="preserve">durch die Addition des allgemeinen Achsenabschnitts (der sich auf </w:t>
      </w:r>
      <w:r w:rsidR="00303044" w:rsidRPr="00957005">
        <w:rPr>
          <w:rFonts w:ascii="Courier New" w:hAnsi="Courier New" w:cs="Courier New"/>
          <w:lang w:val="de-CH"/>
        </w:rPr>
        <w:t>Sex1</w:t>
      </w:r>
      <w:r w:rsidR="00303044" w:rsidRPr="00957005">
        <w:rPr>
          <w:lang w:val="de-CH"/>
        </w:rPr>
        <w:t xml:space="preserve"> = „weiblich“ bezieht) und dem Effekt von </w:t>
      </w:r>
      <w:r w:rsidR="00303044" w:rsidRPr="00957005">
        <w:rPr>
          <w:rFonts w:ascii="Courier New" w:hAnsi="Courier New" w:cs="Courier New"/>
          <w:lang w:val="de-CH"/>
        </w:rPr>
        <w:t>Sex2</w:t>
      </w:r>
      <w:r w:rsidR="00303044" w:rsidRPr="00957005">
        <w:rPr>
          <w:lang w:val="de-CH"/>
        </w:rPr>
        <w:t>, während sich die Steigung für die männlichen Hirsche aus jener für die weiblichen + den Interkationsterm ergibt.</w:t>
      </w:r>
    </w:p>
    <w:p w14:paraId="7C228FE3" w14:textId="0FFDFB58" w:rsidR="00303044" w:rsidRPr="00957005" w:rsidRDefault="00AE616E" w:rsidP="009A7B30">
      <w:pPr>
        <w:pStyle w:val="Textkrper"/>
        <w:rPr>
          <w:lang w:val="de-CH"/>
        </w:rPr>
      </w:pPr>
      <w:r w:rsidRPr="00957005">
        <w:rPr>
          <w:lang w:val="de-CH"/>
        </w:rPr>
        <w:t>Da wir es mit einem Binomial-GLMM zu tun haben, sagen uns die gefundenen Gleichungen immer noch nicht unmittelbar etwas über die Beziehungen, da auf der linken Seite der Gleichung jeweils logit (</w:t>
      </w:r>
      <w:r w:rsidRPr="00957005">
        <w:rPr>
          <w:i/>
          <w:lang w:val="de-CH"/>
        </w:rPr>
        <w:t>p</w:t>
      </w:r>
      <w:r w:rsidRPr="00957005">
        <w:rPr>
          <w:i/>
          <w:vertAlign w:val="subscript"/>
          <w:lang w:val="de-CH"/>
        </w:rPr>
        <w:t>ij</w:t>
      </w:r>
      <w:r w:rsidRPr="00957005">
        <w:rPr>
          <w:lang w:val="de-CH"/>
        </w:rPr>
        <w:t xml:space="preserve">) und nicht </w:t>
      </w:r>
      <w:r w:rsidRPr="00957005">
        <w:rPr>
          <w:i/>
          <w:lang w:val="de-CH"/>
        </w:rPr>
        <w:t>p</w:t>
      </w:r>
      <w:r w:rsidRPr="00957005">
        <w:rPr>
          <w:i/>
          <w:vertAlign w:val="subscript"/>
          <w:lang w:val="de-CH"/>
        </w:rPr>
        <w:t>ij</w:t>
      </w:r>
      <w:r w:rsidRPr="00957005">
        <w:rPr>
          <w:lang w:val="de-CH"/>
        </w:rPr>
        <w:t xml:space="preserve"> steht. Wir könnten wie in Statistik 4 nach </w:t>
      </w:r>
      <w:r w:rsidR="00394F27" w:rsidRPr="00957005">
        <w:rPr>
          <w:i/>
          <w:lang w:val="de-CH"/>
        </w:rPr>
        <w:t>p</w:t>
      </w:r>
      <w:r w:rsidR="00394F27" w:rsidRPr="00957005">
        <w:rPr>
          <w:i/>
          <w:vertAlign w:val="subscript"/>
          <w:lang w:val="de-CH"/>
        </w:rPr>
        <w:t>ij</w:t>
      </w:r>
      <w:r w:rsidR="000D1839" w:rsidRPr="00957005">
        <w:rPr>
          <w:lang w:val="de-CH"/>
        </w:rPr>
        <w:t xml:space="preserve"> </w:t>
      </w:r>
      <w:r w:rsidRPr="00957005">
        <w:rPr>
          <w:lang w:val="de-CH"/>
        </w:rPr>
        <w:t>auflösen oder wir nutzen eine Visualisierung</w:t>
      </w:r>
      <w:r w:rsidR="003F0222" w:rsidRPr="00957005">
        <w:rPr>
          <w:lang w:val="de-CH"/>
        </w:rPr>
        <w:t>. Im Folgenden ist z. B. die GLMM-Vorhersage für weibliche Hirsche mit Konfidenzintervall geplottet</w:t>
      </w:r>
      <w:r w:rsidR="00394F27" w:rsidRPr="00957005">
        <w:rPr>
          <w:lang w:val="de-CH"/>
        </w:rPr>
        <w:t>, was schön den Unterschied zum GLM zeigt</w:t>
      </w:r>
      <w:r w:rsidR="003F0222" w:rsidRPr="00957005">
        <w:rPr>
          <w:lang w:val="de-CH"/>
        </w:rPr>
        <w:t>:</w:t>
      </w:r>
    </w:p>
    <w:p w14:paraId="4A2F69BF" w14:textId="02D38333" w:rsidR="003F0222" w:rsidRPr="00957005" w:rsidRDefault="003F0222" w:rsidP="003F0222">
      <w:pPr>
        <w:pStyle w:val="Textkrper"/>
        <w:spacing w:before="360" w:after="360"/>
        <w:jc w:val="center"/>
        <w:rPr>
          <w:sz w:val="19"/>
          <w:szCs w:val="19"/>
          <w:lang w:val="de-CH"/>
        </w:rPr>
      </w:pPr>
      <w:r w:rsidRPr="00957005">
        <w:rPr>
          <w:noProof/>
          <w:lang w:val="de-CH" w:eastAsia="en-GB"/>
        </w:rPr>
        <w:drawing>
          <wp:inline distT="0" distB="0" distL="0" distR="0" wp14:anchorId="075CFA79" wp14:editId="522F11D7">
            <wp:extent cx="5783502" cy="3072809"/>
            <wp:effectExtent l="0" t="0" r="0" b="0"/>
            <wp:docPr id="2979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94"/>
                    <a:srcRect t="12130" r="-1636"/>
                    <a:stretch/>
                  </pic:blipFill>
                  <pic:spPr bwMode="auto">
                    <a:xfrm>
                      <a:off x="0" y="0"/>
                      <a:ext cx="5782266" cy="3072152"/>
                    </a:xfrm>
                    <a:prstGeom prst="rect">
                      <a:avLst/>
                    </a:prstGeom>
                    <a:ln>
                      <a:noFill/>
                    </a:ln>
                    <a:extLst>
                      <a:ext uri="{53640926-AAD7-44D8-BBD7-CCE9431645EC}">
                        <a14:shadowObscured xmlns:a14="http://schemas.microsoft.com/office/drawing/2010/main"/>
                      </a:ext>
                    </a:extLst>
                  </pic:spPr>
                </pic:pic>
              </a:graphicData>
            </a:graphic>
          </wp:inline>
        </w:drawing>
      </w:r>
      <w:r w:rsidRPr="00957005">
        <w:rPr>
          <w:lang w:val="de-CH"/>
        </w:rPr>
        <w:br/>
      </w:r>
      <w:r w:rsidRPr="00957005">
        <w:rPr>
          <w:sz w:val="19"/>
          <w:szCs w:val="19"/>
          <w:lang w:val="de-CH"/>
        </w:rPr>
        <w:t>(aus Zuur et al. 2009)</w:t>
      </w:r>
    </w:p>
    <w:p w14:paraId="20A1010D" w14:textId="41103FDA" w:rsidR="00A754D7" w:rsidRPr="00957005" w:rsidRDefault="00F45B42" w:rsidP="00E61655">
      <w:pPr>
        <w:pStyle w:val="berschrift3"/>
      </w:pPr>
      <w:bookmarkStart w:id="124" w:name="_Toc117278849"/>
      <w:r w:rsidRPr="00957005">
        <w:t>Verschiedene R-packages für GLMMs</w:t>
      </w:r>
      <w:bookmarkEnd w:id="124"/>
    </w:p>
    <w:p w14:paraId="37C8D82A" w14:textId="77777777" w:rsidR="00711CDB" w:rsidRPr="00957005" w:rsidRDefault="00F45B42" w:rsidP="00A754D7">
      <w:pPr>
        <w:pStyle w:val="Textkrper"/>
        <w:rPr>
          <w:lang w:val="de-CH"/>
        </w:rPr>
      </w:pPr>
      <w:r w:rsidRPr="00957005">
        <w:rPr>
          <w:lang w:val="de-CH"/>
        </w:rPr>
        <w:t>Es gibt mehrere R-packages für GLMMs</w:t>
      </w:r>
      <w:r w:rsidR="00711CDB" w:rsidRPr="00957005">
        <w:rPr>
          <w:lang w:val="de-CH"/>
        </w:rPr>
        <w:t>, von denen die folgenden die gängisten sind:</w:t>
      </w:r>
    </w:p>
    <w:p w14:paraId="40A29053" w14:textId="373F4848" w:rsidR="00711CDB" w:rsidRPr="00957005" w:rsidRDefault="00711CDB" w:rsidP="00711CDB">
      <w:pPr>
        <w:pStyle w:val="Listenabsatz"/>
        <w:numPr>
          <w:ilvl w:val="0"/>
          <w:numId w:val="7"/>
        </w:numPr>
        <w:spacing w:line="276" w:lineRule="auto"/>
        <w:ind w:left="714" w:hanging="357"/>
        <w:textAlignment w:val="baseline"/>
        <w:rPr>
          <w:rFonts w:eastAsia="Times New Roman" w:cs="Arial"/>
          <w:b/>
          <w:lang w:eastAsia="en-GB"/>
        </w:rPr>
      </w:pPr>
      <w:r w:rsidRPr="00957005">
        <w:rPr>
          <w:rFonts w:ascii="Courier New" w:eastAsia="Times New Roman" w:hAnsi="Courier New" w:cs="Courier New"/>
          <w:b/>
          <w:lang w:eastAsia="en-GB"/>
        </w:rPr>
        <w:t>library(MASS)</w:t>
      </w:r>
      <w:r w:rsidRPr="00957005">
        <w:rPr>
          <w:rFonts w:eastAsia="Times New Roman" w:cs="Arial"/>
          <w:b/>
          <w:lang w:eastAsia="en-GB"/>
        </w:rPr>
        <w:t xml:space="preserve">: </w:t>
      </w:r>
      <w:r w:rsidRPr="00957005">
        <w:rPr>
          <w:rFonts w:ascii="Courier New" w:eastAsia="Times New Roman" w:hAnsi="Courier New" w:cs="Courier New"/>
          <w:b/>
          <w:lang w:eastAsia="en-GB"/>
        </w:rPr>
        <w:t>glmmPQL</w:t>
      </w:r>
    </w:p>
    <w:p w14:paraId="37878623" w14:textId="3CD2C170" w:rsidR="00711CDB" w:rsidRPr="00957005" w:rsidRDefault="00711CDB" w:rsidP="00711CDB">
      <w:pPr>
        <w:pStyle w:val="Listenabsatz"/>
        <w:numPr>
          <w:ilvl w:val="0"/>
          <w:numId w:val="7"/>
        </w:numPr>
        <w:spacing w:line="276" w:lineRule="auto"/>
        <w:ind w:left="714" w:hanging="357"/>
        <w:textAlignment w:val="baseline"/>
        <w:rPr>
          <w:rFonts w:eastAsia="Times New Roman" w:cs="Arial"/>
          <w:b/>
          <w:lang w:eastAsia="en-GB"/>
        </w:rPr>
      </w:pPr>
      <w:r w:rsidRPr="00957005">
        <w:rPr>
          <w:rFonts w:ascii="Courier New" w:eastAsia="Times New Roman" w:hAnsi="Courier New" w:cs="Courier New"/>
          <w:b/>
          <w:lang w:eastAsia="en-GB"/>
        </w:rPr>
        <w:t>library(lme4)</w:t>
      </w:r>
      <w:r w:rsidRPr="00957005">
        <w:rPr>
          <w:rFonts w:eastAsia="Times New Roman" w:cs="Arial"/>
          <w:b/>
          <w:lang w:eastAsia="en-GB"/>
        </w:rPr>
        <w:t>:</w:t>
      </w:r>
      <w:r w:rsidRPr="00957005">
        <w:rPr>
          <w:rFonts w:ascii="Courier New" w:eastAsia="Times New Roman" w:hAnsi="Courier New" w:cs="Courier New"/>
          <w:b/>
          <w:lang w:eastAsia="en-GB"/>
        </w:rPr>
        <w:t xml:space="preserve"> </w:t>
      </w:r>
      <w:r w:rsidR="00AE37EA" w:rsidRPr="00957005">
        <w:rPr>
          <w:rFonts w:ascii="Courier New" w:eastAsia="Times New Roman" w:hAnsi="Courier New" w:cs="Courier New"/>
          <w:b/>
          <w:lang w:eastAsia="en-GB"/>
        </w:rPr>
        <w:t>g</w:t>
      </w:r>
      <w:r w:rsidRPr="00957005">
        <w:rPr>
          <w:rFonts w:ascii="Courier New" w:eastAsia="Times New Roman" w:hAnsi="Courier New" w:cs="Courier New"/>
          <w:b/>
          <w:lang w:eastAsia="en-GB"/>
        </w:rPr>
        <w:t>lmer</w:t>
      </w:r>
    </w:p>
    <w:p w14:paraId="22C896A3" w14:textId="45AA891E" w:rsidR="00711CDB" w:rsidRPr="00957005" w:rsidRDefault="00711CDB" w:rsidP="000632F2">
      <w:pPr>
        <w:pStyle w:val="Listenabsatz"/>
        <w:numPr>
          <w:ilvl w:val="0"/>
          <w:numId w:val="7"/>
        </w:numPr>
        <w:spacing w:after="120" w:line="276" w:lineRule="auto"/>
        <w:ind w:left="714" w:hanging="357"/>
        <w:textAlignment w:val="baseline"/>
        <w:rPr>
          <w:rFonts w:eastAsia="Times New Roman" w:cs="Arial"/>
          <w:b/>
          <w:lang w:eastAsia="en-GB"/>
        </w:rPr>
      </w:pPr>
      <w:r w:rsidRPr="00957005">
        <w:rPr>
          <w:rFonts w:ascii="Courier New" w:eastAsia="Times New Roman" w:hAnsi="Courier New" w:cs="Courier New"/>
          <w:b/>
          <w:lang w:eastAsia="en-GB"/>
        </w:rPr>
        <w:t>library(glmmML)</w:t>
      </w:r>
      <w:r w:rsidRPr="00957005">
        <w:rPr>
          <w:rFonts w:eastAsia="Times New Roman" w:cs="Arial"/>
          <w:b/>
          <w:lang w:eastAsia="en-GB"/>
        </w:rPr>
        <w:t xml:space="preserve">: </w:t>
      </w:r>
      <w:r w:rsidRPr="00957005">
        <w:rPr>
          <w:rFonts w:ascii="Courier New" w:eastAsia="Times New Roman" w:hAnsi="Courier New" w:cs="Courier New"/>
          <w:b/>
          <w:lang w:eastAsia="en-GB"/>
        </w:rPr>
        <w:t>glmmML</w:t>
      </w:r>
    </w:p>
    <w:p w14:paraId="093BF617" w14:textId="7E0830C6" w:rsidR="004B4D03" w:rsidRPr="00957005" w:rsidRDefault="004B4D03" w:rsidP="00A754D7">
      <w:pPr>
        <w:pStyle w:val="Textkrper"/>
        <w:rPr>
          <w:lang w:val="de-CH"/>
        </w:rPr>
      </w:pPr>
      <w:r w:rsidRPr="00957005">
        <w:rPr>
          <w:lang w:val="de-CH"/>
        </w:rPr>
        <w:lastRenderedPageBreak/>
        <w:t>Die Syntax der verschiedenen Packages unterscheidet sich im Detail, bitte bei Bedarf die jeweilige Hilfe-Funktion konsultieren.</w:t>
      </w:r>
    </w:p>
    <w:p w14:paraId="5BB21BA0" w14:textId="36F06218" w:rsidR="00A754D7" w:rsidRPr="00957005" w:rsidRDefault="000632F2" w:rsidP="00A754D7">
      <w:pPr>
        <w:pStyle w:val="Textkrper"/>
        <w:rPr>
          <w:lang w:val="de-CH"/>
        </w:rPr>
      </w:pPr>
      <w:r w:rsidRPr="00957005">
        <w:rPr>
          <w:lang w:val="de-CH"/>
        </w:rPr>
        <w:t>Da ein GLMM ein sehr komplexes Verfahren ist</w:t>
      </w:r>
      <w:r w:rsidR="00F74761" w:rsidRPr="00957005">
        <w:rPr>
          <w:lang w:val="de-CH"/>
        </w:rPr>
        <w:t>, sind die verschiedenen Implementierungen nicht genau gleich. Insofern kann es auch leichte Divergenzen in den</w:t>
      </w:r>
      <w:r w:rsidR="00E52583" w:rsidRPr="00957005">
        <w:rPr>
          <w:lang w:val="de-CH"/>
        </w:rPr>
        <w:t xml:space="preserve"> Parameterschätzungen und den Parametern geben, wie die folgende Auswertung für unser Hirschbeispiel zeigt:</w:t>
      </w:r>
    </w:p>
    <w:p w14:paraId="41298554" w14:textId="42B7A00E" w:rsidR="0077090B" w:rsidRPr="00957005" w:rsidRDefault="0077090B" w:rsidP="0077090B">
      <w:pPr>
        <w:pStyle w:val="Textkrper"/>
        <w:spacing w:before="360" w:after="360"/>
        <w:jc w:val="center"/>
        <w:rPr>
          <w:sz w:val="19"/>
          <w:szCs w:val="19"/>
          <w:lang w:val="de-CH"/>
        </w:rPr>
      </w:pPr>
      <w:r w:rsidRPr="00957005">
        <w:rPr>
          <w:noProof/>
          <w:lang w:val="de-CH" w:eastAsia="en-GB"/>
        </w:rPr>
        <w:drawing>
          <wp:inline distT="0" distB="0" distL="0" distR="0" wp14:anchorId="19840DAF" wp14:editId="5717E7E7">
            <wp:extent cx="5816010" cy="2844317"/>
            <wp:effectExtent l="0" t="0" r="0" b="0"/>
            <wp:docPr id="29799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95"/>
                    <a:stretch>
                      <a:fillRect/>
                    </a:stretch>
                  </pic:blipFill>
                  <pic:spPr>
                    <a:xfrm>
                      <a:off x="0" y="0"/>
                      <a:ext cx="5822834" cy="2847655"/>
                    </a:xfrm>
                    <a:prstGeom prst="rect">
                      <a:avLst/>
                    </a:prstGeom>
                  </pic:spPr>
                </pic:pic>
              </a:graphicData>
            </a:graphic>
          </wp:inline>
        </w:drawing>
      </w:r>
      <w:r w:rsidRPr="00957005">
        <w:rPr>
          <w:lang w:val="de-CH"/>
        </w:rPr>
        <w:br/>
      </w:r>
      <w:r w:rsidRPr="00957005">
        <w:rPr>
          <w:sz w:val="19"/>
          <w:szCs w:val="19"/>
          <w:lang w:val="de-CH"/>
        </w:rPr>
        <w:t>(aus Zuur et al. 2009)</w:t>
      </w:r>
    </w:p>
    <w:p w14:paraId="3EEFFC26" w14:textId="345A5A03" w:rsidR="00E52583" w:rsidRPr="00957005" w:rsidRDefault="000102C9" w:rsidP="00A754D7">
      <w:pPr>
        <w:pStyle w:val="Textkrper"/>
        <w:rPr>
          <w:lang w:val="de-CH"/>
        </w:rPr>
      </w:pPr>
      <w:r w:rsidRPr="00957005">
        <w:rPr>
          <w:lang w:val="de-CH"/>
        </w:rPr>
        <w:t>In diesem Fall (und meist) sind die Abweichungen zwischen den drei GLMMs aber gering. Dagegen ist die Aussage deutlich verschieden von der mit dem GLM ermittelten</w:t>
      </w:r>
      <w:r w:rsidR="005C6D0A" w:rsidRPr="00957005">
        <w:rPr>
          <w:lang w:val="de-CH"/>
        </w:rPr>
        <w:t xml:space="preserve"> (massiv andere Parameterschätzung für Sex, etwas andere für Length und Length </w:t>
      </w:r>
      <w:r w:rsidR="005C6D0A" w:rsidRPr="00957005">
        <w:rPr>
          <w:rFonts w:cs="Arial"/>
          <w:lang w:val="de-CH"/>
        </w:rPr>
        <w:t>×</w:t>
      </w:r>
      <w:r w:rsidR="005C6D0A" w:rsidRPr="00957005">
        <w:rPr>
          <w:lang w:val="de-CH"/>
        </w:rPr>
        <w:t xml:space="preserve"> Sex).</w:t>
      </w:r>
    </w:p>
    <w:p w14:paraId="261CC91A" w14:textId="6BF05346" w:rsidR="000D1839" w:rsidRPr="00957005" w:rsidRDefault="000D1839" w:rsidP="00E61655">
      <w:pPr>
        <w:pStyle w:val="berschrift3"/>
      </w:pPr>
      <w:bookmarkStart w:id="125" w:name="_Toc117278850"/>
      <w:r w:rsidRPr="00957005">
        <w:t>Random vs. fixed factors</w:t>
      </w:r>
      <w:bookmarkEnd w:id="125"/>
    </w:p>
    <w:p w14:paraId="395BAA82" w14:textId="7600419B" w:rsidR="000D1839" w:rsidRPr="00957005" w:rsidRDefault="000D1839" w:rsidP="000D1839">
      <w:pPr>
        <w:pStyle w:val="Textkrper"/>
        <w:rPr>
          <w:lang w:val="de-CH"/>
        </w:rPr>
      </w:pPr>
      <w:r w:rsidRPr="00957005">
        <w:rPr>
          <w:lang w:val="de-CH"/>
        </w:rPr>
        <w:t xml:space="preserve">Wann sollten wir </w:t>
      </w:r>
      <w:r w:rsidRPr="00957005">
        <w:rPr>
          <w:i/>
          <w:lang w:val="de-CH"/>
        </w:rPr>
        <w:t>random factors</w:t>
      </w:r>
      <w:r w:rsidRPr="00957005">
        <w:rPr>
          <w:lang w:val="de-CH"/>
        </w:rPr>
        <w:t xml:space="preserve"> nehmen, wann </w:t>
      </w:r>
      <w:r w:rsidRPr="00957005">
        <w:rPr>
          <w:i/>
          <w:lang w:val="de-CH"/>
        </w:rPr>
        <w:t>fixed factors</w:t>
      </w:r>
      <w:r w:rsidRPr="00957005">
        <w:rPr>
          <w:lang w:val="de-CH"/>
        </w:rPr>
        <w:t xml:space="preserve">? Im Hirsch-Beispiel ist statistisch klar, </w:t>
      </w:r>
      <w:r w:rsidR="006B7846" w:rsidRPr="00957005">
        <w:rPr>
          <w:lang w:val="de-CH"/>
        </w:rPr>
        <w:t xml:space="preserve">dass wir die Farm-Identität in unser statistisches Modell aufnehmen müssen, da auf jeder Farm mehrere Hirsche untersucht wurden und unser wissen über as universelle Phänomen der </w:t>
      </w:r>
      <w:r w:rsidR="006B7846" w:rsidRPr="00957005">
        <w:rPr>
          <w:b/>
          <w:lang w:val="de-CH"/>
        </w:rPr>
        <w:t>räumlichen Autokorrelation</w:t>
      </w:r>
      <w:r w:rsidR="000A6334" w:rsidRPr="00957005">
        <w:rPr>
          <w:lang w:val="de-CH"/>
        </w:rPr>
        <w:t xml:space="preserve"> es höchstwahrscheinlich macht, dass sich die Hirsche einer </w:t>
      </w:r>
      <w:r w:rsidR="00671E79" w:rsidRPr="00957005">
        <w:rPr>
          <w:lang w:val="de-CH"/>
        </w:rPr>
        <w:t xml:space="preserve">einzelnen </w:t>
      </w:r>
      <w:r w:rsidR="000A6334" w:rsidRPr="00957005">
        <w:rPr>
          <w:lang w:val="de-CH"/>
        </w:rPr>
        <w:t xml:space="preserve">Farm </w:t>
      </w:r>
      <w:r w:rsidR="00671E79" w:rsidRPr="00957005">
        <w:rPr>
          <w:lang w:val="de-CH"/>
        </w:rPr>
        <w:t xml:space="preserve">(wg. räumlicher Nähe) </w:t>
      </w:r>
      <w:r w:rsidR="000A6334" w:rsidRPr="00957005">
        <w:rPr>
          <w:lang w:val="de-CH"/>
        </w:rPr>
        <w:t>ähnlicher verhalten als zufällig herausgegriffene Paare von Farm-Hirschen aus ganz Spanien.</w:t>
      </w:r>
    </w:p>
    <w:p w14:paraId="3F0C607B" w14:textId="4B972B8E" w:rsidR="00B20E17" w:rsidRPr="00957005" w:rsidRDefault="00B20E17" w:rsidP="000D1839">
      <w:pPr>
        <w:pStyle w:val="Textkrper"/>
        <w:rPr>
          <w:lang w:val="de-CH"/>
        </w:rPr>
      </w:pPr>
      <w:r w:rsidRPr="00957005">
        <w:rPr>
          <w:lang w:val="de-CH"/>
        </w:rPr>
        <w:t xml:space="preserve">Ob wir die Farm-Identität dagegen als </w:t>
      </w:r>
      <w:r w:rsidRPr="00957005">
        <w:rPr>
          <w:i/>
          <w:lang w:val="de-CH"/>
        </w:rPr>
        <w:t>fixed factor</w:t>
      </w:r>
      <w:r w:rsidRPr="00957005">
        <w:rPr>
          <w:lang w:val="de-CH"/>
        </w:rPr>
        <w:t xml:space="preserve"> aufnehmen (d. h. ein GLM rechnen) oder als </w:t>
      </w:r>
      <w:r w:rsidRPr="00957005">
        <w:rPr>
          <w:i/>
          <w:lang w:val="de-CH"/>
        </w:rPr>
        <w:t>random factor</w:t>
      </w:r>
      <w:r w:rsidRPr="00957005">
        <w:rPr>
          <w:lang w:val="de-CH"/>
        </w:rPr>
        <w:t xml:space="preserve"> (d. h. ein GLMM rechne</w:t>
      </w:r>
      <w:r w:rsidR="005A7F93" w:rsidRPr="00957005">
        <w:rPr>
          <w:lang w:val="de-CH"/>
        </w:rPr>
        <w:t xml:space="preserve">n), hängt von unserer Frage ab. In der Beschreibung der Studie wurde suggeriert, dass es uns um ein allgemeines farmunabhängiges Modell ging, wie sich der Parasitenbefall in Abhängigkeit von Geschlecht und Grösse entwickelt. Dann wäre unser Vorgehen richtig, </w:t>
      </w:r>
      <w:r w:rsidR="005A7F93" w:rsidRPr="00957005">
        <w:rPr>
          <w:rFonts w:ascii="Courier New" w:hAnsi="Courier New" w:cs="Courier New"/>
          <w:lang w:val="de-CH"/>
        </w:rPr>
        <w:t>fFarm</w:t>
      </w:r>
      <w:r w:rsidR="005A7F93" w:rsidRPr="00957005">
        <w:rPr>
          <w:lang w:val="de-CH"/>
        </w:rPr>
        <w:t xml:space="preserve"> als</w:t>
      </w:r>
      <w:r w:rsidR="005A7F93" w:rsidRPr="00957005">
        <w:rPr>
          <w:i/>
          <w:lang w:val="de-CH"/>
        </w:rPr>
        <w:t xml:space="preserve"> random factor</w:t>
      </w:r>
      <w:r w:rsidR="005A7F93" w:rsidRPr="00957005">
        <w:rPr>
          <w:lang w:val="de-CH"/>
        </w:rPr>
        <w:t xml:space="preserve"> zu definieren. Wir dürfen und können dann aber keine Aussage über eine einzelne Farm treffen. </w:t>
      </w:r>
      <w:r w:rsidR="00774F7B" w:rsidRPr="00957005">
        <w:rPr>
          <w:lang w:val="de-CH"/>
        </w:rPr>
        <w:t xml:space="preserve">Wenn uns dagegen interessiert, ob und wie sich die Farmen bezüglich Parasitenbefall unterscheiden, etwa weil sie unterschiedliche Hygienekonzepte oder Populationsdichten haben, dann müssen wir </w:t>
      </w:r>
      <w:r w:rsidR="00774F7B" w:rsidRPr="00957005">
        <w:rPr>
          <w:rFonts w:ascii="Courier New" w:hAnsi="Courier New" w:cs="Courier New"/>
          <w:lang w:val="de-CH"/>
        </w:rPr>
        <w:t>fFarm</w:t>
      </w:r>
      <w:r w:rsidR="00774F7B" w:rsidRPr="00957005">
        <w:rPr>
          <w:lang w:val="de-CH"/>
        </w:rPr>
        <w:t xml:space="preserve"> als </w:t>
      </w:r>
      <w:r w:rsidR="00774F7B" w:rsidRPr="00957005">
        <w:rPr>
          <w:i/>
          <w:lang w:val="de-CH"/>
        </w:rPr>
        <w:t>fixed factor</w:t>
      </w:r>
      <w:r w:rsidR="00774F7B" w:rsidRPr="00957005">
        <w:rPr>
          <w:lang w:val="de-CH"/>
        </w:rPr>
        <w:t xml:space="preserve"> einführen (also ein GLM rechnen). Ob wir in einer solchen Situation ein </w:t>
      </w:r>
      <w:r w:rsidR="00C53393" w:rsidRPr="00957005">
        <w:rPr>
          <w:lang w:val="de-CH"/>
        </w:rPr>
        <w:t>GLM oder ein GLMM rechnen, hängt also von unserer genauen Frage ab.</w:t>
      </w:r>
    </w:p>
    <w:p w14:paraId="61595161" w14:textId="0982D6E7" w:rsidR="009810D2" w:rsidRPr="00957005" w:rsidRDefault="005A6132" w:rsidP="001F6A5C">
      <w:pPr>
        <w:pStyle w:val="berschrift2"/>
      </w:pPr>
      <w:bookmarkStart w:id="126" w:name="_Toc117278851"/>
      <w:r w:rsidRPr="00957005">
        <w:lastRenderedPageBreak/>
        <w:t>LMs, GLMs, LMMs und GLMMs</w:t>
      </w:r>
      <w:r w:rsidR="00E34365" w:rsidRPr="00957005">
        <w:t xml:space="preserve"> im Rückblick und Überblick</w:t>
      </w:r>
      <w:bookmarkEnd w:id="126"/>
    </w:p>
    <w:p w14:paraId="3A93E67B" w14:textId="7E1E416B" w:rsidR="009810D2" w:rsidRPr="00957005" w:rsidRDefault="008D1B75" w:rsidP="00671E79">
      <w:pPr>
        <w:pStyle w:val="Textkrper"/>
        <w:keepNext/>
        <w:rPr>
          <w:lang w:val="de-CH"/>
        </w:rPr>
      </w:pPr>
      <w:r w:rsidRPr="00957005">
        <w:rPr>
          <w:lang w:val="de-CH"/>
        </w:rPr>
        <w:t>Zum Abschluss der fünf inferenzstatistischen Lektionen seien noch einmal die grundlegenden Ähnlichkeiten und Unterschiede von LMs, GLMs, LMMs und GLMMs zusammengefasst:</w:t>
      </w:r>
    </w:p>
    <w:p w14:paraId="0BEA4BA8" w14:textId="77777777" w:rsidR="009C3890" w:rsidRPr="00957005" w:rsidRDefault="008D1B75" w:rsidP="00671E79">
      <w:pPr>
        <w:pStyle w:val="Textkrper"/>
        <w:keepNext/>
        <w:ind w:left="993" w:hanging="993"/>
        <w:rPr>
          <w:b/>
          <w:lang w:val="de-CH"/>
        </w:rPr>
      </w:pPr>
      <w:r w:rsidRPr="00957005">
        <w:rPr>
          <w:b/>
          <w:lang w:val="de-CH"/>
        </w:rPr>
        <w:t xml:space="preserve">LMs: </w:t>
      </w:r>
      <w:r w:rsidRPr="00957005">
        <w:rPr>
          <w:b/>
          <w:lang w:val="de-CH"/>
        </w:rPr>
        <w:tab/>
      </w:r>
      <w:r w:rsidRPr="00957005">
        <w:rPr>
          <w:b/>
          <w:i/>
          <w:lang w:val="de-CH"/>
        </w:rPr>
        <w:t>Linear models</w:t>
      </w:r>
    </w:p>
    <w:p w14:paraId="6CAF1EB2" w14:textId="77777777" w:rsidR="009C3890" w:rsidRPr="00957005" w:rsidRDefault="008D1B75" w:rsidP="00671E79">
      <w:pPr>
        <w:pStyle w:val="Textkrper"/>
        <w:keepNext/>
        <w:ind w:left="993" w:hanging="993"/>
        <w:rPr>
          <w:b/>
          <w:lang w:val="de-CH"/>
        </w:rPr>
      </w:pPr>
      <w:r w:rsidRPr="00957005">
        <w:rPr>
          <w:b/>
          <w:lang w:val="de-CH"/>
        </w:rPr>
        <w:t xml:space="preserve">GLMs: </w:t>
      </w:r>
      <w:r w:rsidRPr="00957005">
        <w:rPr>
          <w:b/>
          <w:lang w:val="de-CH"/>
        </w:rPr>
        <w:tab/>
      </w:r>
      <w:r w:rsidRPr="00957005">
        <w:rPr>
          <w:b/>
          <w:i/>
          <w:lang w:val="de-CH"/>
        </w:rPr>
        <w:t>Generalized linear models</w:t>
      </w:r>
    </w:p>
    <w:p w14:paraId="7BA623DD" w14:textId="77777777" w:rsidR="009C3890" w:rsidRPr="00957005" w:rsidRDefault="008D1B75" w:rsidP="00671E79">
      <w:pPr>
        <w:pStyle w:val="Textkrper"/>
        <w:keepNext/>
        <w:ind w:left="993" w:hanging="993"/>
        <w:rPr>
          <w:b/>
          <w:lang w:val="de-CH"/>
        </w:rPr>
      </w:pPr>
      <w:r w:rsidRPr="00957005">
        <w:rPr>
          <w:b/>
          <w:lang w:val="de-CH"/>
        </w:rPr>
        <w:t>LMMs:</w:t>
      </w:r>
      <w:r w:rsidRPr="00957005">
        <w:rPr>
          <w:b/>
          <w:lang w:val="de-CH"/>
        </w:rPr>
        <w:tab/>
      </w:r>
      <w:r w:rsidRPr="00957005">
        <w:rPr>
          <w:b/>
          <w:i/>
          <w:lang w:val="de-CH"/>
        </w:rPr>
        <w:t>Linear mixed effect models</w:t>
      </w:r>
    </w:p>
    <w:p w14:paraId="2C8F6B63" w14:textId="2FBAC35B" w:rsidR="008D1B75" w:rsidRPr="00957005" w:rsidRDefault="008D1B75" w:rsidP="00167816">
      <w:pPr>
        <w:pStyle w:val="Textkrper"/>
        <w:ind w:left="993" w:hanging="993"/>
        <w:rPr>
          <w:b/>
          <w:lang w:val="de-CH"/>
        </w:rPr>
      </w:pPr>
      <w:r w:rsidRPr="00957005">
        <w:rPr>
          <w:b/>
          <w:lang w:val="de-CH"/>
        </w:rPr>
        <w:t>GLMMs:</w:t>
      </w:r>
      <w:r w:rsidRPr="00957005">
        <w:rPr>
          <w:b/>
          <w:lang w:val="de-CH"/>
        </w:rPr>
        <w:tab/>
      </w:r>
      <w:r w:rsidRPr="00957005">
        <w:rPr>
          <w:b/>
          <w:i/>
          <w:lang w:val="de-CH"/>
        </w:rPr>
        <w:t>Generalized linear mixed effects models</w:t>
      </w:r>
    </w:p>
    <w:p w14:paraId="4A8AD544" w14:textId="0FD2C11A" w:rsidR="00167816" w:rsidRPr="00957005" w:rsidRDefault="00167816" w:rsidP="00167816">
      <w:pPr>
        <w:pStyle w:val="Textkrper"/>
        <w:spacing w:before="360" w:after="360"/>
        <w:jc w:val="center"/>
        <w:rPr>
          <w:sz w:val="19"/>
          <w:szCs w:val="19"/>
          <w:lang w:val="de-CH"/>
        </w:rPr>
      </w:pPr>
      <w:r w:rsidRPr="00957005">
        <w:rPr>
          <w:noProof/>
          <w:sz w:val="19"/>
          <w:szCs w:val="19"/>
          <w:lang w:val="de-CH" w:eastAsia="en-GB"/>
        </w:rPr>
        <w:drawing>
          <wp:inline distT="0" distB="0" distL="0" distR="0" wp14:anchorId="03026C49" wp14:editId="57F12A0A">
            <wp:extent cx="5942330" cy="3283193"/>
            <wp:effectExtent l="0" t="0" r="1270" b="0"/>
            <wp:docPr id="297993" name="Grafik 29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2330" cy="3283193"/>
                    </a:xfrm>
                    <a:prstGeom prst="rect">
                      <a:avLst/>
                    </a:prstGeom>
                    <a:noFill/>
                    <a:ln>
                      <a:noFill/>
                    </a:ln>
                  </pic:spPr>
                </pic:pic>
              </a:graphicData>
            </a:graphic>
          </wp:inline>
        </w:drawing>
      </w:r>
    </w:p>
    <w:p w14:paraId="0ECF7933" w14:textId="77777777" w:rsidR="00C16011" w:rsidRPr="00957005" w:rsidRDefault="00C16011" w:rsidP="001F6A5C">
      <w:pPr>
        <w:pStyle w:val="berschrift2"/>
      </w:pPr>
      <w:bookmarkStart w:id="127" w:name="_Toc117278852"/>
      <w:r w:rsidRPr="00957005">
        <w:t>Zusammenfassung</w:t>
      </w:r>
      <w:bookmarkEnd w:id="127"/>
    </w:p>
    <w:p w14:paraId="03000381" w14:textId="77777777" w:rsidR="004B109F" w:rsidRPr="00957005" w:rsidRDefault="004B109F" w:rsidP="004B109F">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Wenn in einem ANOVA-Design </w:t>
      </w:r>
      <w:r w:rsidRPr="00957005">
        <w:rPr>
          <w:rFonts w:ascii="Arial" w:eastAsia="Times New Roman" w:hAnsi="Arial" w:cs="Arial"/>
          <w:b/>
          <w:lang w:val="de-CH" w:eastAsia="en-GB"/>
        </w:rPr>
        <w:t>Schachtelungen oder Abhängigkeiten</w:t>
      </w:r>
      <w:r w:rsidRPr="00957005">
        <w:rPr>
          <w:rFonts w:ascii="Arial" w:eastAsia="Times New Roman" w:hAnsi="Arial" w:cs="Arial"/>
          <w:lang w:val="de-CH" w:eastAsia="en-GB"/>
        </w:rPr>
        <w:t xml:space="preserve"> vorliegen, muss man diese im Modell spezifizieren, was entweder als </w:t>
      </w:r>
      <w:r w:rsidRPr="00957005">
        <w:rPr>
          <w:rFonts w:ascii="Arial" w:eastAsia="Times New Roman" w:hAnsi="Arial" w:cs="Arial"/>
          <w:i/>
          <w:lang w:val="de-CH" w:eastAsia="en-GB"/>
        </w:rPr>
        <w:t>Error</w:t>
      </w:r>
      <w:r w:rsidRPr="00957005">
        <w:rPr>
          <w:rFonts w:ascii="Arial" w:eastAsia="Times New Roman" w:hAnsi="Arial" w:cs="Arial"/>
          <w:lang w:val="de-CH" w:eastAsia="en-GB"/>
        </w:rPr>
        <w:t xml:space="preserve"> in </w:t>
      </w:r>
      <w:r w:rsidRPr="00957005">
        <w:rPr>
          <w:rFonts w:ascii="Arial" w:eastAsia="Times New Roman" w:hAnsi="Arial" w:cs="Arial"/>
          <w:i/>
          <w:lang w:val="de-CH" w:eastAsia="en-GB"/>
        </w:rPr>
        <w:t>aov</w:t>
      </w:r>
      <w:r w:rsidRPr="00957005">
        <w:rPr>
          <w:rFonts w:ascii="Arial" w:eastAsia="Times New Roman" w:hAnsi="Arial" w:cs="Arial"/>
          <w:lang w:val="de-CH" w:eastAsia="en-GB"/>
        </w:rPr>
        <w:t xml:space="preserve"> oder als </w:t>
      </w:r>
      <w:r w:rsidRPr="00957005">
        <w:rPr>
          <w:rFonts w:ascii="Arial" w:eastAsia="Times New Roman" w:hAnsi="Arial" w:cs="Arial"/>
          <w:i/>
          <w:lang w:val="de-CH" w:eastAsia="en-GB"/>
        </w:rPr>
        <w:t>random</w:t>
      </w:r>
      <w:r w:rsidRPr="00957005">
        <w:rPr>
          <w:rFonts w:ascii="Arial" w:eastAsia="Times New Roman" w:hAnsi="Arial" w:cs="Arial"/>
          <w:lang w:val="de-CH" w:eastAsia="en-GB"/>
        </w:rPr>
        <w:t xml:space="preserve"> in </w:t>
      </w:r>
      <w:r w:rsidRPr="00957005">
        <w:rPr>
          <w:rFonts w:ascii="Arial" w:eastAsia="Times New Roman" w:hAnsi="Arial" w:cs="Arial"/>
          <w:i/>
          <w:lang w:val="de-CH" w:eastAsia="en-GB"/>
        </w:rPr>
        <w:t>lme</w:t>
      </w:r>
      <w:r w:rsidRPr="00957005">
        <w:rPr>
          <w:rFonts w:ascii="Arial" w:eastAsia="Times New Roman" w:hAnsi="Arial" w:cs="Arial"/>
          <w:lang w:val="de-CH" w:eastAsia="en-GB"/>
        </w:rPr>
        <w:t xml:space="preserve"> (package </w:t>
      </w:r>
      <w:r w:rsidRPr="00957005">
        <w:rPr>
          <w:rFonts w:ascii="Arial" w:eastAsia="Times New Roman" w:hAnsi="Arial" w:cs="Arial"/>
          <w:i/>
          <w:lang w:val="de-CH" w:eastAsia="en-GB"/>
        </w:rPr>
        <w:t>nlme</w:t>
      </w:r>
      <w:r w:rsidRPr="00957005">
        <w:rPr>
          <w:rFonts w:ascii="Arial" w:eastAsia="Times New Roman" w:hAnsi="Arial" w:cs="Arial"/>
          <w:lang w:val="de-CH" w:eastAsia="en-GB"/>
        </w:rPr>
        <w:t>) geht.</w:t>
      </w:r>
    </w:p>
    <w:p w14:paraId="32930BDC" w14:textId="77777777" w:rsidR="004B109F" w:rsidRPr="00957005" w:rsidRDefault="004B109F" w:rsidP="004B109F">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Während GLMs lineare Modelle bezüglich der geforderten Residuen- und Varianzstruktur verallgemeinern, leisten </w:t>
      </w:r>
      <w:r w:rsidRPr="00957005">
        <w:rPr>
          <w:rFonts w:ascii="Arial" w:eastAsia="Times New Roman" w:hAnsi="Arial" w:cs="Arial"/>
          <w:b/>
          <w:i/>
          <w:lang w:val="de-CH" w:eastAsia="en-GB"/>
        </w:rPr>
        <w:t>linear mixed effect models</w:t>
      </w:r>
      <w:r w:rsidRPr="00957005">
        <w:rPr>
          <w:rFonts w:ascii="Arial" w:eastAsia="Times New Roman" w:hAnsi="Arial" w:cs="Arial"/>
          <w:b/>
          <w:lang w:val="de-CH" w:eastAsia="en-GB"/>
        </w:rPr>
        <w:t xml:space="preserve"> (LMMs)</w:t>
      </w:r>
      <w:r w:rsidRPr="00957005">
        <w:rPr>
          <w:rFonts w:ascii="Arial" w:eastAsia="Times New Roman" w:hAnsi="Arial" w:cs="Arial"/>
          <w:lang w:val="de-CH" w:eastAsia="en-GB"/>
        </w:rPr>
        <w:t xml:space="preserve"> dies bezüglich unterschiedlichster Abhängigkeiten zwischen Beobachtungen.</w:t>
      </w:r>
    </w:p>
    <w:p w14:paraId="4E3ABFE7" w14:textId="77777777" w:rsidR="004B109F" w:rsidRPr="00957005" w:rsidRDefault="004B109F" w:rsidP="004B109F">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i/>
          <w:lang w:val="de-CH" w:eastAsia="en-GB"/>
        </w:rPr>
        <w:t>Generalized linear mixed effect models</w:t>
      </w:r>
      <w:r w:rsidRPr="00957005">
        <w:rPr>
          <w:rFonts w:ascii="Arial" w:eastAsia="Times New Roman" w:hAnsi="Arial" w:cs="Arial"/>
          <w:b/>
          <w:lang w:val="de-CH" w:eastAsia="en-GB"/>
        </w:rPr>
        <w:t xml:space="preserve"> (GLMMs)</w:t>
      </w:r>
      <w:r w:rsidRPr="00957005">
        <w:rPr>
          <w:rFonts w:ascii="Arial" w:eastAsia="Times New Roman" w:hAnsi="Arial" w:cs="Arial"/>
          <w:lang w:val="de-CH" w:eastAsia="en-GB"/>
        </w:rPr>
        <w:t xml:space="preserve"> schliesslich ermöglichen, beide Typen von Abweichungen von den Voraussetzungen linearer Modelle zu berücksichtigen.</w:t>
      </w:r>
    </w:p>
    <w:p w14:paraId="0979FF86" w14:textId="77777777" w:rsidR="00E43461" w:rsidRPr="00957005" w:rsidRDefault="00E43461" w:rsidP="001F6A5C">
      <w:pPr>
        <w:pStyle w:val="berschrift2"/>
      </w:pPr>
      <w:bookmarkStart w:id="128" w:name="_Toc117278853"/>
      <w:r w:rsidRPr="00957005">
        <w:t>Weiterführende Literatur</w:t>
      </w:r>
      <w:bookmarkEnd w:id="128"/>
    </w:p>
    <w:p w14:paraId="6C79F2C5" w14:textId="77777777" w:rsidR="00DC73E3" w:rsidRPr="00957005" w:rsidRDefault="00DC73E3" w:rsidP="00DC73E3">
      <w:pPr>
        <w:pStyle w:val="Literatur"/>
        <w:rPr>
          <w:b/>
          <w:lang w:val="de-CH"/>
        </w:rPr>
      </w:pPr>
      <w:r w:rsidRPr="00957005">
        <w:rPr>
          <w:b/>
          <w:lang w:val="de-CH"/>
        </w:rPr>
        <w:t xml:space="preserve">Crawley, M.J. 2015. </w:t>
      </w:r>
      <w:r w:rsidRPr="00957005">
        <w:rPr>
          <w:b/>
          <w:i/>
          <w:lang w:val="de-CH"/>
        </w:rPr>
        <w:t>Statistics – An introduction using R</w:t>
      </w:r>
      <w:r w:rsidRPr="00957005">
        <w:rPr>
          <w:b/>
          <w:lang w:val="de-CH"/>
        </w:rPr>
        <w:t>. 2nd ed. John Wiley &amp; Sons, Chichester, UK: 339 pp.</w:t>
      </w:r>
    </w:p>
    <w:p w14:paraId="1D63553F" w14:textId="1CA51814" w:rsidR="006E7675" w:rsidRPr="00957005" w:rsidRDefault="00DC73E3" w:rsidP="006E7675">
      <w:pPr>
        <w:pStyle w:val="Literatur"/>
        <w:ind w:firstLine="0"/>
        <w:rPr>
          <w:b/>
          <w:lang w:val="de-CH"/>
        </w:rPr>
      </w:pPr>
      <w:r w:rsidRPr="00957005">
        <w:rPr>
          <w:b/>
          <w:lang w:val="de-CH"/>
        </w:rPr>
        <w:t xml:space="preserve">- Chapter </w:t>
      </w:r>
      <w:r w:rsidR="006E7675" w:rsidRPr="00957005">
        <w:rPr>
          <w:b/>
          <w:lang w:val="de-CH"/>
        </w:rPr>
        <w:t>8</w:t>
      </w:r>
      <w:r w:rsidRPr="00957005">
        <w:rPr>
          <w:b/>
          <w:lang w:val="de-CH"/>
        </w:rPr>
        <w:t xml:space="preserve">: </w:t>
      </w:r>
      <w:r w:rsidR="006E7675" w:rsidRPr="00957005">
        <w:rPr>
          <w:b/>
          <w:lang w:val="de-CH"/>
        </w:rPr>
        <w:t>Analysis of Variance</w:t>
      </w:r>
      <w:r w:rsidRPr="00957005">
        <w:rPr>
          <w:b/>
          <w:lang w:val="de-CH"/>
        </w:rPr>
        <w:t xml:space="preserve"> (pp. 1</w:t>
      </w:r>
      <w:r w:rsidR="006E7675" w:rsidRPr="00957005">
        <w:rPr>
          <w:b/>
          <w:lang w:val="de-CH"/>
        </w:rPr>
        <w:t>73–182</w:t>
      </w:r>
      <w:r w:rsidRPr="00957005">
        <w:rPr>
          <w:b/>
          <w:lang w:val="de-CH"/>
        </w:rPr>
        <w:t>)</w:t>
      </w:r>
    </w:p>
    <w:p w14:paraId="22705FAC" w14:textId="04B0EDA1" w:rsidR="00BC0830" w:rsidRPr="00957005" w:rsidRDefault="00BC0830" w:rsidP="00BC0830">
      <w:pPr>
        <w:pStyle w:val="Literatur"/>
        <w:jc w:val="left"/>
        <w:rPr>
          <w:highlight w:val="white"/>
          <w:lang w:val="de-CH"/>
        </w:rPr>
      </w:pPr>
      <w:r w:rsidRPr="00957005">
        <w:rPr>
          <w:highlight w:val="white"/>
          <w:lang w:val="de-CH"/>
        </w:rPr>
        <w:t xml:space="preserve">Logan, M. 2010. </w:t>
      </w:r>
      <w:r w:rsidRPr="00957005">
        <w:rPr>
          <w:i/>
          <w:highlight w:val="white"/>
          <w:lang w:val="de-CH"/>
        </w:rPr>
        <w:t>Biostatistical design and analysis using R. A practical guide</w:t>
      </w:r>
      <w:r w:rsidRPr="00957005">
        <w:rPr>
          <w:highlight w:val="white"/>
          <w:lang w:val="de-CH"/>
        </w:rPr>
        <w:t>. Wiley-Blackwell, Oxford, UK: 546 pp., v.a.</w:t>
      </w:r>
      <w:r w:rsidRPr="00957005">
        <w:rPr>
          <w:highlight w:val="white"/>
          <w:lang w:val="de-CH"/>
        </w:rPr>
        <w:br/>
        <w:t>- pp. 399-447 (split-plot und repeated measures ANOVAs)</w:t>
      </w:r>
    </w:p>
    <w:p w14:paraId="4C130DBE" w14:textId="77777777" w:rsidR="00BC0830" w:rsidRPr="00957005" w:rsidRDefault="00BC0830" w:rsidP="00BC0830">
      <w:pPr>
        <w:pStyle w:val="Literatur"/>
        <w:rPr>
          <w:highlight w:val="white"/>
          <w:lang w:val="de-CH"/>
        </w:rPr>
      </w:pPr>
      <w:r w:rsidRPr="00957005">
        <w:rPr>
          <w:highlight w:val="white"/>
          <w:lang w:val="de-CH"/>
        </w:rPr>
        <w:lastRenderedPageBreak/>
        <w:t xml:space="preserve">Zuur, A. E., Ieno, E. N., Walker, N. J., Saveliev, A. A., Smith, G. M. (eds.) 2009. </w:t>
      </w:r>
      <w:r w:rsidRPr="00957005">
        <w:rPr>
          <w:i/>
          <w:highlight w:val="white"/>
          <w:lang w:val="de-CH"/>
        </w:rPr>
        <w:t>Mixed effects models and extension in ecology with R</w:t>
      </w:r>
      <w:r w:rsidRPr="00957005">
        <w:rPr>
          <w:highlight w:val="white"/>
          <w:lang w:val="de-CH"/>
        </w:rPr>
        <w:t>. Springer, New York: 576 pp.</w:t>
      </w:r>
    </w:p>
    <w:p w14:paraId="12031E13" w14:textId="77777777" w:rsidR="00BC0830" w:rsidRPr="00957005" w:rsidRDefault="00BC0830" w:rsidP="00BC0830">
      <w:pPr>
        <w:pStyle w:val="Literatur"/>
        <w:rPr>
          <w:highlight w:val="white"/>
          <w:lang w:val="de-CH"/>
        </w:rPr>
      </w:pPr>
      <w:r w:rsidRPr="00957005">
        <w:rPr>
          <w:highlight w:val="white"/>
          <w:lang w:val="de-CH"/>
        </w:rPr>
        <w:t xml:space="preserve">Zuur, A.E., Hilbe, J.M. &amp; Ieno, E.N. 2013. </w:t>
      </w:r>
      <w:r w:rsidRPr="00957005">
        <w:rPr>
          <w:i/>
          <w:highlight w:val="white"/>
          <w:lang w:val="de-CH"/>
        </w:rPr>
        <w:t>A beginner’s guide to GLM and GLMM with R – A frequentist and Bayesian perspective for ecologists</w:t>
      </w:r>
      <w:r w:rsidRPr="00957005">
        <w:rPr>
          <w:highlight w:val="white"/>
          <w:lang w:val="de-CH"/>
        </w:rPr>
        <w:t>. Highland Statistics, Newburgh: 253 pp.</w:t>
      </w:r>
    </w:p>
    <w:p w14:paraId="3A6A3F3D" w14:textId="77777777" w:rsidR="00BC0830" w:rsidRPr="00957005" w:rsidRDefault="00BC0830" w:rsidP="006D784B">
      <w:pPr>
        <w:pStyle w:val="Literatur"/>
        <w:rPr>
          <w:highlight w:val="white"/>
          <w:lang w:val="de-CH"/>
        </w:rPr>
      </w:pPr>
    </w:p>
    <w:p w14:paraId="16D46DEA" w14:textId="39E78150" w:rsidR="00E379AC" w:rsidRPr="00957005" w:rsidRDefault="003C2132" w:rsidP="006D784B">
      <w:pPr>
        <w:pStyle w:val="berschrift1"/>
        <w:rPr>
          <w:lang w:val="de-CH"/>
        </w:rPr>
      </w:pPr>
      <w:bookmarkStart w:id="129" w:name="_Toc117278854"/>
      <w:r w:rsidRPr="00957005">
        <w:rPr>
          <w:b w:val="0"/>
          <w:lang w:val="de-CH"/>
        </w:rPr>
        <w:lastRenderedPageBreak/>
        <w:t>Statistik</w:t>
      </w:r>
      <w:r w:rsidR="00E379AC" w:rsidRPr="00957005">
        <w:rPr>
          <w:b w:val="0"/>
          <w:lang w:val="de-CH"/>
        </w:rPr>
        <w:t xml:space="preserve"> </w:t>
      </w:r>
      <w:r w:rsidR="00FA5728" w:rsidRPr="00957005">
        <w:rPr>
          <w:b w:val="0"/>
          <w:lang w:val="de-CH"/>
        </w:rPr>
        <w:t>6</w:t>
      </w:r>
      <w:r w:rsidR="00B84A02" w:rsidRPr="00957005">
        <w:rPr>
          <w:b w:val="0"/>
          <w:lang w:val="de-CH"/>
        </w:rPr>
        <w:t>:</w:t>
      </w:r>
      <w:r w:rsidR="00B84A02" w:rsidRPr="00957005">
        <w:rPr>
          <w:b w:val="0"/>
          <w:lang w:val="de-CH"/>
        </w:rPr>
        <w:br/>
      </w:r>
      <w:r w:rsidR="00B84A02" w:rsidRPr="00957005">
        <w:rPr>
          <w:lang w:val="de-CH"/>
        </w:rPr>
        <w:t>Einführung in „multivariate“ Methoden</w:t>
      </w:r>
      <w:r w:rsidR="004B0AD0" w:rsidRPr="00957005">
        <w:rPr>
          <w:lang w:val="de-CH"/>
        </w:rPr>
        <w:t xml:space="preserve"> und Ordinationen I</w:t>
      </w:r>
      <w:bookmarkEnd w:id="129"/>
    </w:p>
    <w:p w14:paraId="6E895A2F" w14:textId="08FAF64B" w:rsidR="00E379AC" w:rsidRPr="00957005" w:rsidRDefault="00B84A02" w:rsidP="006D784B">
      <w:pPr>
        <w:pStyle w:val="Textkrper"/>
        <w:rPr>
          <w:b/>
          <w:lang w:val="de-CH"/>
        </w:rPr>
      </w:pPr>
      <w:r w:rsidRPr="00957005">
        <w:rPr>
          <w:b/>
          <w:lang w:val="de-CH"/>
        </w:rPr>
        <w:t xml:space="preserve">Statistik 6 führt in multivariat-deskriptive Methoden ein, die dazu dienen Datensätze mit multiplen abhängigen und multiplen unabhängigen Variablen effektiv zu analysieren. Dabei betonen Ordinationen kontinuierliche Gradienten und fokussieren auf </w:t>
      </w:r>
      <w:r w:rsidR="005D1D87" w:rsidRPr="00957005">
        <w:rPr>
          <w:b/>
          <w:lang w:val="de-CH"/>
        </w:rPr>
        <w:t>zusammengehörende</w:t>
      </w:r>
      <w:r w:rsidRPr="00957005">
        <w:rPr>
          <w:b/>
          <w:lang w:val="de-CH"/>
        </w:rPr>
        <w:t xml:space="preserve"> Variablen, während Cluster-Analysen Diskontinuitäten betonen und auf zusammengehörende Beobachtungen fokussieren. Es folgt eine konzeptionelle Einführung in die Idee von Ordinationen als einer Technik der deskriptiven Statistik, die Strukturen in multivariaten Datensätzen via Dimensionsreduktion visualisiert. Das Prinzip und die praktische Implementierung wird detailliert am Beispiel der Hauptkomponentenanalyse (PCA) erklärt. Danach folgen kurze Einführungen in weitere Ordinationstechniken für besondere Fälle, welche bestimmte Limitierungen der PCA überwinden, namentlich CA, DCA und NMDS.</w:t>
      </w:r>
    </w:p>
    <w:p w14:paraId="2655B569" w14:textId="77777777" w:rsidR="00FD19D3" w:rsidRPr="00957005" w:rsidRDefault="00FD19D3" w:rsidP="001F6A5C">
      <w:pPr>
        <w:pStyle w:val="berschrift2"/>
      </w:pPr>
      <w:bookmarkStart w:id="130" w:name="_Toc117278855"/>
      <w:r w:rsidRPr="00957005">
        <w:t>Lernziele</w:t>
      </w:r>
      <w:bookmarkEnd w:id="130"/>
    </w:p>
    <w:p w14:paraId="411D4C32" w14:textId="77777777" w:rsidR="00FD19D3" w:rsidRPr="00957005" w:rsidRDefault="00FD19D3" w:rsidP="006D784B">
      <w:pPr>
        <w:contextualSpacing/>
        <w:textAlignment w:val="baseline"/>
        <w:rPr>
          <w:rFonts w:ascii="Arial" w:eastAsia="Times New Roman" w:hAnsi="Arial" w:cs="Arial"/>
          <w:i/>
          <w:lang w:val="de-CH" w:eastAsia="en-GB"/>
        </w:rPr>
      </w:pPr>
      <w:r w:rsidRPr="00957005">
        <w:rPr>
          <w:rFonts w:ascii="Arial" w:eastAsiaTheme="minorEastAsia" w:hAnsi="Arial" w:cs="Arial"/>
          <w:i/>
          <w:color w:val="000000" w:themeColor="text1"/>
          <w:lang w:val="de-CH" w:eastAsia="en-GB"/>
        </w:rPr>
        <w:t>Ihr…</w:t>
      </w:r>
    </w:p>
    <w:p w14:paraId="386400BB" w14:textId="77777777" w:rsidR="004A3C5F" w:rsidRPr="00957005" w:rsidRDefault="004A3C5F" w:rsidP="004A3C5F">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versteht, </w:t>
      </w:r>
      <w:r w:rsidRPr="00957005">
        <w:rPr>
          <w:rFonts w:ascii="Arial" w:eastAsia="MS PGothic" w:hAnsi="Arial" w:cs="Arial"/>
          <w:b/>
          <w:i/>
          <w:iCs/>
          <w:color w:val="000000" w:themeColor="text1"/>
          <w:lang w:val="de-CH" w:eastAsia="en-GB"/>
        </w:rPr>
        <w:t>was Ordinationen sollen</w:t>
      </w:r>
      <w:r w:rsidRPr="00957005">
        <w:rPr>
          <w:rFonts w:ascii="Arial" w:eastAsia="MS PGothic" w:hAnsi="Arial" w:cs="Arial"/>
          <w:i/>
          <w:iCs/>
          <w:color w:val="000000" w:themeColor="text1"/>
          <w:lang w:val="de-CH" w:eastAsia="en-GB"/>
        </w:rPr>
        <w:t>, was sie leisten können und was nicht;</w:t>
      </w:r>
    </w:p>
    <w:p w14:paraId="6F7CCA57" w14:textId="77777777" w:rsidR="004A3C5F" w:rsidRPr="00957005" w:rsidRDefault="004A3C5F" w:rsidP="004A3C5F">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könnt das </w:t>
      </w:r>
      <w:r w:rsidRPr="00957005">
        <w:rPr>
          <w:rFonts w:ascii="Arial" w:eastAsia="MS PGothic" w:hAnsi="Arial" w:cs="Arial"/>
          <w:b/>
          <w:i/>
          <w:iCs/>
          <w:color w:val="000000" w:themeColor="text1"/>
          <w:lang w:val="de-CH" w:eastAsia="en-GB"/>
        </w:rPr>
        <w:t>Prinzip einer PCA</w:t>
      </w:r>
      <w:r w:rsidRPr="00957005">
        <w:rPr>
          <w:rFonts w:ascii="Arial" w:eastAsia="MS PGothic" w:hAnsi="Arial" w:cs="Arial"/>
          <w:i/>
          <w:iCs/>
          <w:color w:val="000000" w:themeColor="text1"/>
          <w:lang w:val="de-CH" w:eastAsia="en-GB"/>
        </w:rPr>
        <w:t xml:space="preserve"> beschreiben, sie implementieren, und ihren Ergebnisoutput interpretieren;</w:t>
      </w:r>
    </w:p>
    <w:p w14:paraId="216B6597" w14:textId="77777777" w:rsidR="004A3C5F" w:rsidRPr="00957005" w:rsidRDefault="004A3C5F" w:rsidP="004A3C5F">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Die Annahmen einer PCA kennt, und wisst welche «Artefakte» bei einer Verletzung herauskommen; und</w:t>
      </w:r>
    </w:p>
    <w:p w14:paraId="3025209B" w14:textId="4445D01F" w:rsidR="004A3C5F" w:rsidRPr="00957005" w:rsidRDefault="00971CBA" w:rsidP="004A3C5F">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habt das Vorgehen</w:t>
      </w:r>
      <w:r w:rsidR="004A3C5F" w:rsidRPr="00957005">
        <w:rPr>
          <w:rFonts w:ascii="Arial" w:eastAsia="MS PGothic" w:hAnsi="Arial" w:cs="Arial"/>
          <w:i/>
          <w:iCs/>
          <w:color w:val="000000" w:themeColor="text1"/>
          <w:lang w:val="de-CH" w:eastAsia="en-GB"/>
        </w:rPr>
        <w:t xml:space="preserve"> im Prinzip verstanden, wie </w:t>
      </w:r>
      <w:r w:rsidR="004A3C5F" w:rsidRPr="00957005">
        <w:rPr>
          <w:rFonts w:ascii="Arial" w:eastAsia="MS PGothic" w:hAnsi="Arial" w:cs="Arial"/>
          <w:b/>
          <w:i/>
          <w:iCs/>
          <w:color w:val="000000" w:themeColor="text1"/>
          <w:lang w:val="de-CH" w:eastAsia="en-GB"/>
        </w:rPr>
        <w:t>DCA und NMDS</w:t>
      </w:r>
      <w:r w:rsidR="004A3C5F" w:rsidRPr="00957005">
        <w:rPr>
          <w:rFonts w:ascii="Arial" w:eastAsia="MS PGothic" w:hAnsi="Arial" w:cs="Arial"/>
          <w:i/>
          <w:iCs/>
          <w:color w:val="000000" w:themeColor="text1"/>
          <w:lang w:val="de-CH" w:eastAsia="en-GB"/>
        </w:rPr>
        <w:t xml:space="preserve"> diese Probleme angehen.</w:t>
      </w:r>
    </w:p>
    <w:p w14:paraId="697E547A" w14:textId="5729795E" w:rsidR="00E379AC" w:rsidRPr="00957005" w:rsidRDefault="000A2A76" w:rsidP="001F6A5C">
      <w:pPr>
        <w:pStyle w:val="berschrift2"/>
      </w:pPr>
      <w:bookmarkStart w:id="131" w:name="_Toc117278856"/>
      <w:r w:rsidRPr="00957005">
        <w:t>Einführung in „multivariate“ Methoden</w:t>
      </w:r>
      <w:bookmarkEnd w:id="131"/>
    </w:p>
    <w:p w14:paraId="042FC47C" w14:textId="5689CA0C" w:rsidR="00276118" w:rsidRPr="00957005" w:rsidRDefault="00276118" w:rsidP="00E61655">
      <w:pPr>
        <w:pStyle w:val="berschrift3"/>
      </w:pPr>
      <w:bookmarkStart w:id="132" w:name="_Toc117278857"/>
      <w:r w:rsidRPr="00957005">
        <w:t>Was ist mit „multivariat“ gemeint?</w:t>
      </w:r>
      <w:bookmarkEnd w:id="132"/>
    </w:p>
    <w:p w14:paraId="5A4E914C" w14:textId="65C06DA0" w:rsidR="00E379AC" w:rsidRPr="00957005" w:rsidRDefault="002D49B8" w:rsidP="006D784B">
      <w:pPr>
        <w:pStyle w:val="Textkrper"/>
        <w:rPr>
          <w:lang w:val="de-CH"/>
        </w:rPr>
      </w:pPr>
      <w:r w:rsidRPr="00957005">
        <w:rPr>
          <w:lang w:val="de-CH"/>
        </w:rPr>
        <w:t xml:space="preserve">Was ist mit </w:t>
      </w:r>
      <w:r w:rsidRPr="00957005">
        <w:rPr>
          <w:b/>
          <w:lang w:val="de-CH"/>
        </w:rPr>
        <w:t>„multivariat“</w:t>
      </w:r>
      <w:r w:rsidRPr="00957005">
        <w:rPr>
          <w:lang w:val="de-CH"/>
        </w:rPr>
        <w:t xml:space="preserve"> gemeint? Zunächst einmal sagt das nur, dass pro Beobachtung (</w:t>
      </w:r>
      <w:r w:rsidRPr="00957005">
        <w:rPr>
          <w:i/>
          <w:lang w:val="de-CH"/>
        </w:rPr>
        <w:t>observation</w:t>
      </w:r>
      <w:r w:rsidRPr="00957005">
        <w:rPr>
          <w:lang w:val="de-CH"/>
        </w:rPr>
        <w:t xml:space="preserve">) </w:t>
      </w:r>
      <w:r w:rsidRPr="00957005">
        <w:rPr>
          <w:b/>
          <w:lang w:val="de-CH"/>
        </w:rPr>
        <w:t>mehr als zwei</w:t>
      </w:r>
      <w:r w:rsidRPr="00957005">
        <w:rPr>
          <w:lang w:val="de-CH"/>
        </w:rPr>
        <w:t xml:space="preserve"> </w:t>
      </w:r>
      <w:r w:rsidR="00E705DA" w:rsidRPr="00957005">
        <w:rPr>
          <w:lang w:val="de-CH"/>
        </w:rPr>
        <w:t>Variablen</w:t>
      </w:r>
      <w:r w:rsidR="00F55A70" w:rsidRPr="00957005">
        <w:rPr>
          <w:lang w:val="de-CH"/>
        </w:rPr>
        <w:t xml:space="preserve"> erhoben werden, deren Beziehungen zueinander analysiert werden.</w:t>
      </w:r>
      <w:r w:rsidR="00D8587F" w:rsidRPr="00957005">
        <w:rPr>
          <w:lang w:val="de-CH"/>
        </w:rPr>
        <w:t xml:space="preserve"> Im Wortsinne waren also auch schon die zweifaktorielle ANOVA und die multiple Regression „multivariate“ Methoden.</w:t>
      </w:r>
    </w:p>
    <w:p w14:paraId="7AB66A6C" w14:textId="5F038218" w:rsidR="00FC0069" w:rsidRPr="00957005" w:rsidRDefault="00FC0069" w:rsidP="006D784B">
      <w:pPr>
        <w:pStyle w:val="Textkrper"/>
        <w:rPr>
          <w:lang w:val="de-CH"/>
        </w:rPr>
      </w:pPr>
      <w:r w:rsidRPr="00957005">
        <w:rPr>
          <w:lang w:val="de-CH"/>
        </w:rPr>
        <w:t>Die folgende Tabelle fasst die schon besprochenen und noch kommenden statistischen Verfahren bezüglich der Anzahl von</w:t>
      </w:r>
      <w:r w:rsidR="00B23DD3" w:rsidRPr="00957005">
        <w:rPr>
          <w:lang w:val="de-CH"/>
        </w:rPr>
        <w:t xml:space="preserve"> Prädiktor- und Antwortvariablen zusammen:</w:t>
      </w:r>
    </w:p>
    <w:p w14:paraId="12C65DA7" w14:textId="5A05A621" w:rsidR="00B23DD3" w:rsidRPr="00957005" w:rsidRDefault="00B23DD3" w:rsidP="00533E0B">
      <w:pPr>
        <w:pStyle w:val="Textkrper"/>
        <w:spacing w:before="360" w:after="360"/>
        <w:rPr>
          <w:lang w:val="de-CH"/>
        </w:rPr>
      </w:pPr>
      <w:r w:rsidRPr="00957005">
        <w:rPr>
          <w:noProof/>
          <w:lang w:val="de-CH" w:eastAsia="en-GB"/>
        </w:rPr>
        <w:lastRenderedPageBreak/>
        <w:drawing>
          <wp:inline distT="0" distB="0" distL="0" distR="0" wp14:anchorId="2E4A7BBE" wp14:editId="080DE19C">
            <wp:extent cx="5942330" cy="1964684"/>
            <wp:effectExtent l="0" t="0" r="1270" b="0"/>
            <wp:docPr id="10240" name="Grafik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2330" cy="1964684"/>
                    </a:xfrm>
                    <a:prstGeom prst="rect">
                      <a:avLst/>
                    </a:prstGeom>
                    <a:noFill/>
                    <a:ln>
                      <a:noFill/>
                    </a:ln>
                  </pic:spPr>
                </pic:pic>
              </a:graphicData>
            </a:graphic>
          </wp:inline>
        </w:drawing>
      </w:r>
    </w:p>
    <w:p w14:paraId="24A2B5ED" w14:textId="18D66D52" w:rsidR="00B23DD3" w:rsidRPr="00957005" w:rsidRDefault="00533E0B" w:rsidP="006D784B">
      <w:pPr>
        <w:pStyle w:val="Textkrper"/>
        <w:rPr>
          <w:lang w:val="de-CH"/>
        </w:rPr>
      </w:pPr>
      <w:r w:rsidRPr="00957005">
        <w:rPr>
          <w:lang w:val="de-CH"/>
        </w:rPr>
        <w:t>In der Literatur wird der Begriff</w:t>
      </w:r>
      <w:r w:rsidRPr="00957005">
        <w:rPr>
          <w:b/>
          <w:lang w:val="de-CH"/>
        </w:rPr>
        <w:t xml:space="preserve"> „multivariat“</w:t>
      </w:r>
      <w:r w:rsidRPr="00957005">
        <w:rPr>
          <w:lang w:val="de-CH"/>
        </w:rPr>
        <w:t xml:space="preserve"> jedoch oft nur für die letzte Gruppe von Verfahren, also </w:t>
      </w:r>
      <w:r w:rsidRPr="00957005">
        <w:rPr>
          <w:b/>
          <w:lang w:val="de-CH"/>
        </w:rPr>
        <w:t>Ordinationen und Cluster-Analysen</w:t>
      </w:r>
      <w:r w:rsidRPr="00957005">
        <w:rPr>
          <w:lang w:val="de-CH"/>
        </w:rPr>
        <w:t xml:space="preserve">, gebraucht. Diese bilden den Gegenstand von Statistik </w:t>
      </w:r>
      <w:r w:rsidR="00276118" w:rsidRPr="00957005">
        <w:rPr>
          <w:lang w:val="de-CH"/>
        </w:rPr>
        <w:t>6–8.</w:t>
      </w:r>
    </w:p>
    <w:p w14:paraId="14A0641A" w14:textId="5CE32C5F" w:rsidR="00E705DA" w:rsidRPr="00957005" w:rsidRDefault="00E705DA" w:rsidP="00E61655">
      <w:pPr>
        <w:pStyle w:val="berschrift3"/>
      </w:pPr>
      <w:bookmarkStart w:id="133" w:name="_Toc117278858"/>
      <w:r w:rsidRPr="00957005">
        <w:t>Inferenzstatistik vs. deskriptive Statistik</w:t>
      </w:r>
      <w:bookmarkEnd w:id="133"/>
    </w:p>
    <w:p w14:paraId="6D5823EF" w14:textId="67719608" w:rsidR="008D2C05" w:rsidRPr="00957005" w:rsidRDefault="008D2C05" w:rsidP="008D2C05">
      <w:pPr>
        <w:pStyle w:val="Textkrper"/>
        <w:rPr>
          <w:lang w:val="de-CH"/>
        </w:rPr>
      </w:pPr>
      <w:r w:rsidRPr="00957005">
        <w:rPr>
          <w:b/>
          <w:lang w:val="de-CH"/>
        </w:rPr>
        <w:t>Bislang</w:t>
      </w:r>
      <w:r w:rsidRPr="00957005">
        <w:rPr>
          <w:lang w:val="de-CH"/>
        </w:rPr>
        <w:t xml:space="preserve"> haben wir statistische Verfahren überwiegend zum Testen von Hypothesen verwendet</w:t>
      </w:r>
      <w:r w:rsidR="00A817DA" w:rsidRPr="00957005">
        <w:rPr>
          <w:lang w:val="de-CH"/>
        </w:rPr>
        <w:t xml:space="preserve"> (</w:t>
      </w:r>
      <w:r w:rsidR="00082F6D" w:rsidRPr="00957005">
        <w:rPr>
          <w:lang w:val="de-CH"/>
        </w:rPr>
        <w:t>inklusive des impliziten Hypothesentestens, wenn man eine offene Forschungsfrage beantwortet)</w:t>
      </w:r>
      <w:r w:rsidRPr="00957005">
        <w:rPr>
          <w:lang w:val="de-CH"/>
        </w:rPr>
        <w:t xml:space="preserve">: </w:t>
      </w:r>
      <w:r w:rsidRPr="00957005">
        <w:rPr>
          <w:b/>
          <w:lang w:val="de-CH"/>
        </w:rPr>
        <w:t>Inferenzstatistik (schliessende Statistik)</w:t>
      </w:r>
      <w:r w:rsidR="00082F6D" w:rsidRPr="00957005">
        <w:rPr>
          <w:lang w:val="de-CH"/>
        </w:rPr>
        <w:t>.</w:t>
      </w:r>
    </w:p>
    <w:p w14:paraId="6D6FA037" w14:textId="6D1481A1" w:rsidR="008D2C05" w:rsidRPr="00957005" w:rsidRDefault="008D2C05" w:rsidP="008D2C05">
      <w:pPr>
        <w:pStyle w:val="Textkrper"/>
        <w:rPr>
          <w:lang w:val="de-CH"/>
        </w:rPr>
      </w:pPr>
      <w:r w:rsidRPr="00957005">
        <w:rPr>
          <w:b/>
          <w:lang w:val="de-CH"/>
        </w:rPr>
        <w:t>Ordinationen und Cluster-Analysen</w:t>
      </w:r>
      <w:r w:rsidRPr="00957005">
        <w:rPr>
          <w:lang w:val="de-CH"/>
        </w:rPr>
        <w:t xml:space="preserve"> sind überwiegend </w:t>
      </w:r>
      <w:r w:rsidRPr="00957005">
        <w:rPr>
          <w:b/>
          <w:lang w:val="de-CH"/>
        </w:rPr>
        <w:t>deskriptive Statistik</w:t>
      </w:r>
      <w:r w:rsidRPr="00957005">
        <w:rPr>
          <w:lang w:val="de-CH"/>
        </w:rPr>
        <w:t xml:space="preserve"> (ohne spezielle Zusatzschritte </w:t>
      </w:r>
      <w:r w:rsidR="00082F6D" w:rsidRPr="00957005">
        <w:rPr>
          <w:lang w:val="de-CH"/>
        </w:rPr>
        <w:t>erlauben sie kein</w:t>
      </w:r>
      <w:r w:rsidRPr="00957005">
        <w:rPr>
          <w:lang w:val="de-CH"/>
        </w:rPr>
        <w:t xml:space="preserve"> Testen von Hypothesen</w:t>
      </w:r>
      <w:r w:rsidR="00082F6D" w:rsidRPr="00957005">
        <w:rPr>
          <w:lang w:val="de-CH"/>
        </w:rPr>
        <w:t>!</w:t>
      </w:r>
      <w:r w:rsidRPr="00957005">
        <w:rPr>
          <w:lang w:val="de-CH"/>
        </w:rPr>
        <w:t>)</w:t>
      </w:r>
      <w:r w:rsidR="00082F6D" w:rsidRPr="00957005">
        <w:rPr>
          <w:lang w:val="de-CH"/>
        </w:rPr>
        <w:t>.</w:t>
      </w:r>
    </w:p>
    <w:p w14:paraId="4BD236FD" w14:textId="7DDC740F" w:rsidR="00A620CE" w:rsidRPr="00957005" w:rsidRDefault="00A620CE" w:rsidP="00E61655">
      <w:pPr>
        <w:pStyle w:val="berschrift3"/>
      </w:pPr>
      <w:bookmarkStart w:id="134" w:name="_Toc117278859"/>
      <w:r w:rsidRPr="00957005">
        <w:t>Beispiele multivariater Datensätze</w:t>
      </w:r>
      <w:bookmarkEnd w:id="134"/>
    </w:p>
    <w:p w14:paraId="5A945B27" w14:textId="4D9781CD" w:rsidR="00A620CE" w:rsidRPr="00957005" w:rsidRDefault="00CD35A5" w:rsidP="00835EC6">
      <w:pPr>
        <w:pStyle w:val="Textkrper"/>
        <w:rPr>
          <w:lang w:val="de-CH"/>
        </w:rPr>
      </w:pPr>
      <w:r w:rsidRPr="00957005">
        <w:rPr>
          <w:lang w:val="de-CH"/>
        </w:rPr>
        <w:t xml:space="preserve">Multivariate Datensätze sind in unserer </w:t>
      </w:r>
      <w:r w:rsidR="00A0562B" w:rsidRPr="00957005">
        <w:rPr>
          <w:lang w:val="de-CH"/>
        </w:rPr>
        <w:t>„</w:t>
      </w:r>
      <w:r w:rsidRPr="00957005">
        <w:rPr>
          <w:lang w:val="de-CH"/>
        </w:rPr>
        <w:t>datenreichen</w:t>
      </w:r>
      <w:r w:rsidR="00A0562B" w:rsidRPr="00957005">
        <w:rPr>
          <w:lang w:val="de-CH"/>
        </w:rPr>
        <w:t>“</w:t>
      </w:r>
      <w:r w:rsidRPr="00957005">
        <w:rPr>
          <w:lang w:val="de-CH"/>
        </w:rPr>
        <w:t xml:space="preserve"> Welt allgegenwärtig z. B.:</w:t>
      </w:r>
    </w:p>
    <w:p w14:paraId="06B41460" w14:textId="47F3F5B5" w:rsidR="00CD35A5" w:rsidRPr="00957005" w:rsidRDefault="00CD35A5"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Bodenproben</w:t>
      </w:r>
      <w:r w:rsidRPr="00957005">
        <w:rPr>
          <w:rFonts w:eastAsia="Times New Roman" w:cs="Arial"/>
          <w:lang w:eastAsia="en-GB"/>
        </w:rPr>
        <w:t xml:space="preserve">, an denen viele unterschiedliche physikalische und chemische </w:t>
      </w:r>
      <w:r w:rsidR="00B33E29" w:rsidRPr="00957005">
        <w:rPr>
          <w:rFonts w:eastAsia="Times New Roman" w:cs="Arial"/>
          <w:lang w:eastAsia="en-GB"/>
        </w:rPr>
        <w:t>Variablen</w:t>
      </w:r>
      <w:r w:rsidRPr="00957005">
        <w:rPr>
          <w:rFonts w:eastAsia="Times New Roman" w:cs="Arial"/>
          <w:lang w:eastAsia="en-GB"/>
        </w:rPr>
        <w:t>, ggf. auch noch in verschiedenen Horizonten gemessen wurden</w:t>
      </w:r>
      <w:r w:rsidR="00A04E58" w:rsidRPr="00957005">
        <w:rPr>
          <w:rFonts w:eastAsia="Times New Roman" w:cs="Arial"/>
          <w:lang w:eastAsia="en-GB"/>
        </w:rPr>
        <w:t>.</w:t>
      </w:r>
    </w:p>
    <w:p w14:paraId="457E5A80" w14:textId="2A4736F7" w:rsidR="00CD35A5" w:rsidRPr="00957005" w:rsidRDefault="00CD35A5"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Klimadaten</w:t>
      </w:r>
      <w:r w:rsidRPr="00957005">
        <w:rPr>
          <w:rFonts w:eastAsia="Times New Roman" w:cs="Arial"/>
          <w:lang w:eastAsia="en-GB"/>
        </w:rPr>
        <w:t xml:space="preserve"> von Messstationen</w:t>
      </w:r>
      <w:r w:rsidR="00B33E29" w:rsidRPr="00957005">
        <w:rPr>
          <w:rFonts w:eastAsia="Times New Roman" w:cs="Arial"/>
          <w:lang w:eastAsia="en-GB"/>
        </w:rPr>
        <w:t>: zahlreiche Variablen wie Mittel/Minima/Maxima von Temperatur/Niederschlag/Sonnenschein/Bewölkung/Windstärke usw. und das für jeden Monat.</w:t>
      </w:r>
    </w:p>
    <w:p w14:paraId="1B62C01C" w14:textId="50F51381" w:rsidR="00CD35A5" w:rsidRPr="00957005" w:rsidRDefault="00CD35A5"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Zusammensetzungen von lokalen </w:t>
      </w:r>
      <w:r w:rsidRPr="00957005">
        <w:rPr>
          <w:rFonts w:eastAsia="Times New Roman" w:cs="Arial"/>
          <w:b/>
          <w:lang w:eastAsia="en-GB"/>
        </w:rPr>
        <w:t>Pflanzengesellschaften oder Tiergemeinschaften</w:t>
      </w:r>
      <w:r w:rsidR="009B6876" w:rsidRPr="00957005">
        <w:rPr>
          <w:rFonts w:eastAsia="Times New Roman" w:cs="Arial"/>
          <w:lang w:eastAsia="en-GB"/>
        </w:rPr>
        <w:t>: hier sind die Deckungen bzw. Individuenzahlen der einzelnen Arten die Variablen</w:t>
      </w:r>
    </w:p>
    <w:p w14:paraId="3670C352" w14:textId="0B4BD08C" w:rsidR="00CD35A5" w:rsidRPr="00957005" w:rsidRDefault="00CD35A5"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Ergebnisse von </w:t>
      </w:r>
      <w:r w:rsidRPr="00957005">
        <w:rPr>
          <w:rFonts w:eastAsia="Times New Roman" w:cs="Arial"/>
          <w:b/>
          <w:lang w:eastAsia="en-GB"/>
        </w:rPr>
        <w:t>Befragungen von Konsumenten</w:t>
      </w:r>
      <w:r w:rsidR="00A0562B" w:rsidRPr="00957005">
        <w:rPr>
          <w:rFonts w:eastAsia="Times New Roman" w:cs="Arial"/>
          <w:lang w:eastAsia="en-GB"/>
        </w:rPr>
        <w:t>: viele Variablen zu Präferenzen, Einstellungen usw.</w:t>
      </w:r>
    </w:p>
    <w:p w14:paraId="0879DFCE" w14:textId="5A7FE048" w:rsidR="00A620CE" w:rsidRPr="00957005" w:rsidRDefault="00A620CE" w:rsidP="00E61655">
      <w:pPr>
        <w:pStyle w:val="berschrift3"/>
      </w:pPr>
      <w:bookmarkStart w:id="135" w:name="_Toc117278860"/>
      <w:r w:rsidRPr="00957005">
        <w:t>Ziele multivariat-deskriptiver Analysen</w:t>
      </w:r>
      <w:bookmarkEnd w:id="135"/>
    </w:p>
    <w:p w14:paraId="6F0872A4" w14:textId="3FD7F220" w:rsidR="003601DB" w:rsidRPr="00957005" w:rsidRDefault="003601DB" w:rsidP="003601DB">
      <w:pPr>
        <w:pStyle w:val="Textkrper"/>
        <w:rPr>
          <w:lang w:val="de-CH"/>
        </w:rPr>
      </w:pPr>
      <w:r w:rsidRPr="00957005">
        <w:rPr>
          <w:lang w:val="de-CH"/>
        </w:rPr>
        <w:t>Im Prinzip können wir auch bei solchen Beobachtungsdaten mit vielen abhängigen Variablen wie bisher jede einzeln testen:</w:t>
      </w:r>
    </w:p>
    <w:p w14:paraId="3222F085" w14:textId="61B87342" w:rsidR="003601DB" w:rsidRPr="00957005" w:rsidRDefault="003601DB"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Das kann </w:t>
      </w:r>
      <w:r w:rsidRPr="00957005">
        <w:rPr>
          <w:rFonts w:eastAsia="Times New Roman" w:cs="Arial"/>
          <w:b/>
          <w:lang w:eastAsia="en-GB"/>
        </w:rPr>
        <w:t>vorteilhaft</w:t>
      </w:r>
      <w:r w:rsidRPr="00957005">
        <w:rPr>
          <w:rFonts w:eastAsia="Times New Roman" w:cs="Arial"/>
          <w:lang w:eastAsia="en-GB"/>
        </w:rPr>
        <w:t xml:space="preserve"> sein, </w:t>
      </w:r>
      <w:r w:rsidRPr="00957005">
        <w:rPr>
          <w:rFonts w:eastAsia="Times New Roman" w:cs="Arial"/>
          <w:b/>
          <w:lang w:eastAsia="en-GB"/>
        </w:rPr>
        <w:t>wenn man konkrete Hypothesen testen will</w:t>
      </w:r>
      <w:r w:rsidRPr="00957005">
        <w:rPr>
          <w:rFonts w:eastAsia="Times New Roman" w:cs="Arial"/>
          <w:lang w:eastAsia="en-GB"/>
        </w:rPr>
        <w:t xml:space="preserve"> (was ja mit multivariat-deskriptiven Methoden normalerweise nicht geht).</w:t>
      </w:r>
    </w:p>
    <w:p w14:paraId="0A00F4B5" w14:textId="363CB629" w:rsidR="003601DB" w:rsidRPr="00957005" w:rsidRDefault="003601DB"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Ein Problem sind die vielen Tests mit dem gleichen Datensatz, die zu einer </w:t>
      </w:r>
      <w:r w:rsidRPr="00957005">
        <w:rPr>
          <w:rFonts w:eastAsia="Times New Roman" w:cs="Arial"/>
          <w:b/>
          <w:lang w:eastAsia="en-GB"/>
        </w:rPr>
        <w:t xml:space="preserve">„Inflation“ der Typ I-Fehlerrate </w:t>
      </w:r>
      <w:r w:rsidRPr="00957005">
        <w:rPr>
          <w:rFonts w:eastAsia="Times New Roman" w:cs="Arial"/>
          <w:lang w:eastAsia="en-GB"/>
        </w:rPr>
        <w:t xml:space="preserve">führen (wenn ich </w:t>
      </w:r>
      <w:r w:rsidR="00276BB8" w:rsidRPr="00957005">
        <w:rPr>
          <w:rFonts w:eastAsia="Times New Roman" w:cs="Arial"/>
          <w:lang w:eastAsia="en-GB"/>
        </w:rPr>
        <w:t xml:space="preserve">20 Tests durchführe, würde ja bei α = 0.05 einer rein zufällig eine Signifikanz anzeigen, selbst wenn eigentlich für keinen einen Beziehung </w:t>
      </w:r>
      <w:r w:rsidR="00276BB8" w:rsidRPr="00957005">
        <w:rPr>
          <w:rFonts w:eastAsia="Times New Roman" w:cs="Arial"/>
          <w:lang w:eastAsia="en-GB"/>
        </w:rPr>
        <w:lastRenderedPageBreak/>
        <w:t>besteht).</w:t>
      </w:r>
      <w:r w:rsidR="00BF667D" w:rsidRPr="00957005">
        <w:rPr>
          <w:rFonts w:eastAsia="Times New Roman" w:cs="Arial"/>
          <w:lang w:eastAsia="en-GB"/>
        </w:rPr>
        <w:t xml:space="preserve"> Für dieses Problem gibt es aber Korrekturmöglichkeiten (</w:t>
      </w:r>
      <w:r w:rsidR="00D76E2B" w:rsidRPr="00957005">
        <w:rPr>
          <w:rFonts w:eastAsia="Times New Roman" w:cs="Arial"/>
          <w:lang w:eastAsia="en-GB"/>
        </w:rPr>
        <w:t xml:space="preserve">z. B. </w:t>
      </w:r>
      <w:r w:rsidR="00BF667D" w:rsidRPr="00957005">
        <w:rPr>
          <w:rFonts w:eastAsia="Times New Roman" w:cs="Arial"/>
          <w:lang w:eastAsia="en-GB"/>
        </w:rPr>
        <w:t>„Bonferroni“-Korrektur).</w:t>
      </w:r>
    </w:p>
    <w:p w14:paraId="628BBEED" w14:textId="4A42F7F0" w:rsidR="00BF667D" w:rsidRPr="00957005" w:rsidRDefault="00BF667D"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Problematischer ist, dass es sehr </w:t>
      </w:r>
      <w:r w:rsidRPr="00957005">
        <w:rPr>
          <w:rFonts w:eastAsia="Times New Roman" w:cs="Arial"/>
          <w:b/>
          <w:lang w:eastAsia="en-GB"/>
        </w:rPr>
        <w:t>schwierig</w:t>
      </w:r>
      <w:r w:rsidRPr="00957005">
        <w:rPr>
          <w:rFonts w:eastAsia="Times New Roman" w:cs="Arial"/>
          <w:lang w:eastAsia="en-GB"/>
        </w:rPr>
        <w:t xml:space="preserve"> ist, </w:t>
      </w:r>
      <w:r w:rsidRPr="00957005">
        <w:rPr>
          <w:rFonts w:eastAsia="Times New Roman" w:cs="Arial"/>
          <w:b/>
          <w:lang w:eastAsia="en-GB"/>
        </w:rPr>
        <w:t>aus den vielen Einzelergebnissen am Ende ein aussagekräftiges Gesamtbild zu synthetisieren</w:t>
      </w:r>
      <w:r w:rsidRPr="00957005">
        <w:rPr>
          <w:rFonts w:eastAsia="Times New Roman" w:cs="Arial"/>
          <w:lang w:eastAsia="en-GB"/>
        </w:rPr>
        <w:t>.</w:t>
      </w:r>
    </w:p>
    <w:p w14:paraId="0171EA39" w14:textId="1836C05F" w:rsidR="003601DB" w:rsidRPr="00957005" w:rsidRDefault="00286C1E" w:rsidP="003601DB">
      <w:pPr>
        <w:pStyle w:val="Textkrper"/>
        <w:rPr>
          <w:lang w:val="de-CH"/>
        </w:rPr>
      </w:pPr>
      <w:r w:rsidRPr="00957005">
        <w:rPr>
          <w:lang w:val="de-CH"/>
        </w:rPr>
        <w:t>Hier setzen die multivariat-deskriptiven Methoden mit ihren beiden Hauptzielen an:</w:t>
      </w:r>
    </w:p>
    <w:p w14:paraId="4CB3B80B" w14:textId="74C60256" w:rsidR="0080495A" w:rsidRPr="00957005" w:rsidRDefault="0080495A"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Muster und Beziehungen</w:t>
      </w:r>
      <w:r w:rsidRPr="00957005">
        <w:rPr>
          <w:rFonts w:eastAsia="Times New Roman" w:cs="Arial"/>
          <w:lang w:eastAsia="en-GB"/>
        </w:rPr>
        <w:t xml:space="preserve"> im </w:t>
      </w:r>
      <w:r w:rsidRPr="00957005">
        <w:rPr>
          <w:rFonts w:eastAsia="Times New Roman" w:cs="Arial"/>
          <w:i/>
          <w:lang w:eastAsia="en-GB"/>
        </w:rPr>
        <w:t>n</w:t>
      </w:r>
      <w:r w:rsidRPr="00957005">
        <w:rPr>
          <w:rFonts w:eastAsia="Times New Roman" w:cs="Arial"/>
          <w:lang w:eastAsia="en-GB"/>
        </w:rPr>
        <w:t>-dimensionalen Hyperraum erkennen und beschreiben.</w:t>
      </w:r>
    </w:p>
    <w:p w14:paraId="25A84BD9" w14:textId="6B54835E" w:rsidR="0080495A" w:rsidRPr="00957005" w:rsidRDefault="0080495A"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Dimensionsreduktion</w:t>
      </w:r>
      <w:r w:rsidRPr="00957005">
        <w:rPr>
          <w:rFonts w:eastAsia="Times New Roman" w:cs="Arial"/>
          <w:lang w:eastAsia="en-GB"/>
        </w:rPr>
        <w:t>: die wesentliche Information aus den n Dimensionen wird auf 2 bis wenige Dimensionen reduziert, die vorstellbar und visualisierbar sind.</w:t>
      </w:r>
    </w:p>
    <w:p w14:paraId="0ECE3793" w14:textId="4AE67426" w:rsidR="00286C1E" w:rsidRPr="00957005" w:rsidRDefault="0080495A" w:rsidP="003601DB">
      <w:pPr>
        <w:pStyle w:val="Textkrper"/>
        <w:rPr>
          <w:lang w:val="de-CH"/>
        </w:rPr>
      </w:pPr>
      <w:r w:rsidRPr="00957005">
        <w:rPr>
          <w:lang w:val="de-CH"/>
        </w:rPr>
        <w:t xml:space="preserve">Der </w:t>
      </w:r>
      <w:r w:rsidRPr="00957005">
        <w:rPr>
          <w:b/>
          <w:i/>
          <w:lang w:val="de-CH"/>
        </w:rPr>
        <w:t>n</w:t>
      </w:r>
      <w:r w:rsidRPr="00957005">
        <w:rPr>
          <w:b/>
          <w:lang w:val="de-CH"/>
        </w:rPr>
        <w:t>-dimensionale Hyperraum</w:t>
      </w:r>
      <w:r w:rsidRPr="00957005">
        <w:rPr>
          <w:lang w:val="de-CH"/>
        </w:rPr>
        <w:t xml:space="preserve"> ist das Konzept, das uns durchgängig bei den multivariat-deskriptiven Methoden begleitet. Dahinter verbirgt sich die Idee, dass jede </w:t>
      </w:r>
      <w:r w:rsidR="000434D1" w:rsidRPr="00957005">
        <w:rPr>
          <w:lang w:val="de-CH"/>
        </w:rPr>
        <w:t xml:space="preserve">der </w:t>
      </w:r>
      <w:r w:rsidR="000434D1" w:rsidRPr="00957005">
        <w:rPr>
          <w:i/>
          <w:lang w:val="de-CH"/>
        </w:rPr>
        <w:t>n</w:t>
      </w:r>
      <w:r w:rsidR="000434D1" w:rsidRPr="00957005">
        <w:rPr>
          <w:lang w:val="de-CH"/>
        </w:rPr>
        <w:t xml:space="preserve"> </w:t>
      </w:r>
      <w:r w:rsidRPr="00957005">
        <w:rPr>
          <w:lang w:val="de-CH"/>
        </w:rPr>
        <w:t>Variable</w:t>
      </w:r>
      <w:r w:rsidR="000434D1" w:rsidRPr="00957005">
        <w:rPr>
          <w:lang w:val="de-CH"/>
        </w:rPr>
        <w:t>n</w:t>
      </w:r>
      <w:r w:rsidRPr="00957005">
        <w:rPr>
          <w:lang w:val="de-CH"/>
        </w:rPr>
        <w:t xml:space="preserve"> eine </w:t>
      </w:r>
      <w:r w:rsidR="00F74FEC" w:rsidRPr="00957005">
        <w:rPr>
          <w:lang w:val="de-CH"/>
        </w:rPr>
        <w:t xml:space="preserve">orthogonale </w:t>
      </w:r>
      <w:r w:rsidRPr="00957005">
        <w:rPr>
          <w:lang w:val="de-CH"/>
        </w:rPr>
        <w:t>Achse ist, auf der die Ausprägungen der Variablen (metrisch oder kategorial) aufgetragen sind.</w:t>
      </w:r>
      <w:r w:rsidR="000434D1" w:rsidRPr="00957005">
        <w:rPr>
          <w:lang w:val="de-CH"/>
        </w:rPr>
        <w:t xml:space="preserve"> Während wir uns einen 3-dimensionalen Raum noch vorstellen können, ist es mit der Vorstellungskraft bei vier oder gar 100 Dimensionen schnell zu </w:t>
      </w:r>
      <w:r w:rsidR="005D1D87" w:rsidRPr="00957005">
        <w:rPr>
          <w:lang w:val="de-CH"/>
        </w:rPr>
        <w:t>E</w:t>
      </w:r>
      <w:r w:rsidR="000434D1" w:rsidRPr="00957005">
        <w:rPr>
          <w:lang w:val="de-CH"/>
        </w:rPr>
        <w:t>nde. Aber das ist ja genau der Grund für die multivariat-deskriptiven Methoden…</w:t>
      </w:r>
    </w:p>
    <w:p w14:paraId="1EE0BB3E" w14:textId="1B0EA89D" w:rsidR="00E705DA" w:rsidRPr="00957005" w:rsidRDefault="00E705DA" w:rsidP="00E61655">
      <w:pPr>
        <w:pStyle w:val="berschrift3"/>
      </w:pPr>
      <w:bookmarkStart w:id="136" w:name="_Toc117278861"/>
      <w:r w:rsidRPr="00957005">
        <w:t>Zwei komplementäre Ansätze</w:t>
      </w:r>
      <w:bookmarkEnd w:id="136"/>
    </w:p>
    <w:p w14:paraId="2E7BEAC1" w14:textId="2FD1B4FB" w:rsidR="00E705DA" w:rsidRPr="00957005" w:rsidRDefault="00F436B8" w:rsidP="00E705DA">
      <w:pPr>
        <w:pStyle w:val="Textkrper"/>
        <w:rPr>
          <w:lang w:val="de-CH"/>
        </w:rPr>
      </w:pPr>
      <w:r w:rsidRPr="00957005">
        <w:rPr>
          <w:lang w:val="de-CH"/>
        </w:rPr>
        <w:t xml:space="preserve">Innerhalb der </w:t>
      </w:r>
      <w:r w:rsidR="00A620CE" w:rsidRPr="00957005">
        <w:rPr>
          <w:lang w:val="de-CH"/>
        </w:rPr>
        <w:t>multivariat-</w:t>
      </w:r>
      <w:r w:rsidRPr="00957005">
        <w:rPr>
          <w:lang w:val="de-CH"/>
        </w:rPr>
        <w:t xml:space="preserve">deskriptiven Statistik stellen </w:t>
      </w:r>
      <w:r w:rsidRPr="00957005">
        <w:rPr>
          <w:b/>
          <w:lang w:val="de-CH"/>
        </w:rPr>
        <w:t>Ordinationen</w:t>
      </w:r>
      <w:r w:rsidRPr="00957005">
        <w:rPr>
          <w:lang w:val="de-CH"/>
        </w:rPr>
        <w:t xml:space="preserve"> und </w:t>
      </w:r>
      <w:r w:rsidRPr="00957005">
        <w:rPr>
          <w:b/>
          <w:lang w:val="de-CH"/>
        </w:rPr>
        <w:t>Cluster-Analysen (Klassifikationen)</w:t>
      </w:r>
      <w:r w:rsidRPr="00957005">
        <w:rPr>
          <w:lang w:val="de-CH"/>
        </w:rPr>
        <w:t xml:space="preserve"> zwei </w:t>
      </w:r>
      <w:r w:rsidRPr="00957005">
        <w:rPr>
          <w:b/>
          <w:lang w:val="de-CH"/>
        </w:rPr>
        <w:t>komplementäre Ansätze</w:t>
      </w:r>
      <w:r w:rsidRPr="00957005">
        <w:rPr>
          <w:lang w:val="de-CH"/>
        </w:rPr>
        <w:t xml:space="preserve"> dar</w:t>
      </w:r>
      <w:r w:rsidR="00D1149A" w:rsidRPr="00957005">
        <w:rPr>
          <w:lang w:val="de-CH"/>
        </w:rPr>
        <w:t>. Sie betonen unterschiedliche Aspekte des Datensatzes und können oftmals sogar sinnvoll parallel verwendet werden. Die wesentlichen Unterschiede zeigt die folgende Tabelle:</w:t>
      </w:r>
    </w:p>
    <w:p w14:paraId="18E301FA" w14:textId="1E42E348" w:rsidR="00D1149A" w:rsidRPr="00957005" w:rsidRDefault="00343690" w:rsidP="00E705DA">
      <w:pPr>
        <w:pStyle w:val="Textkrper"/>
        <w:rPr>
          <w:lang w:val="de-CH"/>
        </w:rPr>
      </w:pPr>
      <w:r w:rsidRPr="00957005">
        <w:rPr>
          <w:noProof/>
          <w:lang w:val="de-CH" w:eastAsia="en-GB"/>
        </w:rPr>
        <w:drawing>
          <wp:inline distT="0" distB="0" distL="0" distR="0" wp14:anchorId="108A713A" wp14:editId="5DD5A99F">
            <wp:extent cx="5942330" cy="2148287"/>
            <wp:effectExtent l="0" t="0" r="1270" b="4445"/>
            <wp:docPr id="10241" name="Grafik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2330" cy="2148287"/>
                    </a:xfrm>
                    <a:prstGeom prst="rect">
                      <a:avLst/>
                    </a:prstGeom>
                    <a:noFill/>
                    <a:ln>
                      <a:noFill/>
                    </a:ln>
                  </pic:spPr>
                </pic:pic>
              </a:graphicData>
            </a:graphic>
          </wp:inline>
        </w:drawing>
      </w:r>
    </w:p>
    <w:p w14:paraId="2161B0B9" w14:textId="73222D2C" w:rsidR="000A2A76" w:rsidRPr="00957005" w:rsidRDefault="000A2A76" w:rsidP="001F6A5C">
      <w:pPr>
        <w:pStyle w:val="berschrift2"/>
      </w:pPr>
      <w:bookmarkStart w:id="137" w:name="_Toc117278862"/>
      <w:r w:rsidRPr="00957005">
        <w:t>Die Idee von Ordinationen</w:t>
      </w:r>
      <w:bookmarkEnd w:id="137"/>
    </w:p>
    <w:p w14:paraId="3BC56659" w14:textId="19CAE6AA" w:rsidR="000A2A76" w:rsidRPr="00957005" w:rsidRDefault="00F74FEC" w:rsidP="000A2A76">
      <w:pPr>
        <w:pStyle w:val="Textkrper"/>
        <w:rPr>
          <w:lang w:val="de-CH"/>
        </w:rPr>
      </w:pPr>
      <w:r w:rsidRPr="00957005">
        <w:rPr>
          <w:lang w:val="de-CH"/>
        </w:rPr>
        <w:t xml:space="preserve">Ordinationen versuchen nun im Prinzip im </w:t>
      </w:r>
      <w:r w:rsidRPr="00957005">
        <w:rPr>
          <w:i/>
          <w:lang w:val="de-CH"/>
        </w:rPr>
        <w:t>n</w:t>
      </w:r>
      <w:r w:rsidRPr="00957005">
        <w:rPr>
          <w:lang w:val="de-CH"/>
        </w:rPr>
        <w:t xml:space="preserve">-dimensionalen Raum der (Antwort-) Variablen </w:t>
      </w:r>
      <w:r w:rsidRPr="00957005">
        <w:rPr>
          <w:b/>
          <w:lang w:val="de-CH"/>
        </w:rPr>
        <w:t>diejenigen Ebenen zu finden, welche die meiste Varianz erklären</w:t>
      </w:r>
      <w:r w:rsidRPr="00957005">
        <w:rPr>
          <w:lang w:val="de-CH"/>
        </w:rPr>
        <w:t xml:space="preserve">. </w:t>
      </w:r>
      <w:r w:rsidR="003B0201" w:rsidRPr="00957005">
        <w:rPr>
          <w:lang w:val="de-CH"/>
        </w:rPr>
        <w:t>Dies geschieht durch die folgenden Schritte:</w:t>
      </w:r>
    </w:p>
    <w:p w14:paraId="7B810382" w14:textId="062951D5" w:rsidR="003B0201" w:rsidRPr="00957005" w:rsidRDefault="003B0201"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Zentrieren</w:t>
      </w:r>
      <w:r w:rsidRPr="00957005">
        <w:rPr>
          <w:rFonts w:eastAsia="Times New Roman" w:cs="Arial"/>
          <w:lang w:eastAsia="en-GB"/>
        </w:rPr>
        <w:t xml:space="preserve"> der Punktwolke, so dass der Schwerpunkt im Ursprung des Koordinatensystems liegt</w:t>
      </w:r>
      <w:r w:rsidR="003D6658" w:rsidRPr="00957005">
        <w:rPr>
          <w:rFonts w:eastAsia="Times New Roman" w:cs="Arial"/>
          <w:lang w:eastAsia="en-GB"/>
        </w:rPr>
        <w:t>.</w:t>
      </w:r>
    </w:p>
    <w:p w14:paraId="1F709B1F" w14:textId="7A351598" w:rsidR="003B0201" w:rsidRPr="00957005" w:rsidRDefault="003B0201"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Rotieren</w:t>
      </w:r>
      <w:r w:rsidRPr="00957005">
        <w:rPr>
          <w:rFonts w:eastAsia="Times New Roman" w:cs="Arial"/>
          <w:lang w:eastAsia="en-GB"/>
        </w:rPr>
        <w:t xml:space="preserve"> der Punktwolke, bis die erste Achse die maximal mögliche Varianz abbildet</w:t>
      </w:r>
      <w:r w:rsidR="003D6658" w:rsidRPr="00957005">
        <w:rPr>
          <w:rFonts w:eastAsia="Times New Roman" w:cs="Arial"/>
          <w:lang w:eastAsia="en-GB"/>
        </w:rPr>
        <w:t>.</w:t>
      </w:r>
    </w:p>
    <w:p w14:paraId="3DFBC8B5" w14:textId="618A516B" w:rsidR="003B0201" w:rsidRPr="00957005" w:rsidRDefault="003B0201"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Nach Fixierung der ersten Achse Fortsetzen des Rotierens, bis die zweite Achse wiederum das maximal Mögliche der verbleibenden Varianz abbildet, usw. bis zur </w:t>
      </w:r>
      <w:r w:rsidRPr="00957005">
        <w:rPr>
          <w:rFonts w:eastAsia="Times New Roman" w:cs="Arial"/>
          <w:i/>
          <w:lang w:eastAsia="en-GB"/>
        </w:rPr>
        <w:t>n</w:t>
      </w:r>
      <w:r w:rsidRPr="00957005">
        <w:rPr>
          <w:rFonts w:eastAsia="Times New Roman" w:cs="Arial"/>
          <w:lang w:eastAsia="en-GB"/>
        </w:rPr>
        <w:t>-ten Achse</w:t>
      </w:r>
      <w:r w:rsidR="003D6658" w:rsidRPr="00957005">
        <w:rPr>
          <w:rFonts w:eastAsia="Times New Roman" w:cs="Arial"/>
          <w:lang w:eastAsia="en-GB"/>
        </w:rPr>
        <w:t>.</w:t>
      </w:r>
    </w:p>
    <w:p w14:paraId="7F4F966D" w14:textId="1262509D" w:rsidR="003B0201" w:rsidRPr="00957005" w:rsidRDefault="003B0201"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lastRenderedPageBreak/>
        <w:t>Visualisierung</w:t>
      </w:r>
      <w:r w:rsidRPr="00957005">
        <w:rPr>
          <w:rFonts w:eastAsia="Times New Roman" w:cs="Arial"/>
          <w:lang w:eastAsia="en-GB"/>
        </w:rPr>
        <w:t xml:space="preserve"> der Ergebnisse bei Beschränkung auf die relevanten ersten Achsen</w:t>
      </w:r>
      <w:r w:rsidR="003D6658" w:rsidRPr="00957005">
        <w:rPr>
          <w:rFonts w:eastAsia="Times New Roman" w:cs="Arial"/>
          <w:lang w:eastAsia="en-GB"/>
        </w:rPr>
        <w:t>.</w:t>
      </w:r>
    </w:p>
    <w:p w14:paraId="17FFB7DE" w14:textId="4C95DAA4" w:rsidR="003B0201" w:rsidRPr="00957005" w:rsidRDefault="003D6658" w:rsidP="000A2A76">
      <w:pPr>
        <w:pStyle w:val="Textkrper"/>
        <w:rPr>
          <w:lang w:val="de-CH"/>
        </w:rPr>
      </w:pPr>
      <w:r w:rsidRPr="00957005">
        <w:rPr>
          <w:lang w:val="de-CH"/>
        </w:rPr>
        <w:t xml:space="preserve">Um diese Idee zu visualisieren, </w:t>
      </w:r>
      <w:r w:rsidR="0015663F" w:rsidRPr="00957005">
        <w:rPr>
          <w:lang w:val="de-CH"/>
        </w:rPr>
        <w:t>nehmen wir ein System von nur zwei Variablen, da wir diese noch auf einer Ebene (d. h. im gedruckten Skript) visualisieren können. Stellen</w:t>
      </w:r>
      <w:r w:rsidRPr="00957005">
        <w:rPr>
          <w:lang w:val="de-CH"/>
        </w:rPr>
        <w:t xml:space="preserve"> wir uns</w:t>
      </w:r>
      <w:r w:rsidR="00A36A44" w:rsidRPr="00957005">
        <w:rPr>
          <w:lang w:val="de-CH"/>
        </w:rPr>
        <w:t xml:space="preserve"> sechs Beobachtungspunkte entlang eines Umweltgradienten (z. B. Meereshöhe) vor. An jedem dieser Beobachtungspunkte wird</w:t>
      </w:r>
      <w:r w:rsidR="001F35BD" w:rsidRPr="00957005">
        <w:rPr>
          <w:lang w:val="de-CH"/>
        </w:rPr>
        <w:t xml:space="preserve"> die Häufigkeit von zwei Arten ermittelt, etwa folgendermassen:</w:t>
      </w:r>
    </w:p>
    <w:p w14:paraId="3FAC35B9" w14:textId="36A24342" w:rsidR="001F35BD" w:rsidRPr="00957005" w:rsidRDefault="000F3A72" w:rsidP="000F3A72">
      <w:pPr>
        <w:pStyle w:val="Textkrper"/>
        <w:spacing w:before="360" w:after="360"/>
        <w:jc w:val="center"/>
        <w:rPr>
          <w:lang w:val="de-CH"/>
        </w:rPr>
      </w:pPr>
      <w:r w:rsidRPr="00957005">
        <w:rPr>
          <w:noProof/>
          <w:lang w:val="de-CH" w:eastAsia="en-GB"/>
        </w:rPr>
        <w:drawing>
          <wp:inline distT="0" distB="0" distL="0" distR="0" wp14:anchorId="09FB133F" wp14:editId="4EF09B7D">
            <wp:extent cx="3600000" cy="2954581"/>
            <wp:effectExtent l="0" t="0" r="635" b="0"/>
            <wp:docPr id="1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99">
                      <a:extLst>
                        <a:ext uri="{28A0092B-C50C-407E-A947-70E740481C1C}">
                          <a14:useLocalDpi xmlns:a14="http://schemas.microsoft.com/office/drawing/2010/main" val="0"/>
                        </a:ext>
                      </a:extLst>
                    </a:blip>
                    <a:srcRect t="10151" b="2715"/>
                    <a:stretch/>
                  </pic:blipFill>
                  <pic:spPr bwMode="auto">
                    <a:xfrm>
                      <a:off x="0" y="0"/>
                      <a:ext cx="3600000" cy="295458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2BF196A7" w14:textId="227F2D02" w:rsidR="001F35BD" w:rsidRPr="00957005" w:rsidRDefault="001F35BD" w:rsidP="000A2A76">
      <w:pPr>
        <w:pStyle w:val="Textkrper"/>
        <w:rPr>
          <w:lang w:val="de-CH"/>
        </w:rPr>
      </w:pPr>
      <w:r w:rsidRPr="00957005">
        <w:rPr>
          <w:lang w:val="de-CH"/>
        </w:rPr>
        <w:t>Wenn wir das jetzt</w:t>
      </w:r>
      <w:r w:rsidR="00741A32" w:rsidRPr="00957005">
        <w:rPr>
          <w:lang w:val="de-CH"/>
        </w:rPr>
        <w:t xml:space="preserve"> </w:t>
      </w:r>
      <w:r w:rsidR="00741A32" w:rsidRPr="00957005">
        <w:rPr>
          <w:b/>
          <w:lang w:val="de-CH"/>
        </w:rPr>
        <w:t xml:space="preserve">im </w:t>
      </w:r>
      <w:r w:rsidR="00347640" w:rsidRPr="00957005">
        <w:rPr>
          <w:b/>
          <w:lang w:val="de-CH"/>
        </w:rPr>
        <w:t>„</w:t>
      </w:r>
      <w:r w:rsidR="00741A32" w:rsidRPr="00957005">
        <w:rPr>
          <w:b/>
          <w:lang w:val="de-CH"/>
        </w:rPr>
        <w:t>Artenraum</w:t>
      </w:r>
      <w:r w:rsidR="00347640" w:rsidRPr="00957005">
        <w:rPr>
          <w:b/>
          <w:lang w:val="de-CH"/>
        </w:rPr>
        <w:t>“</w:t>
      </w:r>
      <w:r w:rsidR="00741A32" w:rsidRPr="00957005">
        <w:rPr>
          <w:lang w:val="de-CH"/>
        </w:rPr>
        <w:t xml:space="preserve"> zeigen, also mit der Häufigkeit von Art 1 auf der </w:t>
      </w:r>
      <w:r w:rsidR="00741A32" w:rsidRPr="00957005">
        <w:rPr>
          <w:i/>
          <w:lang w:val="de-CH"/>
        </w:rPr>
        <w:t>x</w:t>
      </w:r>
      <w:r w:rsidR="00741A32" w:rsidRPr="00957005">
        <w:rPr>
          <w:lang w:val="de-CH"/>
        </w:rPr>
        <w:t xml:space="preserve">-Achse und der Häufigkeit von Art 2 auf der </w:t>
      </w:r>
      <w:r w:rsidR="00741A32" w:rsidRPr="00957005">
        <w:rPr>
          <w:i/>
          <w:lang w:val="de-CH"/>
        </w:rPr>
        <w:t>y</w:t>
      </w:r>
      <w:r w:rsidR="00741A32" w:rsidRPr="00957005">
        <w:rPr>
          <w:lang w:val="de-CH"/>
        </w:rPr>
        <w:t xml:space="preserve">-Achse, dan bekämen wir das </w:t>
      </w:r>
      <w:r w:rsidR="00741A32" w:rsidRPr="00957005">
        <w:rPr>
          <w:b/>
          <w:lang w:val="de-CH"/>
        </w:rPr>
        <w:t>grüne</w:t>
      </w:r>
      <w:r w:rsidR="00741A32" w:rsidRPr="00957005">
        <w:rPr>
          <w:lang w:val="de-CH"/>
        </w:rPr>
        <w:t xml:space="preserve"> Muster. </w:t>
      </w:r>
      <w:r w:rsidR="00741A32" w:rsidRPr="00957005">
        <w:rPr>
          <w:b/>
          <w:lang w:val="de-CH"/>
        </w:rPr>
        <w:t>Zentriert</w:t>
      </w:r>
      <w:r w:rsidR="00741A32" w:rsidRPr="00957005">
        <w:rPr>
          <w:lang w:val="de-CH"/>
        </w:rPr>
        <w:t xml:space="preserve"> (d.</w:t>
      </w:r>
      <w:r w:rsidR="00347640" w:rsidRPr="00957005">
        <w:rPr>
          <w:lang w:val="de-CH"/>
        </w:rPr>
        <w:t> </w:t>
      </w:r>
      <w:r w:rsidR="00741A32" w:rsidRPr="00957005">
        <w:rPr>
          <w:lang w:val="de-CH"/>
        </w:rPr>
        <w:t xml:space="preserve">h. so dass </w:t>
      </w:r>
      <w:r w:rsidR="009855E4" w:rsidRPr="00957005">
        <w:rPr>
          <w:lang w:val="de-CH"/>
        </w:rPr>
        <w:t xml:space="preserve">die Mittelwerte aller </w:t>
      </w:r>
      <w:r w:rsidR="009855E4" w:rsidRPr="00957005">
        <w:rPr>
          <w:i/>
          <w:lang w:val="de-CH"/>
        </w:rPr>
        <w:t>x</w:t>
      </w:r>
      <w:r w:rsidR="009855E4" w:rsidRPr="00957005">
        <w:rPr>
          <w:lang w:val="de-CH"/>
        </w:rPr>
        <w:t xml:space="preserve">- und </w:t>
      </w:r>
      <w:r w:rsidR="009855E4" w:rsidRPr="00957005">
        <w:rPr>
          <w:i/>
          <w:lang w:val="de-CH"/>
        </w:rPr>
        <w:t>y</w:t>
      </w:r>
      <w:r w:rsidR="009855E4" w:rsidRPr="00957005">
        <w:rPr>
          <w:lang w:val="de-CH"/>
        </w:rPr>
        <w:t xml:space="preserve">-Werte jeweils 0 sind), ergibt sich die </w:t>
      </w:r>
      <w:r w:rsidR="009855E4" w:rsidRPr="00957005">
        <w:rPr>
          <w:b/>
          <w:lang w:val="de-CH"/>
        </w:rPr>
        <w:t>rote</w:t>
      </w:r>
      <w:r w:rsidR="009855E4" w:rsidRPr="00957005">
        <w:rPr>
          <w:lang w:val="de-CH"/>
        </w:rPr>
        <w:t xml:space="preserve"> Figur. Dies wird schliesslich so </w:t>
      </w:r>
      <w:r w:rsidR="009855E4" w:rsidRPr="00957005">
        <w:rPr>
          <w:b/>
          <w:lang w:val="de-CH"/>
        </w:rPr>
        <w:t>rotiert</w:t>
      </w:r>
      <w:r w:rsidR="009855E4" w:rsidRPr="00957005">
        <w:rPr>
          <w:lang w:val="de-CH"/>
        </w:rPr>
        <w:t xml:space="preserve">, dass die maximale Varianz (hier im simplen Fall einfach die Distanz zwischen den extremen Punkten) paralle zur </w:t>
      </w:r>
      <w:r w:rsidR="009855E4" w:rsidRPr="00957005">
        <w:rPr>
          <w:i/>
          <w:lang w:val="de-CH"/>
        </w:rPr>
        <w:t>x</w:t>
      </w:r>
      <w:r w:rsidR="009855E4" w:rsidRPr="00957005">
        <w:rPr>
          <w:lang w:val="de-CH"/>
        </w:rPr>
        <w:t>-Achse liegt (</w:t>
      </w:r>
      <w:r w:rsidR="009855E4" w:rsidRPr="00957005">
        <w:rPr>
          <w:b/>
          <w:lang w:val="de-CH"/>
        </w:rPr>
        <w:t>blau</w:t>
      </w:r>
      <w:r w:rsidR="009855E4" w:rsidRPr="00957005">
        <w:rPr>
          <w:lang w:val="de-CH"/>
        </w:rPr>
        <w:t>).</w:t>
      </w:r>
    </w:p>
    <w:p w14:paraId="20DACB7A" w14:textId="4126BEA5" w:rsidR="009855E4" w:rsidRPr="00957005" w:rsidRDefault="000F3A72" w:rsidP="00DE4877">
      <w:pPr>
        <w:pStyle w:val="Textkrper"/>
        <w:spacing w:before="360" w:after="360"/>
        <w:jc w:val="center"/>
        <w:rPr>
          <w:lang w:val="de-CH"/>
        </w:rPr>
      </w:pPr>
      <w:r w:rsidRPr="00957005">
        <w:rPr>
          <w:noProof/>
          <w:lang w:val="de-CH" w:eastAsia="en-GB"/>
        </w:rPr>
        <w:drawing>
          <wp:inline distT="0" distB="0" distL="0" distR="0" wp14:anchorId="066CA672" wp14:editId="03BAFD67">
            <wp:extent cx="3600000" cy="3005964"/>
            <wp:effectExtent l="0" t="0" r="635" b="4445"/>
            <wp:docPr id="1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rotWithShape="1">
                    <a:blip r:embed="rId100">
                      <a:extLst>
                        <a:ext uri="{28A0092B-C50C-407E-A947-70E740481C1C}">
                          <a14:useLocalDpi xmlns:a14="http://schemas.microsoft.com/office/drawing/2010/main" val="0"/>
                        </a:ext>
                      </a:extLst>
                    </a:blip>
                    <a:srcRect t="9076" b="2275"/>
                    <a:stretch/>
                  </pic:blipFill>
                  <pic:spPr bwMode="auto">
                    <a:xfrm>
                      <a:off x="0" y="0"/>
                      <a:ext cx="3600000" cy="3005964"/>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DC71942" w14:textId="1F0A99B3" w:rsidR="000A2A76" w:rsidRPr="00957005" w:rsidRDefault="000A2A76" w:rsidP="001F6A5C">
      <w:pPr>
        <w:pStyle w:val="berschrift2"/>
      </w:pPr>
      <w:bookmarkStart w:id="138" w:name="_Toc117278863"/>
      <w:r w:rsidRPr="00957005">
        <w:lastRenderedPageBreak/>
        <w:t>Hauptkomponentenanalyse (PCA)</w:t>
      </w:r>
      <w:bookmarkEnd w:id="138"/>
    </w:p>
    <w:p w14:paraId="7EDF0CF3" w14:textId="5EE2E528" w:rsidR="00BD755C" w:rsidRPr="00957005" w:rsidRDefault="00BD755C" w:rsidP="00E61655">
      <w:pPr>
        <w:pStyle w:val="berschrift3"/>
      </w:pPr>
      <w:bookmarkStart w:id="139" w:name="_Toc117278864"/>
      <w:r w:rsidRPr="00957005">
        <w:t>Das Prinzip</w:t>
      </w:r>
      <w:bookmarkEnd w:id="139"/>
    </w:p>
    <w:p w14:paraId="2D38F531" w14:textId="77777777" w:rsidR="00E330A0" w:rsidRPr="00957005" w:rsidRDefault="00E330A0" w:rsidP="00E330A0">
      <w:pPr>
        <w:pStyle w:val="Textkrper"/>
        <w:rPr>
          <w:lang w:val="de-CH"/>
        </w:rPr>
      </w:pPr>
      <w:r w:rsidRPr="00957005">
        <w:rPr>
          <w:lang w:val="de-CH"/>
        </w:rPr>
        <w:t xml:space="preserve">Das im vorigen Abschnitt skizzierte Vorgehen, ist genau das, was eine </w:t>
      </w:r>
      <w:r w:rsidRPr="00957005">
        <w:rPr>
          <w:b/>
          <w:lang w:val="de-CH"/>
        </w:rPr>
        <w:t>Hauptkomponentenanalyse (</w:t>
      </w:r>
      <w:r w:rsidRPr="00957005">
        <w:rPr>
          <w:b/>
          <w:i/>
          <w:lang w:val="de-CH"/>
        </w:rPr>
        <w:t>Principal component analysis</w:t>
      </w:r>
      <w:r w:rsidRPr="00957005">
        <w:rPr>
          <w:b/>
          <w:lang w:val="de-CH"/>
        </w:rPr>
        <w:t>, PCA)</w:t>
      </w:r>
      <w:r w:rsidRPr="00957005">
        <w:rPr>
          <w:lang w:val="de-CH"/>
        </w:rPr>
        <w:t xml:space="preserve"> macht:</w:t>
      </w:r>
    </w:p>
    <w:p w14:paraId="0DFBCB9D" w14:textId="0314DC42" w:rsidR="00E330A0" w:rsidRPr="00957005" w:rsidRDefault="00E330A0"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Basiert auf </w:t>
      </w:r>
      <w:r w:rsidR="00D03C74" w:rsidRPr="00957005">
        <w:rPr>
          <w:rFonts w:eastAsia="Times New Roman" w:cs="Arial"/>
          <w:lang w:eastAsia="en-GB"/>
        </w:rPr>
        <w:t xml:space="preserve">einer </w:t>
      </w:r>
      <w:r w:rsidRPr="00957005">
        <w:rPr>
          <w:rFonts w:eastAsia="Times New Roman" w:cs="Arial"/>
          <w:b/>
          <w:lang w:eastAsia="en-GB"/>
        </w:rPr>
        <w:t>lineare</w:t>
      </w:r>
      <w:r w:rsidR="00324388" w:rsidRPr="00957005">
        <w:rPr>
          <w:rFonts w:eastAsia="Times New Roman" w:cs="Arial"/>
          <w:b/>
          <w:lang w:eastAsia="en-GB"/>
        </w:rPr>
        <w:t>n</w:t>
      </w:r>
      <w:r w:rsidRPr="00957005">
        <w:rPr>
          <w:rFonts w:eastAsia="Times New Roman" w:cs="Arial"/>
          <w:b/>
          <w:lang w:eastAsia="en-GB"/>
        </w:rPr>
        <w:t xml:space="preserve"> Beziehung</w:t>
      </w:r>
      <w:r w:rsidRPr="00957005">
        <w:rPr>
          <w:rFonts w:eastAsia="Times New Roman" w:cs="Arial"/>
          <w:lang w:eastAsia="en-GB"/>
        </w:rPr>
        <w:t xml:space="preserve"> zwischen den Attributen</w:t>
      </w:r>
      <w:r w:rsidR="00D03C74" w:rsidRPr="00957005">
        <w:rPr>
          <w:rFonts w:eastAsia="Times New Roman" w:cs="Arial"/>
          <w:lang w:eastAsia="en-GB"/>
        </w:rPr>
        <w:t>.</w:t>
      </w:r>
    </w:p>
    <w:p w14:paraId="56E07883" w14:textId="5171D8BA" w:rsidR="00E330A0" w:rsidRPr="00957005" w:rsidRDefault="00E330A0"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Achsen sind </w:t>
      </w:r>
      <w:r w:rsidRPr="00957005">
        <w:rPr>
          <w:rFonts w:eastAsia="Times New Roman" w:cs="Arial"/>
          <w:b/>
          <w:lang w:eastAsia="en-GB"/>
        </w:rPr>
        <w:t>orthogonal</w:t>
      </w:r>
      <w:r w:rsidRPr="00957005">
        <w:rPr>
          <w:rFonts w:eastAsia="Times New Roman" w:cs="Arial"/>
          <w:lang w:eastAsia="en-GB"/>
        </w:rPr>
        <w:t xml:space="preserve"> (</w:t>
      </w:r>
      <w:r w:rsidR="00D03C74" w:rsidRPr="00957005">
        <w:rPr>
          <w:rFonts w:eastAsia="Times New Roman" w:cs="Arial"/>
          <w:lang w:eastAsia="en-GB"/>
        </w:rPr>
        <w:t xml:space="preserve">und die </w:t>
      </w:r>
      <w:r w:rsidRPr="00957005">
        <w:rPr>
          <w:rFonts w:eastAsia="Times New Roman" w:cs="Arial"/>
          <w:lang w:eastAsia="en-GB"/>
        </w:rPr>
        <w:t>Varianzen daher additiv)</w:t>
      </w:r>
      <w:r w:rsidR="00D03C74" w:rsidRPr="00957005">
        <w:rPr>
          <w:rFonts w:eastAsia="Times New Roman" w:cs="Arial"/>
          <w:lang w:eastAsia="en-GB"/>
        </w:rPr>
        <w:t>.</w:t>
      </w:r>
    </w:p>
    <w:p w14:paraId="496B15EE" w14:textId="13E4F403" w:rsidR="00E330A0" w:rsidRPr="00957005" w:rsidRDefault="00D03C74"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Die </w:t>
      </w:r>
      <w:r w:rsidR="00E330A0" w:rsidRPr="00957005">
        <w:rPr>
          <w:rFonts w:eastAsia="Times New Roman" w:cs="Arial"/>
          <w:lang w:eastAsia="en-GB"/>
        </w:rPr>
        <w:t>ursprüngliche</w:t>
      </w:r>
      <w:r w:rsidRPr="00957005">
        <w:rPr>
          <w:rFonts w:eastAsia="Times New Roman" w:cs="Arial"/>
          <w:lang w:eastAsia="en-GB"/>
        </w:rPr>
        <w:t>n</w:t>
      </w:r>
      <w:r w:rsidR="00E330A0" w:rsidRPr="00957005">
        <w:rPr>
          <w:rFonts w:eastAsia="Times New Roman" w:cs="Arial"/>
          <w:lang w:eastAsia="en-GB"/>
        </w:rPr>
        <w:t xml:space="preserve"> </w:t>
      </w:r>
      <w:r w:rsidR="00E330A0" w:rsidRPr="00957005">
        <w:rPr>
          <w:rFonts w:eastAsia="Times New Roman" w:cs="Arial"/>
          <w:b/>
          <w:lang w:eastAsia="en-GB"/>
        </w:rPr>
        <w:t>Distanzen</w:t>
      </w:r>
      <w:r w:rsidR="00E330A0" w:rsidRPr="00957005">
        <w:rPr>
          <w:rFonts w:eastAsia="Times New Roman" w:cs="Arial"/>
          <w:lang w:eastAsia="en-GB"/>
        </w:rPr>
        <w:t xml:space="preserve"> zwischen </w:t>
      </w:r>
      <w:r w:rsidRPr="00957005">
        <w:rPr>
          <w:rFonts w:eastAsia="Times New Roman" w:cs="Arial"/>
          <w:lang w:eastAsia="en-GB"/>
        </w:rPr>
        <w:t xml:space="preserve">den </w:t>
      </w:r>
      <w:r w:rsidR="00E330A0" w:rsidRPr="00957005">
        <w:rPr>
          <w:rFonts w:eastAsia="Times New Roman" w:cs="Arial"/>
          <w:lang w:eastAsia="en-GB"/>
        </w:rPr>
        <w:t xml:space="preserve">Objekten </w:t>
      </w:r>
      <w:r w:rsidRPr="00957005">
        <w:rPr>
          <w:rFonts w:eastAsia="Times New Roman" w:cs="Arial"/>
          <w:lang w:eastAsia="en-GB"/>
        </w:rPr>
        <w:t xml:space="preserve">(Beobachtungen) </w:t>
      </w:r>
      <w:r w:rsidR="00E330A0" w:rsidRPr="00957005">
        <w:rPr>
          <w:rFonts w:eastAsia="Times New Roman" w:cs="Arial"/>
          <w:lang w:eastAsia="en-GB"/>
        </w:rPr>
        <w:t xml:space="preserve">bleiben </w:t>
      </w:r>
      <w:r w:rsidRPr="00957005">
        <w:rPr>
          <w:rFonts w:eastAsia="Times New Roman" w:cs="Arial"/>
          <w:lang w:eastAsia="en-GB"/>
        </w:rPr>
        <w:t xml:space="preserve">daher </w:t>
      </w:r>
      <w:r w:rsidR="00E330A0" w:rsidRPr="00957005">
        <w:rPr>
          <w:rFonts w:eastAsia="Times New Roman" w:cs="Arial"/>
          <w:b/>
          <w:lang w:eastAsia="en-GB"/>
        </w:rPr>
        <w:t>unverändert</w:t>
      </w:r>
      <w:r w:rsidRPr="00957005">
        <w:rPr>
          <w:rFonts w:eastAsia="Times New Roman" w:cs="Arial"/>
          <w:lang w:eastAsia="en-GB"/>
        </w:rPr>
        <w:t>.</w:t>
      </w:r>
    </w:p>
    <w:p w14:paraId="4740B8F1" w14:textId="42210209" w:rsidR="00ED06A4" w:rsidRPr="00957005" w:rsidRDefault="00ED06A4" w:rsidP="00ED06A4">
      <w:pPr>
        <w:pStyle w:val="Textkrper"/>
        <w:rPr>
          <w:lang w:val="de-CH"/>
        </w:rPr>
      </w:pPr>
      <w:r w:rsidRPr="00957005">
        <w:rPr>
          <w:b/>
          <w:lang w:val="de-CH"/>
        </w:rPr>
        <w:t>PCAs eignen sich</w:t>
      </w:r>
      <w:r w:rsidRPr="00957005">
        <w:rPr>
          <w:lang w:val="de-CH"/>
        </w:rPr>
        <w:t xml:space="preserve"> für:</w:t>
      </w:r>
    </w:p>
    <w:p w14:paraId="253A3662" w14:textId="524FE6EE" w:rsidR="00E330A0" w:rsidRPr="00957005" w:rsidRDefault="00ED06A4"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Einfache Visualisierung, wenn die Linearität gegeben ist.</w:t>
      </w:r>
    </w:p>
    <w:p w14:paraId="0757E745" w14:textId="5A6846EA" w:rsidR="00ED06A4" w:rsidRPr="00957005" w:rsidRDefault="00ED06A4"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Bei multiplen Regressionen mit vielen, korrelierten Prädiktoren kann man die PCA-Achsen als </w:t>
      </w:r>
      <w:r w:rsidRPr="00957005">
        <w:rPr>
          <w:rFonts w:eastAsia="Times New Roman" w:cs="Arial"/>
          <w:b/>
          <w:lang w:eastAsia="en-GB"/>
        </w:rPr>
        <w:t>synthet</w:t>
      </w:r>
      <w:r w:rsidR="00476360" w:rsidRPr="00957005">
        <w:rPr>
          <w:rFonts w:eastAsia="Times New Roman" w:cs="Arial"/>
          <w:b/>
          <w:lang w:eastAsia="en-GB"/>
        </w:rPr>
        <w:t>ische Prädiktoren</w:t>
      </w:r>
      <w:r w:rsidR="00476360" w:rsidRPr="00957005">
        <w:rPr>
          <w:rFonts w:eastAsia="Times New Roman" w:cs="Arial"/>
          <w:lang w:eastAsia="en-GB"/>
        </w:rPr>
        <w:t xml:space="preserve"> verwenden, da sie vollständig unkorreliert sind.</w:t>
      </w:r>
    </w:p>
    <w:p w14:paraId="7D23247A" w14:textId="4081F9C4" w:rsidR="00E330A0" w:rsidRPr="00957005" w:rsidRDefault="00476360" w:rsidP="00E330A0">
      <w:pPr>
        <w:pStyle w:val="Textkrper"/>
        <w:rPr>
          <w:lang w:val="de-CH"/>
        </w:rPr>
      </w:pPr>
      <w:r w:rsidRPr="00957005">
        <w:rPr>
          <w:b/>
          <w:lang w:val="de-CH"/>
        </w:rPr>
        <w:t xml:space="preserve">PCAs eignen sich </w:t>
      </w:r>
      <w:r w:rsidRPr="00957005">
        <w:rPr>
          <w:b/>
          <w:u w:val="single"/>
          <w:lang w:val="de-CH"/>
        </w:rPr>
        <w:t>nicht</w:t>
      </w:r>
      <w:r w:rsidRPr="00957005">
        <w:rPr>
          <w:lang w:val="de-CH"/>
        </w:rPr>
        <w:t xml:space="preserve"> (und das gilt fast immer für für Daten zur Artenzusammensetzung ökologischer Gemeinschaften) für:</w:t>
      </w:r>
    </w:p>
    <w:p w14:paraId="1CDFAEA6" w14:textId="4B26B9D0" w:rsidR="00476360" w:rsidRPr="00957005" w:rsidRDefault="003C2058"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Nicht-lineare Beziehungen.</w:t>
      </w:r>
    </w:p>
    <w:p w14:paraId="71286740" w14:textId="1A809F36" w:rsidR="003C2058" w:rsidRPr="00957005" w:rsidRDefault="003C2058" w:rsidP="003C4563">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Viele Nullen in der Matrix.</w:t>
      </w:r>
    </w:p>
    <w:p w14:paraId="38FFE1F1" w14:textId="029F6255" w:rsidR="003C2058" w:rsidRPr="00957005" w:rsidRDefault="00F75105" w:rsidP="003C2058">
      <w:pPr>
        <w:pStyle w:val="Textkrper"/>
        <w:rPr>
          <w:lang w:val="de-CH"/>
        </w:rPr>
      </w:pPr>
      <w:r w:rsidRPr="00957005">
        <w:rPr>
          <w:lang w:val="de-CH"/>
        </w:rPr>
        <w:t>Die PCA findet die beste Rotation mittels der sogenannten</w:t>
      </w:r>
      <w:r w:rsidRPr="00957005">
        <w:rPr>
          <w:b/>
          <w:lang w:val="de-CH"/>
        </w:rPr>
        <w:t xml:space="preserve"> „Eigenanalyse“</w:t>
      </w:r>
      <w:r w:rsidRPr="00957005">
        <w:rPr>
          <w:lang w:val="de-CH"/>
        </w:rPr>
        <w:t>, wie die folgende Abbildung veranschaulicht:</w:t>
      </w:r>
    </w:p>
    <w:p w14:paraId="34F6FEF2" w14:textId="38A95BE6" w:rsidR="00F75105" w:rsidRPr="00957005" w:rsidRDefault="004239AB" w:rsidP="0051580B">
      <w:pPr>
        <w:pStyle w:val="Textkrper"/>
        <w:spacing w:before="360" w:after="360"/>
        <w:jc w:val="center"/>
        <w:rPr>
          <w:sz w:val="19"/>
          <w:szCs w:val="19"/>
          <w:lang w:val="de-CH"/>
        </w:rPr>
      </w:pPr>
      <w:r w:rsidRPr="00957005">
        <w:rPr>
          <w:noProof/>
          <w:lang w:val="de-CH" w:eastAsia="en-GB"/>
        </w:rPr>
        <w:drawing>
          <wp:inline distT="0" distB="0" distL="0" distR="0" wp14:anchorId="2B062A91" wp14:editId="2BA94822">
            <wp:extent cx="4680000" cy="1730282"/>
            <wp:effectExtent l="0" t="0" r="6350" b="3810"/>
            <wp:docPr id="102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80000" cy="1730282"/>
                    </a:xfrm>
                    <a:prstGeom prst="rect">
                      <a:avLst/>
                    </a:prstGeom>
                  </pic:spPr>
                </pic:pic>
              </a:graphicData>
            </a:graphic>
          </wp:inline>
        </w:drawing>
      </w:r>
      <w:r w:rsidR="0051580B" w:rsidRPr="00957005">
        <w:rPr>
          <w:noProof/>
          <w:lang w:val="de-CH" w:eastAsia="en-GB"/>
        </w:rPr>
        <w:drawing>
          <wp:inline distT="0" distB="0" distL="0" distR="0" wp14:anchorId="114438DB" wp14:editId="522ACF1C">
            <wp:extent cx="4680000" cy="2219785"/>
            <wp:effectExtent l="0" t="0" r="6350" b="9525"/>
            <wp:docPr id="1024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102" cstate="print">
                      <a:extLst>
                        <a:ext uri="{28A0092B-C50C-407E-A947-70E740481C1C}">
                          <a14:useLocalDpi xmlns:a14="http://schemas.microsoft.com/office/drawing/2010/main" val="0"/>
                        </a:ext>
                      </a:extLst>
                    </a:blip>
                    <a:srcRect t="5470"/>
                    <a:stretch/>
                  </pic:blipFill>
                  <pic:spPr>
                    <a:xfrm>
                      <a:off x="0" y="0"/>
                      <a:ext cx="4680000" cy="2219785"/>
                    </a:xfrm>
                    <a:prstGeom prst="rect">
                      <a:avLst/>
                    </a:prstGeom>
                  </pic:spPr>
                </pic:pic>
              </a:graphicData>
            </a:graphic>
          </wp:inline>
        </w:drawing>
      </w:r>
      <w:r w:rsidR="0051580B" w:rsidRPr="00957005">
        <w:rPr>
          <w:lang w:val="de-CH"/>
        </w:rPr>
        <w:br/>
      </w:r>
      <w:r w:rsidR="0051580B" w:rsidRPr="00957005">
        <w:rPr>
          <w:sz w:val="19"/>
          <w:szCs w:val="19"/>
          <w:lang w:val="de-CH"/>
        </w:rPr>
        <w:t>(aus Wildi 2013)</w:t>
      </w:r>
    </w:p>
    <w:p w14:paraId="3D02A019" w14:textId="63D67B31" w:rsidR="006B0FCE" w:rsidRPr="00957005" w:rsidRDefault="006B0FCE" w:rsidP="006B0FCE">
      <w:pPr>
        <w:pStyle w:val="Textkrper"/>
        <w:rPr>
          <w:lang w:val="de-CH"/>
        </w:rPr>
      </w:pPr>
      <w:r w:rsidRPr="00957005">
        <w:rPr>
          <w:lang w:val="de-CH"/>
        </w:rPr>
        <w:lastRenderedPageBreak/>
        <w:t>Dabei gilt:</w:t>
      </w:r>
    </w:p>
    <w:p w14:paraId="6261FA91" w14:textId="3ACFF068" w:rsidR="006B0FCE" w:rsidRPr="00957005" w:rsidRDefault="006B0FCE" w:rsidP="00914B90">
      <w:pPr>
        <w:pStyle w:val="Textkrper"/>
        <w:ind w:left="993" w:hanging="426"/>
        <w:jc w:val="left"/>
        <w:rPr>
          <w:lang w:val="de-CH"/>
        </w:rPr>
      </w:pPr>
      <w:r w:rsidRPr="00957005">
        <w:rPr>
          <w:rFonts w:cs="Arial"/>
          <w:b/>
          <w:lang w:val="de-CH"/>
        </w:rPr>
        <w:t>α</w:t>
      </w:r>
      <w:r w:rsidRPr="00957005">
        <w:rPr>
          <w:b/>
          <w:lang w:val="de-CH"/>
        </w:rPr>
        <w:t xml:space="preserve"> </w:t>
      </w:r>
      <w:r w:rsidR="00914B90" w:rsidRPr="00957005">
        <w:rPr>
          <w:b/>
          <w:lang w:val="de-CH"/>
        </w:rPr>
        <w:tab/>
      </w:r>
      <w:r w:rsidRPr="00957005">
        <w:rPr>
          <w:b/>
          <w:lang w:val="de-CH"/>
        </w:rPr>
        <w:t>=</w:t>
      </w:r>
      <w:r w:rsidR="00914B90" w:rsidRPr="00957005">
        <w:rPr>
          <w:b/>
          <w:lang w:val="de-CH"/>
        </w:rPr>
        <w:t xml:space="preserve"> Eigenvektormatrix</w:t>
      </w:r>
      <w:r w:rsidR="00914B90" w:rsidRPr="00957005">
        <w:rPr>
          <w:b/>
          <w:lang w:val="de-CH"/>
        </w:rPr>
        <w:br/>
      </w:r>
      <w:r w:rsidR="00914B90" w:rsidRPr="00957005">
        <w:rPr>
          <w:lang w:val="de-CH"/>
        </w:rPr>
        <w:t>= Korrelationskoeffizient (der Arten/Variablen) mit den Ordinationsachsen</w:t>
      </w:r>
    </w:p>
    <w:p w14:paraId="1F3B238F" w14:textId="6B97C8C3" w:rsidR="00914B90" w:rsidRPr="00957005" w:rsidRDefault="00914B90" w:rsidP="00914B90">
      <w:pPr>
        <w:pStyle w:val="Textkrper"/>
        <w:ind w:left="993" w:hanging="426"/>
        <w:jc w:val="left"/>
        <w:rPr>
          <w:b/>
          <w:lang w:val="de-CH"/>
        </w:rPr>
      </w:pPr>
      <w:r w:rsidRPr="00957005">
        <w:rPr>
          <w:b/>
          <w:lang w:val="de-CH"/>
        </w:rPr>
        <w:t xml:space="preserve">Eigenwerte einre Achse = </w:t>
      </w:r>
      <w:r w:rsidRPr="00957005">
        <w:rPr>
          <w:b/>
          <w:i/>
          <w:lang w:val="de-CH"/>
        </w:rPr>
        <w:t>Sum of squares</w:t>
      </w:r>
      <w:r w:rsidRPr="00957005">
        <w:rPr>
          <w:b/>
          <w:lang w:val="de-CH"/>
        </w:rPr>
        <w:t xml:space="preserve"> dieser Achse</w:t>
      </w:r>
    </w:p>
    <w:p w14:paraId="0E9490D1" w14:textId="6FA89952" w:rsidR="00BD755C" w:rsidRPr="00957005" w:rsidRDefault="00BD755C" w:rsidP="00E61655">
      <w:pPr>
        <w:pStyle w:val="berschrift3"/>
      </w:pPr>
      <w:bookmarkStart w:id="140" w:name="_Toc117278865"/>
      <w:r w:rsidRPr="00957005">
        <w:t>In R</w:t>
      </w:r>
      <w:bookmarkEnd w:id="140"/>
    </w:p>
    <w:p w14:paraId="0AB1DE66" w14:textId="64ADA573" w:rsidR="008B29B5" w:rsidRPr="00957005" w:rsidRDefault="008B29B5" w:rsidP="008B29B5">
      <w:pPr>
        <w:pStyle w:val="Textkrper"/>
        <w:rPr>
          <w:lang w:val="de-CH"/>
        </w:rPr>
      </w:pPr>
      <w:r w:rsidRPr="00957005">
        <w:rPr>
          <w:lang w:val="de-CH"/>
        </w:rPr>
        <w:t xml:space="preserve">PCAs sind z. B. im Package </w:t>
      </w:r>
      <w:r w:rsidRPr="00957005">
        <w:rPr>
          <w:rFonts w:ascii="Courier New" w:hAnsi="Courier New" w:cs="Courier New"/>
          <w:lang w:val="de-CH"/>
        </w:rPr>
        <w:t>labdsv</w:t>
      </w:r>
      <w:r w:rsidRPr="00957005">
        <w:rPr>
          <w:lang w:val="de-CH"/>
        </w:rPr>
        <w:t xml:space="preserve"> implementiert:</w:t>
      </w:r>
    </w:p>
    <w:p w14:paraId="2DE79E7D" w14:textId="77777777" w:rsidR="00914B90" w:rsidRPr="00957005" w:rsidRDefault="00914B90" w:rsidP="00914B90">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library(labdsv)</w:t>
      </w:r>
    </w:p>
    <w:p w14:paraId="29B7DB55" w14:textId="1BFE40AC" w:rsidR="00914B90" w:rsidRPr="00957005" w:rsidRDefault="00914B90" w:rsidP="00914B90">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o.pca</w:t>
      </w:r>
      <w:r w:rsidR="0010599F"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10599F"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pca(raw)</w:t>
      </w:r>
    </w:p>
    <w:p w14:paraId="74845686" w14:textId="041828F3" w:rsidR="00BD755C" w:rsidRPr="00957005" w:rsidRDefault="00BD755C" w:rsidP="00BD755C">
      <w:pPr>
        <w:pStyle w:val="Textkrper"/>
        <w:rPr>
          <w:color w:val="FF0000"/>
          <w:lang w:val="de-CH"/>
        </w:rPr>
      </w:pPr>
    </w:p>
    <w:p w14:paraId="16667806" w14:textId="77777777" w:rsidR="008B29B5" w:rsidRPr="00957005" w:rsidRDefault="008B29B5" w:rsidP="008B29B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o.pca$scores</w:t>
      </w:r>
    </w:p>
    <w:p w14:paraId="6691CD8B" w14:textId="77777777" w:rsidR="006808BD" w:rsidRPr="00957005" w:rsidRDefault="006808BD" w:rsidP="008B29B5">
      <w:pPr>
        <w:spacing w:line="240" w:lineRule="auto"/>
        <w:textAlignment w:val="baseline"/>
        <w:rPr>
          <w:rFonts w:ascii="Courier New" w:eastAsiaTheme="minorEastAsia" w:hAnsi="Courier New" w:cs="Courier New"/>
          <w:b/>
          <w:bCs/>
          <w:color w:val="FF0000"/>
          <w:kern w:val="24"/>
          <w:lang w:val="de-CH" w:eastAsia="en-GB"/>
        </w:rPr>
      </w:pPr>
    </w:p>
    <w:p w14:paraId="74174AAE"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PC1         PC2</w:t>
      </w:r>
    </w:p>
    <w:p w14:paraId="3C98E082"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r1 -1.9216223 -0.09357697</w:t>
      </w:r>
    </w:p>
    <w:p w14:paraId="4FE9B943"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r2 -0.6353776 -0.68143293</w:t>
      </w:r>
    </w:p>
    <w:p w14:paraId="5475179B"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r3  0.4762699 -0.80076373</w:t>
      </w:r>
    </w:p>
    <w:p w14:paraId="2B176E1A"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r4  2.3503705 -0.10237502</w:t>
      </w:r>
    </w:p>
    <w:p w14:paraId="3CE7984A"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r5  0.8895287  0.95400610</w:t>
      </w:r>
    </w:p>
    <w:p w14:paraId="1BCA153E"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r6 -1.1591692  0.72414255</w:t>
      </w:r>
    </w:p>
    <w:p w14:paraId="1D7B7E44" w14:textId="77777777" w:rsidR="008B29B5" w:rsidRPr="00957005" w:rsidRDefault="008B29B5" w:rsidP="00BD755C">
      <w:pPr>
        <w:pStyle w:val="Textkrper"/>
        <w:rPr>
          <w:color w:val="FF0000"/>
          <w:lang w:val="de-CH"/>
        </w:rPr>
      </w:pPr>
    </w:p>
    <w:p w14:paraId="43E7341E" w14:textId="77777777" w:rsidR="008B29B5" w:rsidRPr="00957005" w:rsidRDefault="008B29B5" w:rsidP="008B29B5">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o.pca$loadings</w:t>
      </w:r>
    </w:p>
    <w:p w14:paraId="73BFCC7D" w14:textId="77777777" w:rsidR="000E3514" w:rsidRPr="00957005" w:rsidRDefault="000E3514" w:rsidP="008B29B5">
      <w:pPr>
        <w:spacing w:line="240" w:lineRule="auto"/>
        <w:textAlignment w:val="baseline"/>
        <w:rPr>
          <w:rFonts w:ascii="Courier New" w:eastAsiaTheme="minorEastAsia" w:hAnsi="Courier New" w:cs="Courier New"/>
          <w:b/>
          <w:bCs/>
          <w:color w:val="FF0000"/>
          <w:kern w:val="24"/>
          <w:lang w:val="de-CH" w:eastAsia="en-GB"/>
        </w:rPr>
      </w:pPr>
    </w:p>
    <w:p w14:paraId="17C74A9A"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PC1        PC2</w:t>
      </w:r>
    </w:p>
    <w:p w14:paraId="5385B868"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spec.1 0.3491944 -0.9370503</w:t>
      </w:r>
    </w:p>
    <w:p w14:paraId="4C004C0A" w14:textId="77777777" w:rsidR="008B29B5" w:rsidRPr="00957005" w:rsidRDefault="008B29B5" w:rsidP="008B29B5">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spec.2 0.9370503  0.3491944</w:t>
      </w:r>
    </w:p>
    <w:p w14:paraId="329DB481" w14:textId="77777777" w:rsidR="008B29B5" w:rsidRPr="00957005" w:rsidRDefault="008B29B5" w:rsidP="00BD755C">
      <w:pPr>
        <w:pStyle w:val="Textkrper"/>
        <w:rPr>
          <w:color w:val="FF0000"/>
          <w:lang w:val="de-CH"/>
        </w:rPr>
      </w:pPr>
    </w:p>
    <w:p w14:paraId="735BB48D" w14:textId="77777777" w:rsidR="006808BD" w:rsidRPr="00957005" w:rsidRDefault="006808BD" w:rsidP="006808BD">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#Erklärte Varianz der Achsen</w:t>
      </w:r>
    </w:p>
    <w:p w14:paraId="202A7132" w14:textId="4A8A4977" w:rsidR="006808BD" w:rsidRPr="00957005" w:rsidRDefault="006808BD" w:rsidP="006808BD">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E</w:t>
      </w:r>
      <w:r w:rsidR="00CC5425"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CC5425"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o.pca$sdev^2/o.pca$totdev*100</w:t>
      </w:r>
    </w:p>
    <w:p w14:paraId="17455B44" w14:textId="77777777" w:rsidR="006808BD" w:rsidRPr="00957005" w:rsidRDefault="006808BD" w:rsidP="006808BD">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E</w:t>
      </w:r>
    </w:p>
    <w:p w14:paraId="2014C9AE" w14:textId="77777777" w:rsidR="000E3514" w:rsidRPr="00957005" w:rsidRDefault="000E3514" w:rsidP="006808BD">
      <w:pPr>
        <w:spacing w:line="240" w:lineRule="auto"/>
        <w:textAlignment w:val="baseline"/>
        <w:rPr>
          <w:rFonts w:ascii="Courier New" w:eastAsiaTheme="minorEastAsia" w:hAnsi="Courier New" w:cs="Courier New"/>
          <w:b/>
          <w:bCs/>
          <w:color w:val="FF0000"/>
          <w:kern w:val="24"/>
          <w:lang w:val="de-CH" w:eastAsia="en-GB"/>
        </w:rPr>
      </w:pPr>
    </w:p>
    <w:p w14:paraId="5ACAF9D9" w14:textId="77777777" w:rsidR="006808BD" w:rsidRPr="00957005" w:rsidRDefault="006808BD" w:rsidP="006808BD">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[1] 82.40009 17.59991</w:t>
      </w:r>
    </w:p>
    <w:p w14:paraId="427208CE" w14:textId="77777777" w:rsidR="008B29B5" w:rsidRPr="00957005" w:rsidRDefault="008B29B5" w:rsidP="00BD755C">
      <w:pPr>
        <w:pStyle w:val="Textkrper"/>
        <w:rPr>
          <w:color w:val="FF0000"/>
          <w:lang w:val="de-CH"/>
        </w:rPr>
      </w:pPr>
    </w:p>
    <w:p w14:paraId="395DB05A" w14:textId="79A1E68C" w:rsidR="000E3514" w:rsidRPr="00957005" w:rsidRDefault="000E3514" w:rsidP="000E3514">
      <w:pPr>
        <w:pStyle w:val="Textkrper"/>
        <w:rPr>
          <w:lang w:val="de-CH"/>
        </w:rPr>
      </w:pPr>
      <w:r w:rsidRPr="00957005">
        <w:rPr>
          <w:lang w:val="de-CH"/>
        </w:rPr>
        <w:t>Zunächst wird die PCA ausgeführt und das Ergebnis in einem Objekt (</w:t>
      </w:r>
      <w:r w:rsidRPr="00957005">
        <w:rPr>
          <w:rFonts w:ascii="Courier New" w:hAnsi="Courier New" w:cs="Courier New"/>
          <w:lang w:val="de-CH"/>
        </w:rPr>
        <w:t>o.pca</w:t>
      </w:r>
      <w:r w:rsidRPr="00957005">
        <w:rPr>
          <w:lang w:val="de-CH"/>
        </w:rPr>
        <w:t xml:space="preserve">) gespeichert. Die uns Interessierten Informationen kann man wie oben gezeigt abrufen: </w:t>
      </w:r>
      <w:r w:rsidR="00C24EFD" w:rsidRPr="00957005">
        <w:rPr>
          <w:rFonts w:ascii="Courier New" w:hAnsi="Courier New" w:cs="Courier New"/>
          <w:lang w:val="de-CH"/>
        </w:rPr>
        <w:t>…$scores</w:t>
      </w:r>
      <w:r w:rsidR="00C24EFD" w:rsidRPr="00957005">
        <w:rPr>
          <w:lang w:val="de-CH"/>
        </w:rPr>
        <w:t xml:space="preserve"> enthält die resultierenden Koordinaten der Beobachtungen nach der Ordination; </w:t>
      </w:r>
      <w:r w:rsidR="00C24EFD" w:rsidRPr="00957005">
        <w:rPr>
          <w:rFonts w:ascii="Courier New" w:hAnsi="Courier New" w:cs="Courier New"/>
          <w:lang w:val="de-CH"/>
        </w:rPr>
        <w:t>…$loadings</w:t>
      </w:r>
      <w:r w:rsidR="005E6930" w:rsidRPr="00957005">
        <w:rPr>
          <w:lang w:val="de-CH"/>
        </w:rPr>
        <w:t xml:space="preserve"> gibt die Vektoren wieder, die nach der Rotation den beiden Arten entsprechen (Art 1 hat also den Vektor 0</w:t>
      </w:r>
      <w:r w:rsidR="0022220B" w:rsidRPr="00957005">
        <w:rPr>
          <w:lang w:val="de-CH"/>
        </w:rPr>
        <w:t xml:space="preserve">.35/–0.94). Die erklärte Varianz ist ein uns schon bekanntes Konzept. Die Gesamtvarianz ist alles, was im Datensatz mit seinen </w:t>
      </w:r>
      <w:r w:rsidR="0022220B" w:rsidRPr="00957005">
        <w:rPr>
          <w:i/>
          <w:lang w:val="de-CH"/>
        </w:rPr>
        <w:t>n</w:t>
      </w:r>
      <w:r w:rsidR="0022220B" w:rsidRPr="00957005">
        <w:rPr>
          <w:lang w:val="de-CH"/>
        </w:rPr>
        <w:t xml:space="preserve"> Achsen drin steckt (100%)</w:t>
      </w:r>
      <w:r w:rsidR="00857F1E" w:rsidRPr="00957005">
        <w:rPr>
          <w:lang w:val="de-CH"/>
        </w:rPr>
        <w:t>, hier wird dieser Wert auf die Achsen aufgeteilt, also 82 % auf der ersten Achse, 18 % auf der zweiten. Alle</w:t>
      </w:r>
      <w:r w:rsidR="00857F1E" w:rsidRPr="00957005">
        <w:rPr>
          <w:i/>
          <w:lang w:val="de-CH"/>
        </w:rPr>
        <w:t xml:space="preserve"> n</w:t>
      </w:r>
      <w:r w:rsidR="00857F1E" w:rsidRPr="00957005">
        <w:rPr>
          <w:lang w:val="de-CH"/>
        </w:rPr>
        <w:t xml:space="preserve"> Achsen zusammen ergeben immer 100 %.</w:t>
      </w:r>
    </w:p>
    <w:p w14:paraId="46A42BC7" w14:textId="11DBA721" w:rsidR="00A90C31" w:rsidRPr="00957005" w:rsidRDefault="00A90C31" w:rsidP="00A90C31">
      <w:pPr>
        <w:pStyle w:val="Textkrper"/>
        <w:rPr>
          <w:lang w:val="de-CH"/>
        </w:rPr>
      </w:pPr>
      <w:r w:rsidRPr="00957005">
        <w:rPr>
          <w:lang w:val="de-CH"/>
        </w:rPr>
        <w:t>Ziel einer PCA ist ja meist eine Visualisierung</w:t>
      </w:r>
      <w:r w:rsidR="0027749F" w:rsidRPr="00957005">
        <w:rPr>
          <w:lang w:val="de-CH"/>
        </w:rPr>
        <w:t>. Für unsere sechs Beobachtungen von zwei Arten haben wir das oben ja schon gemacht (und da hat es auch keine Dimensionsreduktion gebracht, da es eh nur zwei Arten waren). Wenn wir uns nun aber einen Datensatz mit 63 Beobachtungspunkten (hier: Vegetationsaufnahmen) und 119 Variablen (hier: Pflanzenarten)</w:t>
      </w:r>
      <w:r w:rsidR="004D2EC7" w:rsidRPr="00957005">
        <w:rPr>
          <w:lang w:val="de-CH"/>
        </w:rPr>
        <w:t xml:space="preserve"> anschauen, dann haben wir eine Dimensionsreduktion von 119 auf 2. Das aufbereitete Ergebnis kann dann wie folgt aussehen (den R Code dazu gibt es im Demoskript):</w:t>
      </w:r>
    </w:p>
    <w:p w14:paraId="46A3B821" w14:textId="547CF25D" w:rsidR="004D2EC7" w:rsidRPr="00957005" w:rsidRDefault="004D2EC7" w:rsidP="00FF3E10">
      <w:pPr>
        <w:pStyle w:val="Textkrper"/>
        <w:spacing w:before="360" w:after="360"/>
        <w:jc w:val="center"/>
        <w:rPr>
          <w:lang w:val="de-CH"/>
        </w:rPr>
      </w:pPr>
      <w:r w:rsidRPr="00957005">
        <w:rPr>
          <w:noProof/>
          <w:lang w:val="de-CH" w:eastAsia="en-GB"/>
        </w:rPr>
        <w:lastRenderedPageBreak/>
        <w:drawing>
          <wp:inline distT="0" distB="0" distL="0" distR="0" wp14:anchorId="5D34C269" wp14:editId="6CBF40DE">
            <wp:extent cx="4300879" cy="3700130"/>
            <wp:effectExtent l="0" t="0" r="4445" b="0"/>
            <wp:docPr id="10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t="8661"/>
                    <a:stretch/>
                  </pic:blipFill>
                  <pic:spPr bwMode="auto">
                    <a:xfrm>
                      <a:off x="0" y="0"/>
                      <a:ext cx="4302125" cy="37012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957005">
        <w:rPr>
          <w:noProof/>
          <w:lang w:val="de-CH" w:eastAsia="en-GB"/>
        </w:rPr>
        <w:drawing>
          <wp:inline distT="0" distB="0" distL="0" distR="0" wp14:anchorId="586AAEE7" wp14:editId="22E26819">
            <wp:extent cx="4300876" cy="3657600"/>
            <wp:effectExtent l="0" t="0" r="4445"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3" t="7611" r="123" b="2100"/>
                    <a:stretch/>
                  </pic:blipFill>
                  <pic:spPr bwMode="auto">
                    <a:xfrm>
                      <a:off x="0" y="0"/>
                      <a:ext cx="4302124" cy="3658662"/>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E0E1312" w14:textId="674E27FC" w:rsidR="00FF3E10" w:rsidRPr="00957005" w:rsidRDefault="00FF3E10" w:rsidP="00FF3E10">
      <w:pPr>
        <w:pStyle w:val="Textkrper"/>
        <w:rPr>
          <w:lang w:val="de-CH"/>
        </w:rPr>
      </w:pPr>
      <w:r w:rsidRPr="00957005">
        <w:rPr>
          <w:lang w:val="de-CH"/>
        </w:rPr>
        <w:t>Bitte beachten, dass wir hier eine PCA für einen Fall gerechnet haben (ökologische Gemeinschaftsdaten), für den sie mit seltenen Ausnahmen ungeeignet ist. Warum sie hier problematisch war, werden wir</w:t>
      </w:r>
      <w:r w:rsidR="005C4E70" w:rsidRPr="00957005">
        <w:rPr>
          <w:lang w:val="de-CH"/>
        </w:rPr>
        <w:t xml:space="preserve"> weiter unten ansehen wie auch Lösungen dafür.</w:t>
      </w:r>
    </w:p>
    <w:p w14:paraId="13F84027" w14:textId="6410B078" w:rsidR="00BD755C" w:rsidRPr="00957005" w:rsidRDefault="00BD755C" w:rsidP="00E61655">
      <w:pPr>
        <w:pStyle w:val="berschrift3"/>
      </w:pPr>
      <w:bookmarkStart w:id="141" w:name="_Toc117278866"/>
      <w:r w:rsidRPr="00957005">
        <w:lastRenderedPageBreak/>
        <w:t>Beispiele von Anwendungen von PCAs</w:t>
      </w:r>
      <w:bookmarkEnd w:id="141"/>
    </w:p>
    <w:p w14:paraId="35C1DA2E" w14:textId="3DD401A5" w:rsidR="00BD755C" w:rsidRPr="00957005" w:rsidRDefault="005C4E70" w:rsidP="00BD755C">
      <w:pPr>
        <w:pStyle w:val="Textkrper"/>
        <w:rPr>
          <w:lang w:val="de-CH"/>
        </w:rPr>
      </w:pPr>
      <w:r w:rsidRPr="00957005">
        <w:rPr>
          <w:lang w:val="de-CH"/>
        </w:rPr>
        <w:t>Zunächst sollen aber einige gängige und korrekte Anwendungen auf sehr grossen Datensets gezeigt werden:</w:t>
      </w:r>
    </w:p>
    <w:p w14:paraId="094FF25C" w14:textId="4EFB0532" w:rsidR="005C4E70" w:rsidRPr="00957005" w:rsidRDefault="005C4E70" w:rsidP="00BD755C">
      <w:pPr>
        <w:pStyle w:val="Textkrper"/>
        <w:rPr>
          <w:lang w:val="de-CH"/>
        </w:rPr>
      </w:pPr>
      <w:r w:rsidRPr="00957005">
        <w:rPr>
          <w:b/>
          <w:lang w:val="de-CH"/>
        </w:rPr>
        <w:t>(</w:t>
      </w:r>
      <w:r w:rsidR="008C6713" w:rsidRPr="00957005">
        <w:rPr>
          <w:b/>
          <w:lang w:val="de-CH"/>
        </w:rPr>
        <w:t>a</w:t>
      </w:r>
      <w:r w:rsidRPr="00957005">
        <w:rPr>
          <w:b/>
          <w:lang w:val="de-CH"/>
        </w:rPr>
        <w:t>) Visualisierung</w:t>
      </w:r>
      <w:r w:rsidR="008C6713" w:rsidRPr="00957005">
        <w:rPr>
          <w:b/>
          <w:lang w:val="de-CH"/>
        </w:rPr>
        <w:t xml:space="preserve"> 1:</w:t>
      </w:r>
      <w:r w:rsidR="001C095C" w:rsidRPr="00957005">
        <w:rPr>
          <w:lang w:val="de-CH"/>
        </w:rPr>
        <w:t xml:space="preserve"> Hier wurden etwa 20 verschiedene bioklimatische Variablen für </w:t>
      </w:r>
      <w:r w:rsidR="00DD72AE" w:rsidRPr="00957005">
        <w:rPr>
          <w:lang w:val="de-CH"/>
        </w:rPr>
        <w:t xml:space="preserve">alle </w:t>
      </w:r>
      <w:r w:rsidR="008C6713" w:rsidRPr="00957005">
        <w:rPr>
          <w:lang w:val="de-CH"/>
        </w:rPr>
        <w:t>Rasterzellen der Erdobe</w:t>
      </w:r>
      <w:r w:rsidR="00510A9D" w:rsidRPr="00957005">
        <w:rPr>
          <w:lang w:val="de-CH"/>
        </w:rPr>
        <w:t>r</w:t>
      </w:r>
      <w:r w:rsidR="008C6713" w:rsidRPr="00957005">
        <w:rPr>
          <w:lang w:val="de-CH"/>
        </w:rPr>
        <w:t xml:space="preserve">fläche </w:t>
      </w:r>
      <w:r w:rsidR="00DD72AE" w:rsidRPr="00957005">
        <w:rPr>
          <w:lang w:val="de-CH"/>
        </w:rPr>
        <w:t xml:space="preserve">(Farbkodierung gibt die Häufigkeit wieder) </w:t>
      </w:r>
      <w:r w:rsidR="008C6713" w:rsidRPr="00957005">
        <w:rPr>
          <w:lang w:val="de-CH"/>
        </w:rPr>
        <w:t xml:space="preserve">einer PCA unterworfen. Die Klimadaten sind so hoch korreliert, dass die ersten beiden Achen (Hauptkomponenten) </w:t>
      </w:r>
      <w:r w:rsidR="00AB0879" w:rsidRPr="00957005">
        <w:rPr>
          <w:lang w:val="de-CH"/>
        </w:rPr>
        <w:t xml:space="preserve">PC1 und PC2 </w:t>
      </w:r>
      <w:r w:rsidR="008C6713" w:rsidRPr="00957005">
        <w:rPr>
          <w:lang w:val="de-CH"/>
        </w:rPr>
        <w:t>zusammen</w:t>
      </w:r>
      <w:r w:rsidR="006E30BA" w:rsidRPr="00957005">
        <w:rPr>
          <w:lang w:val="de-CH"/>
        </w:rPr>
        <w:t xml:space="preserve"> 7</w:t>
      </w:r>
      <w:r w:rsidR="00613816" w:rsidRPr="00957005">
        <w:rPr>
          <w:lang w:val="de-CH"/>
        </w:rPr>
        <w:t>6</w:t>
      </w:r>
      <w:r w:rsidR="00D76E2B" w:rsidRPr="00957005">
        <w:rPr>
          <w:lang w:val="de-CH"/>
        </w:rPr>
        <w:t> </w:t>
      </w:r>
      <w:r w:rsidR="006E30BA" w:rsidRPr="00957005">
        <w:rPr>
          <w:lang w:val="de-CH"/>
        </w:rPr>
        <w:t xml:space="preserve">% der </w:t>
      </w:r>
      <w:r w:rsidR="00DB553B" w:rsidRPr="00957005">
        <w:rPr>
          <w:lang w:val="de-CH"/>
        </w:rPr>
        <w:t>V</w:t>
      </w:r>
      <w:r w:rsidR="006E30BA" w:rsidRPr="00957005">
        <w:rPr>
          <w:lang w:val="de-CH"/>
        </w:rPr>
        <w:t>arianz</w:t>
      </w:r>
      <w:r w:rsidR="00DB553B" w:rsidRPr="00957005">
        <w:rPr>
          <w:lang w:val="de-CH"/>
        </w:rPr>
        <w:t xml:space="preserve"> im Gesamtdatensatz</w:t>
      </w:r>
      <w:r w:rsidR="006E30BA" w:rsidRPr="00957005">
        <w:rPr>
          <w:lang w:val="de-CH"/>
        </w:rPr>
        <w:t xml:space="preserve"> kodieren</w:t>
      </w:r>
      <w:r w:rsidR="00AB0879" w:rsidRPr="00957005">
        <w:rPr>
          <w:lang w:val="de-CH"/>
        </w:rPr>
        <w:t xml:space="preserve">. Es wäre also unsinnig, die 20 Variablen einzeln zu analysieren. Durch die </w:t>
      </w:r>
      <w:r w:rsidR="00711349" w:rsidRPr="00957005">
        <w:rPr>
          <w:lang w:val="de-CH"/>
        </w:rPr>
        <w:t>rechts</w:t>
      </w:r>
      <w:r w:rsidR="00AB0879" w:rsidRPr="00957005">
        <w:rPr>
          <w:lang w:val="de-CH"/>
        </w:rPr>
        <w:t xml:space="preserve"> gezeigten Korrelationen der Originalvariablen mit PC</w:t>
      </w:r>
      <w:r w:rsidR="001E6C6D" w:rsidRPr="00957005">
        <w:rPr>
          <w:lang w:val="de-CH"/>
        </w:rPr>
        <w:t>1 und PC2 kann man die beiden synthetische</w:t>
      </w:r>
      <w:r w:rsidR="00711349" w:rsidRPr="00957005">
        <w:rPr>
          <w:lang w:val="de-CH"/>
        </w:rPr>
        <w:t>n</w:t>
      </w:r>
      <w:r w:rsidR="001E6C6D" w:rsidRPr="00957005">
        <w:rPr>
          <w:lang w:val="de-CH"/>
        </w:rPr>
        <w:t xml:space="preserve"> Achsen näherungs</w:t>
      </w:r>
      <w:r w:rsidR="00711349" w:rsidRPr="00957005">
        <w:rPr>
          <w:lang w:val="de-CH"/>
        </w:rPr>
        <w:t>w</w:t>
      </w:r>
      <w:r w:rsidR="001E6C6D" w:rsidRPr="00957005">
        <w:rPr>
          <w:lang w:val="de-CH"/>
        </w:rPr>
        <w:t>eise</w:t>
      </w:r>
      <w:r w:rsidR="00711349" w:rsidRPr="00957005">
        <w:rPr>
          <w:lang w:val="de-CH"/>
        </w:rPr>
        <w:t xml:space="preserve"> </w:t>
      </w:r>
      <w:r w:rsidR="001E6C6D" w:rsidRPr="00957005">
        <w:rPr>
          <w:lang w:val="de-CH"/>
        </w:rPr>
        <w:t>interpretieren (siehe die Achsenbeschriftung</w:t>
      </w:r>
      <w:r w:rsidR="00D76E2B" w:rsidRPr="00957005">
        <w:rPr>
          <w:lang w:val="de-CH"/>
        </w:rPr>
        <w:t xml:space="preserve"> li</w:t>
      </w:r>
      <w:r w:rsidR="00711349" w:rsidRPr="00957005">
        <w:rPr>
          <w:lang w:val="de-CH"/>
        </w:rPr>
        <w:t>nks</w:t>
      </w:r>
      <w:r w:rsidR="001E6C6D" w:rsidRPr="00957005">
        <w:rPr>
          <w:lang w:val="de-CH"/>
        </w:rPr>
        <w:t>).</w:t>
      </w:r>
    </w:p>
    <w:p w14:paraId="0799610C" w14:textId="581D47B6" w:rsidR="00993DDA" w:rsidRPr="00957005" w:rsidRDefault="00993DDA" w:rsidP="006E30BA">
      <w:pPr>
        <w:pStyle w:val="Textkrper"/>
        <w:spacing w:before="360" w:after="360"/>
        <w:jc w:val="center"/>
        <w:rPr>
          <w:sz w:val="19"/>
          <w:szCs w:val="19"/>
          <w:lang w:val="de-CH"/>
        </w:rPr>
      </w:pPr>
      <w:r w:rsidRPr="00957005">
        <w:rPr>
          <w:noProof/>
          <w:lang w:val="de-CH" w:eastAsia="en-GB"/>
        </w:rPr>
        <w:drawing>
          <wp:inline distT="0" distB="0" distL="0" distR="0" wp14:anchorId="5B0B7144" wp14:editId="57D22EC2">
            <wp:extent cx="2902689" cy="2677337"/>
            <wp:effectExtent l="0" t="0" r="0" b="8890"/>
            <wp:docPr id="102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105"/>
                    <a:srcRect r="51163"/>
                    <a:stretch/>
                  </pic:blipFill>
                  <pic:spPr bwMode="auto">
                    <a:xfrm>
                      <a:off x="0" y="0"/>
                      <a:ext cx="2902069" cy="2676765"/>
                    </a:xfrm>
                    <a:prstGeom prst="rect">
                      <a:avLst/>
                    </a:prstGeom>
                    <a:ln>
                      <a:noFill/>
                    </a:ln>
                    <a:extLst>
                      <a:ext uri="{53640926-AAD7-44D8-BBD7-CCE9431645EC}">
                        <a14:shadowObscured xmlns:a14="http://schemas.microsoft.com/office/drawing/2010/main"/>
                      </a:ext>
                    </a:extLst>
                  </pic:spPr>
                </pic:pic>
              </a:graphicData>
            </a:graphic>
          </wp:inline>
        </w:drawing>
      </w:r>
      <w:r w:rsidRPr="00957005">
        <w:rPr>
          <w:noProof/>
          <w:lang w:val="de-CH" w:eastAsia="en-GB"/>
        </w:rPr>
        <w:drawing>
          <wp:inline distT="0" distB="0" distL="0" distR="0" wp14:anchorId="2A256FF5" wp14:editId="37AE1010">
            <wp:extent cx="3030279" cy="2323350"/>
            <wp:effectExtent l="0" t="0" r="0" b="1270"/>
            <wp:docPr id="1024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06"/>
                    <a:stretch>
                      <a:fillRect/>
                    </a:stretch>
                  </pic:blipFill>
                  <pic:spPr>
                    <a:xfrm>
                      <a:off x="0" y="0"/>
                      <a:ext cx="3034220" cy="2326371"/>
                    </a:xfrm>
                    <a:prstGeom prst="rect">
                      <a:avLst/>
                    </a:prstGeom>
                  </pic:spPr>
                </pic:pic>
              </a:graphicData>
            </a:graphic>
          </wp:inline>
        </w:drawing>
      </w:r>
      <w:r w:rsidR="00711349" w:rsidRPr="00957005">
        <w:rPr>
          <w:lang w:val="de-CH"/>
        </w:rPr>
        <w:br/>
      </w:r>
      <w:r w:rsidR="00711349" w:rsidRPr="00957005">
        <w:rPr>
          <w:sz w:val="19"/>
          <w:szCs w:val="19"/>
          <w:lang w:val="de-CH"/>
        </w:rPr>
        <w:t>(aus Bruelheide et al. 2019)</w:t>
      </w:r>
    </w:p>
    <w:p w14:paraId="693F057C" w14:textId="2D5B3FC3" w:rsidR="00DD72AE" w:rsidRPr="00957005" w:rsidRDefault="00DD72AE" w:rsidP="00DD72AE">
      <w:pPr>
        <w:pStyle w:val="Textkrper"/>
        <w:rPr>
          <w:lang w:val="de-CH"/>
        </w:rPr>
      </w:pPr>
      <w:r w:rsidRPr="00957005">
        <w:rPr>
          <w:b/>
          <w:lang w:val="de-CH"/>
        </w:rPr>
        <w:t>(</w:t>
      </w:r>
      <w:r w:rsidR="004F63F0" w:rsidRPr="00957005">
        <w:rPr>
          <w:b/>
          <w:lang w:val="de-CH"/>
        </w:rPr>
        <w:t>b</w:t>
      </w:r>
      <w:r w:rsidRPr="00957005">
        <w:rPr>
          <w:b/>
          <w:lang w:val="de-CH"/>
        </w:rPr>
        <w:t xml:space="preserve">) Visualisierung </w:t>
      </w:r>
      <w:r w:rsidR="004F63F0" w:rsidRPr="00957005">
        <w:rPr>
          <w:b/>
          <w:lang w:val="de-CH"/>
        </w:rPr>
        <w:t>2</w:t>
      </w:r>
      <w:r w:rsidRPr="00957005">
        <w:rPr>
          <w:b/>
          <w:lang w:val="de-CH"/>
        </w:rPr>
        <w:t>:</w:t>
      </w:r>
      <w:r w:rsidRPr="00957005">
        <w:rPr>
          <w:lang w:val="de-CH"/>
        </w:rPr>
        <w:t xml:space="preserve"> Hier wurden </w:t>
      </w:r>
      <w:r w:rsidR="009D56C2" w:rsidRPr="00957005">
        <w:rPr>
          <w:lang w:val="de-CH"/>
        </w:rPr>
        <w:t xml:space="preserve">6 funktionelle Merkmale </w:t>
      </w:r>
      <w:r w:rsidR="00613816" w:rsidRPr="00957005">
        <w:rPr>
          <w:lang w:val="de-CH"/>
        </w:rPr>
        <w:t>(</w:t>
      </w:r>
      <w:r w:rsidR="00613816" w:rsidRPr="00957005">
        <w:rPr>
          <w:i/>
          <w:lang w:val="de-CH"/>
        </w:rPr>
        <w:t>traits</w:t>
      </w:r>
      <w:r w:rsidR="00613816" w:rsidRPr="00957005">
        <w:rPr>
          <w:lang w:val="de-CH"/>
        </w:rPr>
        <w:t xml:space="preserve">) </w:t>
      </w:r>
      <w:r w:rsidR="009D56C2" w:rsidRPr="00957005">
        <w:rPr>
          <w:lang w:val="de-CH"/>
        </w:rPr>
        <w:t xml:space="preserve">von Pflanzenarten </w:t>
      </w:r>
      <w:r w:rsidR="006917AB" w:rsidRPr="00957005">
        <w:rPr>
          <w:lang w:val="de-CH"/>
        </w:rPr>
        <w:t>weltweit</w:t>
      </w:r>
      <w:r w:rsidRPr="00957005">
        <w:rPr>
          <w:lang w:val="de-CH"/>
        </w:rPr>
        <w:t xml:space="preserve"> einer PCA unterworfen. Die</w:t>
      </w:r>
      <w:r w:rsidR="00613816" w:rsidRPr="00957005">
        <w:rPr>
          <w:lang w:val="de-CH"/>
        </w:rPr>
        <w:t>se erweisen sich so weit korreliert</w:t>
      </w:r>
      <w:r w:rsidRPr="00957005">
        <w:rPr>
          <w:lang w:val="de-CH"/>
        </w:rPr>
        <w:t>, dass die ersten beiden Achen (Hauptkomponenten) PC1 und PC2 zusammen 7</w:t>
      </w:r>
      <w:r w:rsidR="00613816" w:rsidRPr="00957005">
        <w:rPr>
          <w:lang w:val="de-CH"/>
        </w:rPr>
        <w:t>4</w:t>
      </w:r>
      <w:r w:rsidRPr="00957005">
        <w:rPr>
          <w:lang w:val="de-CH"/>
        </w:rPr>
        <w:t xml:space="preserve">% der Varianz kodieren. </w:t>
      </w:r>
      <w:r w:rsidR="00265835" w:rsidRPr="00957005">
        <w:rPr>
          <w:lang w:val="de-CH"/>
        </w:rPr>
        <w:t>Der eine wesentliche Gradient (etwas gegen PC1 nach links verdreht) ist jender von winizigen, kleinsamigen Arten zu grossen Arten mit schweren Samen. Dazu weitge</w:t>
      </w:r>
      <w:r w:rsidR="00752BF7" w:rsidRPr="00957005">
        <w:rPr>
          <w:lang w:val="de-CH"/>
        </w:rPr>
        <w:t>hend orthogonal ist der Gradient von Pflanzen mit stickstoffreichen Blättern (links oben) zu Pflanzen mit stickstoffarmen Blättern (rechts unten)</w:t>
      </w:r>
      <w:r w:rsidRPr="00957005">
        <w:rPr>
          <w:lang w:val="de-CH"/>
        </w:rPr>
        <w:t>.</w:t>
      </w:r>
    </w:p>
    <w:p w14:paraId="31C24E6C" w14:textId="732B5136" w:rsidR="00DD72AE" w:rsidRPr="00957005" w:rsidRDefault="004F63F0" w:rsidP="00DD72AE">
      <w:pPr>
        <w:pStyle w:val="Textkrper"/>
        <w:spacing w:before="360" w:after="360"/>
        <w:jc w:val="center"/>
        <w:rPr>
          <w:sz w:val="19"/>
          <w:szCs w:val="19"/>
          <w:lang w:val="de-CH"/>
        </w:rPr>
      </w:pPr>
      <w:r w:rsidRPr="00957005">
        <w:rPr>
          <w:noProof/>
          <w:lang w:val="de-CH" w:eastAsia="en-GB"/>
        </w:rPr>
        <w:lastRenderedPageBreak/>
        <w:drawing>
          <wp:inline distT="0" distB="0" distL="0" distR="0" wp14:anchorId="75BE397E" wp14:editId="2FA4BFAE">
            <wp:extent cx="5809884" cy="4178595"/>
            <wp:effectExtent l="0" t="0" r="635" b="0"/>
            <wp:docPr id="102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07"/>
                    <a:stretch>
                      <a:fillRect/>
                    </a:stretch>
                  </pic:blipFill>
                  <pic:spPr>
                    <a:xfrm>
                      <a:off x="0" y="0"/>
                      <a:ext cx="5809884" cy="4178595"/>
                    </a:xfrm>
                    <a:prstGeom prst="rect">
                      <a:avLst/>
                    </a:prstGeom>
                  </pic:spPr>
                </pic:pic>
              </a:graphicData>
            </a:graphic>
          </wp:inline>
        </w:drawing>
      </w:r>
      <w:r w:rsidR="00DD72AE" w:rsidRPr="00957005">
        <w:rPr>
          <w:lang w:val="de-CH"/>
        </w:rPr>
        <w:br/>
      </w:r>
      <w:r w:rsidR="00DD72AE" w:rsidRPr="00957005">
        <w:rPr>
          <w:sz w:val="19"/>
          <w:szCs w:val="19"/>
          <w:lang w:val="de-CH"/>
        </w:rPr>
        <w:t xml:space="preserve">(aus </w:t>
      </w:r>
      <w:r w:rsidRPr="00957005">
        <w:rPr>
          <w:sz w:val="19"/>
          <w:szCs w:val="19"/>
          <w:lang w:val="de-CH"/>
        </w:rPr>
        <w:t>Díaz</w:t>
      </w:r>
      <w:r w:rsidR="00DD72AE" w:rsidRPr="00957005">
        <w:rPr>
          <w:sz w:val="19"/>
          <w:szCs w:val="19"/>
          <w:lang w:val="de-CH"/>
        </w:rPr>
        <w:t xml:space="preserve"> et al. 201</w:t>
      </w:r>
      <w:r w:rsidRPr="00957005">
        <w:rPr>
          <w:sz w:val="19"/>
          <w:szCs w:val="19"/>
          <w:lang w:val="de-CH"/>
        </w:rPr>
        <w:t>6</w:t>
      </w:r>
      <w:r w:rsidR="00DD72AE" w:rsidRPr="00957005">
        <w:rPr>
          <w:sz w:val="19"/>
          <w:szCs w:val="19"/>
          <w:lang w:val="de-CH"/>
        </w:rPr>
        <w:t>)</w:t>
      </w:r>
    </w:p>
    <w:p w14:paraId="08A62948" w14:textId="3B46C061" w:rsidR="004F63F0" w:rsidRPr="00957005" w:rsidRDefault="004F63F0" w:rsidP="004F63F0">
      <w:pPr>
        <w:pStyle w:val="Textkrper"/>
        <w:rPr>
          <w:lang w:val="de-CH"/>
        </w:rPr>
      </w:pPr>
      <w:r w:rsidRPr="00957005">
        <w:rPr>
          <w:b/>
          <w:lang w:val="de-CH"/>
        </w:rPr>
        <w:t xml:space="preserve">(c) </w:t>
      </w:r>
      <w:r w:rsidR="00510A9D" w:rsidRPr="00957005">
        <w:rPr>
          <w:b/>
          <w:lang w:val="de-CH"/>
        </w:rPr>
        <w:t>Principal Components (PCs) in multiplen Regressionen</w:t>
      </w:r>
      <w:r w:rsidRPr="00957005">
        <w:rPr>
          <w:b/>
          <w:lang w:val="de-CH"/>
        </w:rPr>
        <w:t>:</w:t>
      </w:r>
      <w:r w:rsidRPr="00957005">
        <w:rPr>
          <w:lang w:val="de-CH"/>
        </w:rPr>
        <w:t xml:space="preserve"> </w:t>
      </w:r>
      <w:r w:rsidR="002E52C8" w:rsidRPr="00957005">
        <w:rPr>
          <w:lang w:val="de-CH"/>
        </w:rPr>
        <w:t>Hier rechnet man zunächst eine PCA mit vielen Umweltvariablen ohne Rücksicht auf ihre wechselseitigen Korrelationen. Dann nimmt man die</w:t>
      </w:r>
      <w:r w:rsidR="00D04597" w:rsidRPr="00957005">
        <w:rPr>
          <w:lang w:val="de-CH"/>
        </w:rPr>
        <w:t xml:space="preserve"> (ersten) PC-Achsen mit der meisten Information als sogenannte „synthetische“ Prädiktoren.</w:t>
      </w:r>
    </w:p>
    <w:p w14:paraId="614D2EFF" w14:textId="41ED06A6" w:rsidR="006917AB" w:rsidRPr="00957005" w:rsidRDefault="00D04597"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 xml:space="preserve">Vorteil: </w:t>
      </w:r>
      <w:r w:rsidRPr="00957005">
        <w:rPr>
          <w:rFonts w:eastAsia="Times New Roman" w:cs="Arial"/>
          <w:lang w:eastAsia="en-GB"/>
        </w:rPr>
        <w:t>Die PC-Achsen sind vollständig unkorreliert.</w:t>
      </w:r>
    </w:p>
    <w:p w14:paraId="496EFD02" w14:textId="2ECD6CE0" w:rsidR="00D04597" w:rsidRPr="00957005" w:rsidRDefault="00D04597"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Nachteil:</w:t>
      </w:r>
      <w:r w:rsidRPr="00957005">
        <w:rPr>
          <w:rFonts w:eastAsia="Times New Roman" w:cs="Arial"/>
          <w:lang w:eastAsia="en-GB"/>
        </w:rPr>
        <w:t xml:space="preserve"> Die PC-Achsen sind nicht so direkt interpretierbar wie die Original-Umweltparameter, das sie zwar oft stark mit mehreren Umweltparametern korrelieren, aber </w:t>
      </w:r>
      <w:r w:rsidR="005D1D87" w:rsidRPr="00957005">
        <w:rPr>
          <w:rFonts w:eastAsia="Times New Roman" w:cs="Arial"/>
          <w:lang w:eastAsia="en-GB"/>
        </w:rPr>
        <w:t>e</w:t>
      </w:r>
      <w:r w:rsidRPr="00957005">
        <w:rPr>
          <w:rFonts w:eastAsia="Times New Roman" w:cs="Arial"/>
          <w:lang w:eastAsia="en-GB"/>
        </w:rPr>
        <w:t>ben nicht 100 %.</w:t>
      </w:r>
    </w:p>
    <w:p w14:paraId="3D24EEBD" w14:textId="3D307001" w:rsidR="00D04597" w:rsidRPr="00957005" w:rsidRDefault="00D04597"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Wichtig:</w:t>
      </w:r>
      <w:r w:rsidRPr="00957005">
        <w:rPr>
          <w:rFonts w:eastAsia="Times New Roman" w:cs="Arial"/>
          <w:lang w:eastAsia="en-GB"/>
        </w:rPr>
        <w:t xml:space="preserve"> Hochladende</w:t>
      </w:r>
      <w:r w:rsidR="00381F81" w:rsidRPr="00957005">
        <w:rPr>
          <w:rFonts w:eastAsia="Times New Roman" w:cs="Arial"/>
          <w:lang w:eastAsia="en-GB"/>
        </w:rPr>
        <w:t xml:space="preserve"> Achsen sind nicht unbedingt auch die wichtigsten für die Regression.</w:t>
      </w:r>
    </w:p>
    <w:p w14:paraId="3DBDBE84" w14:textId="52C50C77" w:rsidR="000A2A76" w:rsidRPr="00957005" w:rsidRDefault="000A2A76" w:rsidP="001F6A5C">
      <w:pPr>
        <w:pStyle w:val="berschrift2"/>
      </w:pPr>
      <w:bookmarkStart w:id="142" w:name="_Toc117278867"/>
      <w:r w:rsidRPr="00957005">
        <w:t>Ordinationen für „problematische“ Fälle</w:t>
      </w:r>
      <w:bookmarkEnd w:id="142"/>
    </w:p>
    <w:p w14:paraId="6F629ABA" w14:textId="41FA2BE6" w:rsidR="00185EC6" w:rsidRPr="00957005" w:rsidRDefault="00346C21" w:rsidP="00E61655">
      <w:pPr>
        <w:pStyle w:val="berschrift3"/>
      </w:pPr>
      <w:bookmarkStart w:id="143" w:name="_Toc117278868"/>
      <w:r w:rsidRPr="00957005">
        <w:t>Wann sind PCAs problematisch?</w:t>
      </w:r>
      <w:bookmarkEnd w:id="143"/>
    </w:p>
    <w:p w14:paraId="34D6B201" w14:textId="313E64A8" w:rsidR="00185EC6" w:rsidRPr="00957005" w:rsidRDefault="00185EC6" w:rsidP="00185EC6">
      <w:pPr>
        <w:pStyle w:val="Textkrper"/>
        <w:rPr>
          <w:lang w:val="de-CH"/>
        </w:rPr>
      </w:pPr>
      <w:r w:rsidRPr="00957005">
        <w:rPr>
          <w:lang w:val="de-CH"/>
        </w:rPr>
        <w:t>Wie schon erwähnt, ist die Anwendung von PCAs problematisch/falsch, wenn</w:t>
      </w:r>
      <w:r w:rsidR="00346C21" w:rsidRPr="00957005">
        <w:rPr>
          <w:lang w:val="de-CH"/>
        </w:rPr>
        <w:t xml:space="preserve"> einer oder beide der folgenden Fälle vorliegen:</w:t>
      </w:r>
    </w:p>
    <w:p w14:paraId="51DA20B3" w14:textId="2429D1EA" w:rsidR="00346C21" w:rsidRPr="00957005" w:rsidRDefault="00346C21"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Nicht-lineare Beziehungen.</w:t>
      </w:r>
    </w:p>
    <w:p w14:paraId="382558C8" w14:textId="77777777" w:rsidR="00346C21" w:rsidRPr="00957005" w:rsidRDefault="00346C21"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Vielen Nullen in der Matrix.</w:t>
      </w:r>
    </w:p>
    <w:p w14:paraId="036ABF6D" w14:textId="3F144129" w:rsidR="00346C21" w:rsidRPr="00957005" w:rsidRDefault="00D63B88" w:rsidP="00185EC6">
      <w:pPr>
        <w:pStyle w:val="Textkrper"/>
        <w:rPr>
          <w:lang w:val="de-CH"/>
        </w:rPr>
      </w:pPr>
      <w:r w:rsidRPr="00957005">
        <w:rPr>
          <w:lang w:val="de-CH"/>
        </w:rPr>
        <w:t>In der Ökologie ist das besonders relevant, da beides für Artdaten in der Gemeinschaftsökologie (</w:t>
      </w:r>
      <w:r w:rsidRPr="00957005">
        <w:rPr>
          <w:i/>
          <w:lang w:val="de-CH"/>
        </w:rPr>
        <w:t>community ecology</w:t>
      </w:r>
      <w:r w:rsidRPr="00957005">
        <w:rPr>
          <w:lang w:val="de-CH"/>
        </w:rPr>
        <w:t xml:space="preserve">) nicht </w:t>
      </w:r>
      <w:r w:rsidR="00CC5425" w:rsidRPr="00957005">
        <w:rPr>
          <w:lang w:val="de-CH"/>
        </w:rPr>
        <w:t>d</w:t>
      </w:r>
      <w:r w:rsidRPr="00957005">
        <w:rPr>
          <w:lang w:val="de-CH"/>
        </w:rPr>
        <w:t xml:space="preserve">ie Ausnahme, sondern der Normalfall ist. Arten reagieren auf </w:t>
      </w:r>
      <w:r w:rsidRPr="00957005">
        <w:rPr>
          <w:lang w:val="de-CH"/>
        </w:rPr>
        <w:lastRenderedPageBreak/>
        <w:t>Umweltfaktoren meist nicht linear, sondern unimodal (</w:t>
      </w:r>
      <w:r w:rsidRPr="00957005">
        <w:rPr>
          <w:i/>
          <w:lang w:val="de-CH"/>
        </w:rPr>
        <w:t>hu</w:t>
      </w:r>
      <w:r w:rsidR="00B2579F" w:rsidRPr="00957005">
        <w:rPr>
          <w:i/>
          <w:lang w:val="de-CH"/>
        </w:rPr>
        <w:t>mpshaped</w:t>
      </w:r>
      <w:r w:rsidR="00B2579F" w:rsidRPr="00957005">
        <w:rPr>
          <w:lang w:val="de-CH"/>
        </w:rPr>
        <w:t xml:space="preserve">) und in grossen Matrizen von Artvorkommen in Vegetationsaufnahmen und Gebieten ist es normal, dass die meisten Arten in den meisten </w:t>
      </w:r>
      <w:r w:rsidR="005D1D87" w:rsidRPr="00957005">
        <w:rPr>
          <w:lang w:val="de-CH"/>
        </w:rPr>
        <w:t>Aufnahmeflächen</w:t>
      </w:r>
      <w:r w:rsidR="00B2579F" w:rsidRPr="00957005">
        <w:rPr>
          <w:lang w:val="de-CH"/>
        </w:rPr>
        <w:t xml:space="preserve"> nicht vorkommen, also ihre Deckung oder Abundanz Null ist. Dagegen lassen sich</w:t>
      </w:r>
      <w:r w:rsidR="004B3E03" w:rsidRPr="00957005">
        <w:rPr>
          <w:lang w:val="de-CH"/>
        </w:rPr>
        <w:t xml:space="preserve"> Matrizen von Umweltdaten der Untersuchungsgebiete (etwa von Boden- und Klimadaten) problemlos mit einer PCA analysieren (siehe Beispiel (a) im vorigen Abschnitt, da es ja keine Nullwerte gibt)</w:t>
      </w:r>
      <w:r w:rsidR="002E52C8" w:rsidRPr="00957005">
        <w:rPr>
          <w:lang w:val="de-CH"/>
        </w:rPr>
        <w:t>.</w:t>
      </w:r>
    </w:p>
    <w:p w14:paraId="66381DC2" w14:textId="56CFEDCB" w:rsidR="00CB390D" w:rsidRPr="00957005" w:rsidRDefault="00CB390D" w:rsidP="00185EC6">
      <w:pPr>
        <w:pStyle w:val="Textkrper"/>
        <w:rPr>
          <w:lang w:val="de-CH"/>
        </w:rPr>
      </w:pPr>
      <w:r w:rsidRPr="00957005">
        <w:rPr>
          <w:lang w:val="de-CH"/>
        </w:rPr>
        <w:t>Warum sind nicht-lineare Beziehungen in einer PCA problematisch? Sehen wir uns dazu noch einmal unser Eingangsbeispiel der zwei Arten entlang eines Umweltgradienten von 1 bis 6 an:</w:t>
      </w:r>
    </w:p>
    <w:p w14:paraId="6A94500D" w14:textId="67F06E42" w:rsidR="00CB390D" w:rsidRPr="00957005" w:rsidRDefault="003A14EF" w:rsidP="00185EC6">
      <w:pPr>
        <w:pStyle w:val="Textkrper"/>
        <w:rPr>
          <w:lang w:val="de-CH"/>
        </w:rPr>
      </w:pPr>
      <w:r w:rsidRPr="00957005">
        <w:rPr>
          <w:noProof/>
          <w:lang w:val="de-CH" w:eastAsia="en-GB"/>
        </w:rPr>
        <w:drawing>
          <wp:inline distT="0" distB="0" distL="0" distR="0" wp14:anchorId="4E890586" wp14:editId="59BC0804">
            <wp:extent cx="2952000" cy="2780494"/>
            <wp:effectExtent l="0" t="0" r="1270" b="1270"/>
            <wp:docPr id="10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2000" cy="2780494"/>
                    </a:xfrm>
                    <a:prstGeom prst="rect">
                      <a:avLst/>
                    </a:prstGeom>
                    <a:noFill/>
                    <a:ln>
                      <a:noFill/>
                    </a:ln>
                    <a:effectLst/>
                  </pic:spPr>
                </pic:pic>
              </a:graphicData>
            </a:graphic>
          </wp:inline>
        </w:drawing>
      </w:r>
      <w:r w:rsidRPr="00957005">
        <w:rPr>
          <w:noProof/>
          <w:lang w:val="de-CH" w:eastAsia="en-GB"/>
        </w:rPr>
        <w:drawing>
          <wp:inline distT="0" distB="0" distL="0" distR="0" wp14:anchorId="0DC2CCEC" wp14:editId="2EB605FE">
            <wp:extent cx="2952000" cy="2780494"/>
            <wp:effectExtent l="0" t="0" r="1270" b="1270"/>
            <wp:docPr id="10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2000" cy="2780494"/>
                    </a:xfrm>
                    <a:prstGeom prst="rect">
                      <a:avLst/>
                    </a:prstGeom>
                    <a:noFill/>
                    <a:ln>
                      <a:noFill/>
                    </a:ln>
                    <a:effectLst/>
                  </pic:spPr>
                </pic:pic>
              </a:graphicData>
            </a:graphic>
          </wp:inline>
        </w:drawing>
      </w:r>
    </w:p>
    <w:p w14:paraId="01E2743E" w14:textId="27399B59" w:rsidR="00CB390D" w:rsidRPr="00957005" w:rsidRDefault="00074DC6" w:rsidP="00185EC6">
      <w:pPr>
        <w:pStyle w:val="Textkrper"/>
        <w:rPr>
          <w:lang w:val="de-CH"/>
        </w:rPr>
      </w:pPr>
      <w:r w:rsidRPr="00957005">
        <w:rPr>
          <w:lang w:val="de-CH"/>
        </w:rPr>
        <w:t>Aufgrund des Umweltgradienten sollten die Beobachtungen/Standorte 1 und 6 maximal unähnlich sein. Tatsächlich kommen sie aber im Ordinationsdiagramm sehr nahe beieinander zu liegen. Das liegt daran, dass beide Arten</w:t>
      </w:r>
      <w:r w:rsidR="003A14EF" w:rsidRPr="00957005">
        <w:rPr>
          <w:lang w:val="de-CH"/>
        </w:rPr>
        <w:t xml:space="preserve"> unimodal (mit einer Optimumskurve) auf den Umweltgradienten reagieren</w:t>
      </w:r>
      <w:r w:rsidR="00291592" w:rsidRPr="00957005">
        <w:rPr>
          <w:lang w:val="de-CH"/>
        </w:rPr>
        <w:t>. Wenn der Umweltgradient etwa die Bodenfeuchte wäre, hiesse das, dass beide bei mittlerer Bodenfeuchte am häufigsten sind und Richtung sehr nasser oder sehr trockener Böden seltener werden</w:t>
      </w:r>
      <w:r w:rsidR="00630EBF" w:rsidRPr="00957005">
        <w:rPr>
          <w:lang w:val="de-CH"/>
        </w:rPr>
        <w:t>. Das heisst, an den Standorten 1 und 6 sind beide relativ selten, wenn auch aus unterschiedlichen Gründen, die Artenzusammensetzung daher ingesamt ähnlich.</w:t>
      </w:r>
    </w:p>
    <w:p w14:paraId="39EBD43B" w14:textId="0A85391D" w:rsidR="00630EBF" w:rsidRPr="00957005" w:rsidRDefault="00630EBF" w:rsidP="00185EC6">
      <w:pPr>
        <w:pStyle w:val="Textkrper"/>
        <w:rPr>
          <w:lang w:val="de-CH"/>
        </w:rPr>
      </w:pPr>
      <w:r w:rsidRPr="00957005">
        <w:rPr>
          <w:lang w:val="de-CH"/>
        </w:rPr>
        <w:t>Man bezeichnet dieses</w:t>
      </w:r>
      <w:r w:rsidR="00FC549E" w:rsidRPr="00957005">
        <w:rPr>
          <w:lang w:val="de-CH"/>
        </w:rPr>
        <w:t xml:space="preserve"> Phänomen/Problem: als </w:t>
      </w:r>
      <w:r w:rsidR="00FC549E" w:rsidRPr="00957005">
        <w:rPr>
          <w:b/>
          <w:lang w:val="de-CH"/>
        </w:rPr>
        <w:t>Hufeisen- oder Bogeneffekt</w:t>
      </w:r>
      <w:r w:rsidR="00FC549E" w:rsidRPr="00957005">
        <w:rPr>
          <w:lang w:val="de-CH"/>
        </w:rPr>
        <w:t xml:space="preserve"> (</w:t>
      </w:r>
      <w:r w:rsidR="00FC549E" w:rsidRPr="00957005">
        <w:rPr>
          <w:b/>
          <w:i/>
          <w:lang w:val="de-CH"/>
        </w:rPr>
        <w:t>horse shoe/arch effect</w:t>
      </w:r>
      <w:r w:rsidR="00FC549E" w:rsidRPr="00957005">
        <w:rPr>
          <w:lang w:val="de-CH"/>
        </w:rPr>
        <w:t>).</w:t>
      </w:r>
    </w:p>
    <w:p w14:paraId="01D2CC58" w14:textId="3BB905F3" w:rsidR="000B3E7C" w:rsidRPr="00957005" w:rsidRDefault="000B3E7C" w:rsidP="00E61655">
      <w:pPr>
        <w:pStyle w:val="berschrift3"/>
      </w:pPr>
      <w:bookmarkStart w:id="144" w:name="_Toc117278869"/>
      <w:r w:rsidRPr="00957005">
        <w:t>Korrespondenzanalyse (CA)</w:t>
      </w:r>
      <w:bookmarkEnd w:id="144"/>
    </w:p>
    <w:p w14:paraId="012512AF" w14:textId="7D4F86DF" w:rsidR="000B3E7C" w:rsidRPr="00957005" w:rsidRDefault="00982700" w:rsidP="000B3E7C">
      <w:pPr>
        <w:pStyle w:val="Textkrper"/>
        <w:rPr>
          <w:lang w:val="de-CH"/>
        </w:rPr>
      </w:pPr>
      <w:r w:rsidRPr="00957005">
        <w:rPr>
          <w:lang w:val="de-CH"/>
        </w:rPr>
        <w:t xml:space="preserve">Ein Verfahren, um solche Probleme (vor allem in der Gemeinschaftsökologie) anzugehen, ist die </w:t>
      </w:r>
      <w:r w:rsidRPr="00957005">
        <w:rPr>
          <w:b/>
          <w:lang w:val="de-CH"/>
        </w:rPr>
        <w:t>Korrespondenz</w:t>
      </w:r>
      <w:r w:rsidR="00132B77" w:rsidRPr="00957005">
        <w:rPr>
          <w:b/>
          <w:lang w:val="de-CH"/>
        </w:rPr>
        <w:t>a</w:t>
      </w:r>
      <w:r w:rsidRPr="00957005">
        <w:rPr>
          <w:b/>
          <w:lang w:val="de-CH"/>
        </w:rPr>
        <w:t>nalyse (</w:t>
      </w:r>
      <w:r w:rsidRPr="00957005">
        <w:rPr>
          <w:b/>
          <w:i/>
          <w:lang w:val="de-CH"/>
        </w:rPr>
        <w:t>Correspondence Analysis</w:t>
      </w:r>
      <w:r w:rsidRPr="00957005">
        <w:rPr>
          <w:b/>
          <w:lang w:val="de-CH"/>
        </w:rPr>
        <w:t>, CA)</w:t>
      </w:r>
      <w:r w:rsidRPr="00957005">
        <w:rPr>
          <w:lang w:val="de-CH"/>
        </w:rPr>
        <w:t xml:space="preserve">. Sie wird auch als </w:t>
      </w:r>
      <w:r w:rsidRPr="00957005">
        <w:rPr>
          <w:b/>
          <w:i/>
          <w:lang w:val="de-CH"/>
        </w:rPr>
        <w:t>Reciprocal Averging</w:t>
      </w:r>
      <w:r w:rsidRPr="00957005">
        <w:rPr>
          <w:lang w:val="de-CH"/>
        </w:rPr>
        <w:t xml:space="preserve"> bezeichnet</w:t>
      </w:r>
      <w:r w:rsidR="00132B77" w:rsidRPr="00957005">
        <w:rPr>
          <w:lang w:val="de-CH"/>
        </w:rPr>
        <w:t>. Wichtige Aspekte der CA sind:</w:t>
      </w:r>
    </w:p>
    <w:p w14:paraId="69A0B5E7" w14:textId="429DEF45" w:rsidR="00132B77" w:rsidRPr="00957005" w:rsidRDefault="00132B77"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Hier wie in allen folgenden Ordinationsmethoden wird der </w:t>
      </w:r>
      <w:r w:rsidRPr="00957005">
        <w:rPr>
          <w:rFonts w:eastAsia="Times New Roman" w:cs="Arial"/>
          <w:b/>
          <w:lang w:eastAsia="en-GB"/>
        </w:rPr>
        <w:t>Ordinationsraum transformiert</w:t>
      </w:r>
      <w:r w:rsidRPr="00957005">
        <w:rPr>
          <w:rFonts w:eastAsia="Times New Roman" w:cs="Arial"/>
          <w:lang w:eastAsia="en-GB"/>
        </w:rPr>
        <w:t xml:space="preserve"> (im Gegensatz zur PCA) durch die Anwendung eines </w:t>
      </w:r>
      <w:r w:rsidRPr="00957005">
        <w:rPr>
          <w:rFonts w:eastAsia="Times New Roman" w:cs="Arial"/>
          <w:b/>
          <w:lang w:eastAsia="en-GB"/>
        </w:rPr>
        <w:t>Distanzmasses</w:t>
      </w:r>
      <w:r w:rsidR="00AB0261" w:rsidRPr="00957005">
        <w:rPr>
          <w:rFonts w:eastAsia="Times New Roman" w:cs="Arial"/>
          <w:lang w:eastAsia="en-GB"/>
        </w:rPr>
        <w:t>.</w:t>
      </w:r>
    </w:p>
    <w:p w14:paraId="796D7D53" w14:textId="3FF10C73" w:rsidR="00132B77" w:rsidRPr="00957005" w:rsidRDefault="00132B77"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CA hat als Distanzmass implizit die </w:t>
      </w:r>
      <w:r w:rsidRPr="00957005">
        <w:rPr>
          <w:rFonts w:eastAsia="Times New Roman" w:cs="Arial"/>
          <w:b/>
          <w:lang w:eastAsia="en-GB"/>
        </w:rPr>
        <w:t>Χ²-Metrik</w:t>
      </w:r>
      <w:r w:rsidR="00AB0261" w:rsidRPr="00957005">
        <w:rPr>
          <w:rFonts w:eastAsia="Times New Roman" w:cs="Arial"/>
          <w:lang w:eastAsia="en-GB"/>
        </w:rPr>
        <w:t>.</w:t>
      </w:r>
    </w:p>
    <w:p w14:paraId="3E0A43FB" w14:textId="74515B74" w:rsidR="00132B77" w:rsidRPr="00957005" w:rsidRDefault="00132B77"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CA ist spezifisch gedacht für</w:t>
      </w:r>
      <w:r w:rsidRPr="00957005">
        <w:rPr>
          <w:rFonts w:eastAsia="Times New Roman" w:cs="Arial"/>
          <w:b/>
          <w:lang w:eastAsia="en-GB"/>
        </w:rPr>
        <w:t xml:space="preserve"> Artenverteilung</w:t>
      </w:r>
      <w:r w:rsidR="00AB0261" w:rsidRPr="00957005">
        <w:rPr>
          <w:rFonts w:eastAsia="Times New Roman" w:cs="Arial"/>
          <w:b/>
          <w:lang w:eastAsia="en-GB"/>
        </w:rPr>
        <w:t>en</w:t>
      </w:r>
      <w:r w:rsidRPr="00957005">
        <w:rPr>
          <w:rFonts w:eastAsia="Times New Roman" w:cs="Arial"/>
          <w:b/>
          <w:lang w:eastAsia="en-GB"/>
        </w:rPr>
        <w:t xml:space="preserve"> entlang </w:t>
      </w:r>
      <w:r w:rsidR="00AB0261" w:rsidRPr="00957005">
        <w:rPr>
          <w:rFonts w:eastAsia="Times New Roman" w:cs="Arial"/>
          <w:b/>
          <w:lang w:eastAsia="en-GB"/>
        </w:rPr>
        <w:t>von</w:t>
      </w:r>
      <w:r w:rsidRPr="00957005">
        <w:rPr>
          <w:rFonts w:eastAsia="Times New Roman" w:cs="Arial"/>
          <w:b/>
          <w:lang w:eastAsia="en-GB"/>
        </w:rPr>
        <w:t xml:space="preserve"> Umweltgradiente</w:t>
      </w:r>
      <w:r w:rsidRPr="00957005">
        <w:rPr>
          <w:rFonts w:eastAsia="Times New Roman" w:cs="Arial"/>
          <w:lang w:eastAsia="en-GB"/>
        </w:rPr>
        <w:t xml:space="preserve">n, wobei jede Art für sich </w:t>
      </w:r>
      <w:r w:rsidRPr="00957005">
        <w:rPr>
          <w:rFonts w:eastAsia="Times New Roman" w:cs="Arial"/>
          <w:b/>
          <w:lang w:eastAsia="en-GB"/>
        </w:rPr>
        <w:t>unimodal</w:t>
      </w:r>
      <w:r w:rsidRPr="00957005">
        <w:rPr>
          <w:rFonts w:eastAsia="Times New Roman" w:cs="Arial"/>
          <w:lang w:eastAsia="en-GB"/>
        </w:rPr>
        <w:t xml:space="preserve"> reagiert</w:t>
      </w:r>
      <w:r w:rsidR="00AB0261" w:rsidRPr="00957005">
        <w:rPr>
          <w:rFonts w:eastAsia="Times New Roman" w:cs="Arial"/>
          <w:lang w:eastAsia="en-GB"/>
        </w:rPr>
        <w:t>.</w:t>
      </w:r>
    </w:p>
    <w:p w14:paraId="6CAAC769" w14:textId="07660D92" w:rsidR="00132B77" w:rsidRPr="00957005" w:rsidRDefault="00132B77"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Wie die meisten weiteren Ordinationstechniken implementiert im package </w:t>
      </w:r>
      <w:r w:rsidRPr="00957005">
        <w:rPr>
          <w:rFonts w:ascii="Courier New" w:eastAsia="Times New Roman" w:hAnsi="Courier New" w:cs="Courier New"/>
          <w:lang w:eastAsia="en-GB"/>
        </w:rPr>
        <w:t>vegan</w:t>
      </w:r>
      <w:r w:rsidRPr="00957005">
        <w:rPr>
          <w:rFonts w:eastAsia="Times New Roman" w:cs="Arial"/>
          <w:lang w:eastAsia="en-GB"/>
        </w:rPr>
        <w:t xml:space="preserve"> für </w:t>
      </w:r>
      <w:r w:rsidRPr="00957005">
        <w:rPr>
          <w:rFonts w:eastAsia="Times New Roman" w:cs="Arial"/>
          <w:i/>
          <w:lang w:eastAsia="en-GB"/>
        </w:rPr>
        <w:t>community ecology</w:t>
      </w:r>
      <w:r w:rsidR="00AB0261" w:rsidRPr="00957005">
        <w:rPr>
          <w:rFonts w:eastAsia="Times New Roman" w:cs="Arial"/>
          <w:lang w:eastAsia="en-GB"/>
        </w:rPr>
        <w:t>.</w:t>
      </w:r>
    </w:p>
    <w:p w14:paraId="31D9798D" w14:textId="502E8972" w:rsidR="00132B77" w:rsidRPr="00957005" w:rsidRDefault="00BE5852" w:rsidP="000B3E7C">
      <w:pPr>
        <w:pStyle w:val="Textkrper"/>
        <w:rPr>
          <w:lang w:val="de-CH"/>
        </w:rPr>
      </w:pPr>
      <w:r w:rsidRPr="00957005">
        <w:rPr>
          <w:lang w:val="de-CH"/>
        </w:rPr>
        <w:lastRenderedPageBreak/>
        <w:t>In R wird das wie folgt umgesetzt (man beachte, dass häufig die Artdeckungen eingangs noch wurzeltransformiert werden (</w:t>
      </w:r>
      <w:r w:rsidR="00797EEB" w:rsidRPr="00957005">
        <w:rPr>
          <w:rFonts w:ascii="Courier New" w:hAnsi="Courier New" w:cs="Courier New"/>
          <w:lang w:val="de-CH"/>
        </w:rPr>
        <w:t>^0.5</w:t>
      </w:r>
      <w:r w:rsidR="00797EEB" w:rsidRPr="00957005">
        <w:rPr>
          <w:lang w:val="de-CH"/>
        </w:rPr>
        <w:t>), um Arten mit geringer Deckung relativ mehr Gewicht zu geben):</w:t>
      </w:r>
    </w:p>
    <w:p w14:paraId="4E73D577" w14:textId="77777777" w:rsidR="00E4702D" w:rsidRPr="00957005" w:rsidRDefault="00E4702D" w:rsidP="00E4702D">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library(vegan)</w:t>
      </w:r>
    </w:p>
    <w:p w14:paraId="4CD114CA" w14:textId="0AFCCBDE" w:rsidR="00E4702D" w:rsidRPr="00957005" w:rsidRDefault="00E4702D" w:rsidP="00E4702D">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ca.1 &lt;- cca(sveg^0.5)</w:t>
      </w:r>
    </w:p>
    <w:p w14:paraId="0C176C11" w14:textId="77777777" w:rsidR="00E4702D" w:rsidRPr="00957005" w:rsidRDefault="00E4702D" w:rsidP="00E4702D">
      <w:pPr>
        <w:spacing w:line="240" w:lineRule="auto"/>
        <w:textAlignment w:val="baseline"/>
        <w:rPr>
          <w:rFonts w:ascii="Courier New" w:eastAsiaTheme="minorEastAsia" w:hAnsi="Courier New" w:cs="Courier New"/>
          <w:b/>
          <w:bCs/>
          <w:color w:val="FF0000"/>
          <w:kern w:val="24"/>
          <w:lang w:val="de-CH" w:eastAsia="en-GB"/>
        </w:rPr>
      </w:pPr>
    </w:p>
    <w:p w14:paraId="7999841D" w14:textId="77777777" w:rsidR="00E4702D" w:rsidRPr="00957005" w:rsidRDefault="00E4702D" w:rsidP="00E4702D">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#Arten (o) und Communities (+) plotten</w:t>
      </w:r>
    </w:p>
    <w:p w14:paraId="116E58BB" w14:textId="1F25B6D4" w:rsidR="00E4702D" w:rsidRPr="00957005" w:rsidRDefault="00E4702D" w:rsidP="00E4702D">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plot(ca.1)</w:t>
      </w:r>
    </w:p>
    <w:p w14:paraId="514EABB7" w14:textId="77777777" w:rsidR="00E4702D" w:rsidRPr="00957005" w:rsidRDefault="00E4702D" w:rsidP="00E4702D">
      <w:pPr>
        <w:spacing w:line="240" w:lineRule="auto"/>
        <w:textAlignment w:val="baseline"/>
        <w:rPr>
          <w:rFonts w:ascii="Courier New" w:eastAsiaTheme="minorEastAsia" w:hAnsi="Courier New" w:cs="Courier New"/>
          <w:b/>
          <w:bCs/>
          <w:color w:val="FF0000"/>
          <w:kern w:val="24"/>
          <w:lang w:val="de-CH" w:eastAsia="en-GB"/>
        </w:rPr>
      </w:pPr>
    </w:p>
    <w:p w14:paraId="521E64A5" w14:textId="77777777" w:rsidR="00E4702D" w:rsidRPr="00957005" w:rsidRDefault="00E4702D" w:rsidP="00E4702D">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#Nur Arten plotten</w:t>
      </w:r>
    </w:p>
    <w:p w14:paraId="6CD47460" w14:textId="5BE8F201" w:rsidR="00E4702D" w:rsidRPr="00957005" w:rsidRDefault="00E4702D" w:rsidP="00E4702D">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plot(ca.1, display = "species", type = "points")</w:t>
      </w:r>
      <w:r w:rsidRPr="00957005" w:rsidDel="00502CB3">
        <w:rPr>
          <w:rFonts w:ascii="Courier New" w:eastAsiaTheme="minorEastAsia" w:hAnsi="Courier New" w:cs="Courier New"/>
          <w:b/>
          <w:bCs/>
          <w:color w:val="FF0000"/>
          <w:kern w:val="24"/>
          <w:lang w:val="de-CH" w:eastAsia="en-GB"/>
        </w:rPr>
        <w:t xml:space="preserve"> </w:t>
      </w:r>
    </w:p>
    <w:p w14:paraId="2D817253" w14:textId="77777777" w:rsidR="00E4702D" w:rsidRPr="00957005" w:rsidRDefault="00E4702D" w:rsidP="00E4702D">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#Anteilige Varianz, die durch die ersten beiden Achsen erklärt wird</w:t>
      </w:r>
    </w:p>
    <w:p w14:paraId="5A0B9FC2" w14:textId="77777777" w:rsidR="00E4702D" w:rsidRPr="00957005" w:rsidRDefault="00E4702D" w:rsidP="00E4702D">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o.ca$CA$eig[1:2]/sum(o.ca$CA$eig)</w:t>
      </w:r>
    </w:p>
    <w:p w14:paraId="19EB0274" w14:textId="77777777" w:rsidR="006C04B4" w:rsidRPr="00957005" w:rsidRDefault="006C04B4" w:rsidP="00797EEB">
      <w:pPr>
        <w:spacing w:line="240" w:lineRule="auto"/>
        <w:textAlignment w:val="baseline"/>
        <w:rPr>
          <w:rFonts w:ascii="Times New Roman" w:eastAsia="Times New Roman" w:hAnsi="Times New Roman"/>
          <w:color w:val="FF0000"/>
          <w:lang w:val="de-CH" w:eastAsia="en-GB"/>
        </w:rPr>
      </w:pPr>
    </w:p>
    <w:p w14:paraId="6EF60BE0" w14:textId="3ACDA4E5" w:rsidR="00132B77" w:rsidRPr="00957005" w:rsidRDefault="00A7509C" w:rsidP="000B3E7C">
      <w:pPr>
        <w:pStyle w:val="Textkrper"/>
        <w:rPr>
          <w:lang w:val="de-CH"/>
        </w:rPr>
      </w:pPr>
      <w:r w:rsidRPr="00957005">
        <w:rPr>
          <w:lang w:val="de-CH"/>
        </w:rPr>
        <w:t>Wenn wir jetzt die Anwendung</w:t>
      </w:r>
      <w:r w:rsidR="00510C83" w:rsidRPr="00957005">
        <w:rPr>
          <w:lang w:val="de-CH"/>
        </w:rPr>
        <w:t xml:space="preserve"> der PCA und der CA auf den Moordatensatz (63 Vegetationsaufnahmen mit 119 Arten) anschauen, den wir oben schon einmal kurz hatten, dann zeigt sich, dass aus dem Hufeisen</w:t>
      </w:r>
      <w:r w:rsidR="00715661" w:rsidRPr="00957005">
        <w:rPr>
          <w:lang w:val="de-CH"/>
        </w:rPr>
        <w:t xml:space="preserve"> im Prinzip ein (umgekehrtes) U oder V wird, die extremen Punkte des Gradienten also nicht mehr so nahe beisammen stehen:</w:t>
      </w:r>
    </w:p>
    <w:p w14:paraId="0AB41D1D" w14:textId="3C138EB2" w:rsidR="00715661" w:rsidRPr="00957005" w:rsidRDefault="00715661" w:rsidP="000B3E7C">
      <w:pPr>
        <w:pStyle w:val="Textkrper"/>
        <w:rPr>
          <w:lang w:val="de-CH"/>
        </w:rPr>
      </w:pPr>
      <w:r w:rsidRPr="00957005">
        <w:rPr>
          <w:noProof/>
          <w:lang w:val="de-CH" w:eastAsia="en-GB"/>
        </w:rPr>
        <w:drawing>
          <wp:inline distT="0" distB="0" distL="0" distR="0" wp14:anchorId="667F3923" wp14:editId="7907548D">
            <wp:extent cx="5942330" cy="3083312"/>
            <wp:effectExtent l="0" t="0" r="1270" b="3175"/>
            <wp:docPr id="10254" name="Grafik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2330" cy="3083312"/>
                    </a:xfrm>
                    <a:prstGeom prst="rect">
                      <a:avLst/>
                    </a:prstGeom>
                    <a:noFill/>
                    <a:ln>
                      <a:noFill/>
                    </a:ln>
                  </pic:spPr>
                </pic:pic>
              </a:graphicData>
            </a:graphic>
          </wp:inline>
        </w:drawing>
      </w:r>
    </w:p>
    <w:p w14:paraId="21176784" w14:textId="329F58F1" w:rsidR="006C04B4" w:rsidRPr="00957005" w:rsidRDefault="005E2983" w:rsidP="000B3E7C">
      <w:pPr>
        <w:pStyle w:val="Textkrper"/>
        <w:rPr>
          <w:lang w:val="de-CH"/>
        </w:rPr>
      </w:pPr>
      <w:r w:rsidRPr="00957005">
        <w:rPr>
          <w:lang w:val="de-CH"/>
        </w:rPr>
        <w:t>Wie dieser Unterschied zustande kommt, visualisiert die folgende konzeptionelle Abbildung mit drei Arten:</w:t>
      </w:r>
    </w:p>
    <w:p w14:paraId="2623DC96" w14:textId="68556E0C" w:rsidR="005E2983" w:rsidRPr="00957005" w:rsidRDefault="005E2983" w:rsidP="005E2983">
      <w:pPr>
        <w:pStyle w:val="Textkrper"/>
        <w:jc w:val="center"/>
        <w:rPr>
          <w:sz w:val="19"/>
          <w:szCs w:val="19"/>
          <w:lang w:val="de-CH"/>
        </w:rPr>
      </w:pPr>
      <w:r w:rsidRPr="00957005">
        <w:rPr>
          <w:noProof/>
          <w:lang w:val="de-CH" w:eastAsia="en-GB"/>
        </w:rPr>
        <w:lastRenderedPageBreak/>
        <w:drawing>
          <wp:inline distT="0" distB="0" distL="0" distR="0" wp14:anchorId="139AFD0D" wp14:editId="02C59591">
            <wp:extent cx="5822879" cy="4912242"/>
            <wp:effectExtent l="0" t="0" r="6985" b="3175"/>
            <wp:docPr id="1025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28782" cy="4917222"/>
                    </a:xfrm>
                    <a:prstGeom prst="rect">
                      <a:avLst/>
                    </a:prstGeom>
                  </pic:spPr>
                </pic:pic>
              </a:graphicData>
            </a:graphic>
          </wp:inline>
        </w:drawing>
      </w:r>
      <w:r w:rsidRPr="00957005">
        <w:rPr>
          <w:lang w:val="de-CH"/>
        </w:rPr>
        <w:br/>
      </w:r>
      <w:r w:rsidRPr="00957005">
        <w:rPr>
          <w:sz w:val="19"/>
          <w:szCs w:val="19"/>
          <w:lang w:val="de-CH"/>
        </w:rPr>
        <w:t>(aus Wildi 2013)</w:t>
      </w:r>
    </w:p>
    <w:p w14:paraId="7FF9DDD6" w14:textId="6ED8087D" w:rsidR="000B3E7C" w:rsidRPr="00957005" w:rsidRDefault="000B3E7C" w:rsidP="00E61655">
      <w:pPr>
        <w:pStyle w:val="berschrift3"/>
      </w:pPr>
      <w:bookmarkStart w:id="145" w:name="_Toc117278870"/>
      <w:r w:rsidRPr="00957005">
        <w:t>DCA</w:t>
      </w:r>
      <w:bookmarkEnd w:id="145"/>
    </w:p>
    <w:p w14:paraId="2FC05EFE" w14:textId="2830439D" w:rsidR="000B3E7C" w:rsidRPr="00957005" w:rsidRDefault="00137C3E" w:rsidP="000B3E7C">
      <w:pPr>
        <w:pStyle w:val="Textkrper"/>
        <w:rPr>
          <w:lang w:val="de-CH"/>
        </w:rPr>
      </w:pPr>
      <w:r w:rsidRPr="00957005">
        <w:rPr>
          <w:lang w:val="de-CH"/>
        </w:rPr>
        <w:t xml:space="preserve">Wie wir im vorigen Abschnitt gesehen haben, löst die CA die Probleme der PCA bei </w:t>
      </w:r>
      <w:r w:rsidRPr="00957005">
        <w:rPr>
          <w:i/>
          <w:lang w:val="de-CH"/>
        </w:rPr>
        <w:t>Community</w:t>
      </w:r>
      <w:r w:rsidRPr="00957005">
        <w:rPr>
          <w:lang w:val="de-CH"/>
        </w:rPr>
        <w:t>-Daten in der Ökologie, aber eben nur teilweise. Aus einem Hufeisen wird ein U</w:t>
      </w:r>
      <w:r w:rsidR="00F108C2" w:rsidRPr="00957005">
        <w:rPr>
          <w:lang w:val="de-CH"/>
        </w:rPr>
        <w:t>, aber eigentlich war der Umweltgradient (hier von feucht nach trocken) ja linear, nur die Artantworten waren eben unimodal. Insofern wurde die CA noch weiter verfeinert, um</w:t>
      </w:r>
      <w:r w:rsidR="00F27C8F" w:rsidRPr="00957005">
        <w:rPr>
          <w:lang w:val="de-CH"/>
        </w:rPr>
        <w:t xml:space="preserve"> den sich ergebenden Hauptumweltgradienten möglichst linear abzubilden. Wir landen bei der </w:t>
      </w:r>
      <w:r w:rsidR="00F27C8F" w:rsidRPr="00957005">
        <w:rPr>
          <w:b/>
          <w:lang w:val="de-CH"/>
        </w:rPr>
        <w:t>Detrended Correspondence Analysis (DCA)</w:t>
      </w:r>
      <w:r w:rsidR="00F27C8F" w:rsidRPr="00957005">
        <w:rPr>
          <w:lang w:val="de-CH"/>
        </w:rPr>
        <w:t xml:space="preserve">, man könnte auf Deutsch von einer </w:t>
      </w:r>
      <w:r w:rsidR="00F27C8F" w:rsidRPr="00957005">
        <w:rPr>
          <w:b/>
          <w:lang w:val="de-CH"/>
        </w:rPr>
        <w:t>„trendbereinigten Korrespondenzanalyse“</w:t>
      </w:r>
      <w:r w:rsidR="00F27C8F" w:rsidRPr="00957005">
        <w:rPr>
          <w:lang w:val="de-CH"/>
        </w:rPr>
        <w:t xml:space="preserve"> sprechen, abe</w:t>
      </w:r>
      <w:r w:rsidR="00023E2B" w:rsidRPr="00957005">
        <w:rPr>
          <w:lang w:val="de-CH"/>
        </w:rPr>
        <w:t>r dieser deutsche Begriff wird eigentlich nie gebraucht.</w:t>
      </w:r>
    </w:p>
    <w:p w14:paraId="34D345F9" w14:textId="4D07AF02" w:rsidR="00023E2B" w:rsidRPr="00957005" w:rsidRDefault="00023E2B" w:rsidP="000B3E7C">
      <w:pPr>
        <w:pStyle w:val="Textkrper"/>
        <w:rPr>
          <w:lang w:val="de-CH"/>
        </w:rPr>
      </w:pPr>
      <w:r w:rsidRPr="00957005">
        <w:rPr>
          <w:lang w:val="de-CH"/>
        </w:rPr>
        <w:t xml:space="preserve">Es gibt verschiedene </w:t>
      </w:r>
      <w:r w:rsidRPr="00957005">
        <w:rPr>
          <w:i/>
          <w:lang w:val="de-CH"/>
        </w:rPr>
        <w:t>Detrending</w:t>
      </w:r>
      <w:r w:rsidRPr="00957005">
        <w:rPr>
          <w:lang w:val="de-CH"/>
        </w:rPr>
        <w:t>-Methoden, die gängigste ist „</w:t>
      </w:r>
      <w:r w:rsidRPr="00957005">
        <w:rPr>
          <w:i/>
          <w:lang w:val="de-CH"/>
        </w:rPr>
        <w:t>detrending by segments</w:t>
      </w:r>
      <w:r w:rsidRPr="00957005">
        <w:rPr>
          <w:lang w:val="de-CH"/>
        </w:rPr>
        <w:t>“</w:t>
      </w:r>
      <w:r w:rsidR="005A1EF9" w:rsidRPr="00957005">
        <w:rPr>
          <w:lang w:val="de-CH"/>
        </w:rPr>
        <w:t>. wie sie in folgendem Schema visualisiert ist:</w:t>
      </w:r>
    </w:p>
    <w:p w14:paraId="5D4F79FC" w14:textId="29F8FF74" w:rsidR="005A1EF9" w:rsidRPr="00957005" w:rsidRDefault="005A1EF9" w:rsidP="001A3C39">
      <w:pPr>
        <w:pStyle w:val="Textkrper"/>
        <w:spacing w:before="360" w:after="360"/>
        <w:jc w:val="center"/>
        <w:rPr>
          <w:sz w:val="19"/>
          <w:szCs w:val="19"/>
          <w:lang w:val="de-CH"/>
        </w:rPr>
      </w:pPr>
      <w:r w:rsidRPr="00957005">
        <w:rPr>
          <w:noProof/>
          <w:lang w:val="de-CH" w:eastAsia="en-GB"/>
        </w:rPr>
        <w:lastRenderedPageBreak/>
        <w:drawing>
          <wp:inline distT="0" distB="0" distL="0" distR="0" wp14:anchorId="79291CFD" wp14:editId="5FD051B4">
            <wp:extent cx="5857448" cy="8006316"/>
            <wp:effectExtent l="0" t="0" r="0" b="0"/>
            <wp:docPr id="10256" name="Grafik 1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56772" cy="8005392"/>
                    </a:xfrm>
                    <a:prstGeom prst="rect">
                      <a:avLst/>
                    </a:prstGeom>
                    <a:noFill/>
                    <a:ln>
                      <a:noFill/>
                    </a:ln>
                  </pic:spPr>
                </pic:pic>
              </a:graphicData>
            </a:graphic>
          </wp:inline>
        </w:drawing>
      </w:r>
      <w:r w:rsidRPr="00957005">
        <w:rPr>
          <w:lang w:val="de-CH"/>
        </w:rPr>
        <w:br/>
      </w:r>
      <w:r w:rsidRPr="00957005">
        <w:rPr>
          <w:sz w:val="19"/>
          <w:szCs w:val="19"/>
          <w:lang w:val="de-CH"/>
        </w:rPr>
        <w:t>(aus Leyer &amp; Wesche 2007)</w:t>
      </w:r>
    </w:p>
    <w:p w14:paraId="342FC1BA" w14:textId="1F7A86BF" w:rsidR="001A3C39" w:rsidRPr="00957005" w:rsidRDefault="00435F3A" w:rsidP="001A3C39">
      <w:pPr>
        <w:pStyle w:val="Textkrper"/>
        <w:rPr>
          <w:lang w:val="de-CH"/>
        </w:rPr>
      </w:pPr>
      <w:r w:rsidRPr="00957005">
        <w:rPr>
          <w:lang w:val="de-CH"/>
        </w:rPr>
        <w:t>Die mathematischen Schritte dahinter und die daraus resultierenden methodischen Entscheidungen sind etwas komplexer, so dass wir sie nicht im Detail behandeln</w:t>
      </w:r>
      <w:r w:rsidR="0093685E" w:rsidRPr="00957005">
        <w:rPr>
          <w:lang w:val="de-CH"/>
        </w:rPr>
        <w:t xml:space="preserve">. Wer die Dinge </w:t>
      </w:r>
      <w:r w:rsidR="0093685E" w:rsidRPr="00957005">
        <w:rPr>
          <w:lang w:val="de-CH"/>
        </w:rPr>
        <w:lastRenderedPageBreak/>
        <w:t xml:space="preserve">im Einzelnen nachvollziehen möchte, sei auf Leyer &amp; Wesche (2007) bzw. Oksanen (2015) verwiesen. Der R Code </w:t>
      </w:r>
      <w:r w:rsidR="00B57B9A" w:rsidRPr="00957005">
        <w:rPr>
          <w:lang w:val="de-CH"/>
        </w:rPr>
        <w:t xml:space="preserve">(Funktion </w:t>
      </w:r>
      <w:r w:rsidR="00B57B9A" w:rsidRPr="00957005">
        <w:rPr>
          <w:rFonts w:ascii="Courier New" w:hAnsi="Courier New" w:cs="Courier New"/>
          <w:lang w:val="de-CH"/>
        </w:rPr>
        <w:t>decorana</w:t>
      </w:r>
      <w:r w:rsidR="00B57B9A" w:rsidRPr="00957005">
        <w:rPr>
          <w:lang w:val="de-CH"/>
        </w:rPr>
        <w:t xml:space="preserve"> im Package </w:t>
      </w:r>
      <w:r w:rsidR="00B57B9A" w:rsidRPr="00957005">
        <w:rPr>
          <w:rFonts w:ascii="Courier New" w:hAnsi="Courier New" w:cs="Courier New"/>
          <w:lang w:val="de-CH"/>
        </w:rPr>
        <w:t>vegan</w:t>
      </w:r>
      <w:r w:rsidR="00B57B9A" w:rsidRPr="00957005">
        <w:rPr>
          <w:lang w:val="de-CH"/>
        </w:rPr>
        <w:t xml:space="preserve">) </w:t>
      </w:r>
      <w:r w:rsidR="0093685E" w:rsidRPr="00957005">
        <w:rPr>
          <w:lang w:val="de-CH"/>
        </w:rPr>
        <w:t xml:space="preserve">ist auch etwas länger, sodass wir ihn </w:t>
      </w:r>
      <w:r w:rsidR="004F1A87" w:rsidRPr="00957005">
        <w:rPr>
          <w:lang w:val="de-CH"/>
        </w:rPr>
        <w:t>nicht hier im Skript wiedergeben, sondern nur in den R-Demos.</w:t>
      </w:r>
    </w:p>
    <w:p w14:paraId="5D954A05" w14:textId="77777777" w:rsidR="00BF4355" w:rsidRPr="00957005" w:rsidRDefault="004F1A87" w:rsidP="001A3C39">
      <w:pPr>
        <w:pStyle w:val="Textkrper"/>
        <w:rPr>
          <w:lang w:val="de-CH"/>
        </w:rPr>
      </w:pPr>
      <w:r w:rsidRPr="00957005">
        <w:rPr>
          <w:lang w:val="de-CH"/>
        </w:rPr>
        <w:t>Aus dem Gesagten wird evident, dass eine DCA nach all den erfolgten Transformationen des Ordinationsraumes keine Methode der schliessenden Statistik ist, sondern ein (durchaus leistungsfähiges) Visualisierungstool komplexer Community-Daten.</w:t>
      </w:r>
      <w:r w:rsidR="00815B7C" w:rsidRPr="00957005">
        <w:rPr>
          <w:lang w:val="de-CH"/>
        </w:rPr>
        <w:t xml:space="preserve"> Da, wie geschildert, eine CA die Probleme der Ordination von Community-Daten nur unzureichend löst, findet sie als solche hier eigentlich nie Anwendung (siehe jedoch die CCA in Statistik 7), sondern entweder PCA oder DCA (oder eben NMDS, vgl. folgenden Abschnitt).</w:t>
      </w:r>
      <w:r w:rsidR="00191FA5" w:rsidRPr="00957005">
        <w:rPr>
          <w:lang w:val="de-CH"/>
        </w:rPr>
        <w:t xml:space="preserve"> </w:t>
      </w:r>
    </w:p>
    <w:p w14:paraId="28A595B3" w14:textId="77777777" w:rsidR="00154802" w:rsidRPr="00957005" w:rsidRDefault="00191FA5" w:rsidP="001A3C39">
      <w:pPr>
        <w:pStyle w:val="Textkrper"/>
        <w:rPr>
          <w:lang w:val="de-CH"/>
        </w:rPr>
      </w:pPr>
      <w:r w:rsidRPr="00957005">
        <w:rPr>
          <w:lang w:val="de-CH"/>
        </w:rPr>
        <w:t>Warum wird jetzt doch wieder die PCA für Community-Daten genannt</w:t>
      </w:r>
      <w:r w:rsidR="00BF4355" w:rsidRPr="00957005">
        <w:rPr>
          <w:lang w:val="de-CH"/>
        </w:rPr>
        <w:t>, nachdem sie bislang mehrfach als ungeeignet angeführt wurde</w:t>
      </w:r>
      <w:r w:rsidRPr="00957005">
        <w:rPr>
          <w:lang w:val="de-CH"/>
        </w:rPr>
        <w:t>? Meist passt sie methodisch nicht, aber es gibt Fälle, bei denen die Umweltgradienten so kurz sind, dass die</w:t>
      </w:r>
      <w:r w:rsidR="00EA2585" w:rsidRPr="00957005">
        <w:rPr>
          <w:lang w:val="de-CH"/>
        </w:rPr>
        <w:t xml:space="preserve"> Artenreaktionen auf den oder die Umweltgradienten in guter Näherung als linear betrachtet werden können. Das ist dann der Fall, wenn man lauter sehr ähnliche Standorte unter</w:t>
      </w:r>
      <w:r w:rsidR="00BF4355" w:rsidRPr="00957005">
        <w:rPr>
          <w:lang w:val="de-CH"/>
        </w:rPr>
        <w:t>sucht hat, dann ist eine PCA ausnahmsweise das bessere Modell. Wie weiss man, ob das bei einem bestimmten Datensatz der Fall ist?</w:t>
      </w:r>
    </w:p>
    <w:p w14:paraId="149B0C2F" w14:textId="77777777" w:rsidR="00154802" w:rsidRPr="00957005" w:rsidRDefault="00BF4355" w:rsidP="001A3C39">
      <w:pPr>
        <w:pStyle w:val="Textkrper"/>
        <w:rPr>
          <w:lang w:val="de-CH"/>
        </w:rPr>
      </w:pPr>
      <w:r w:rsidRPr="00957005">
        <w:rPr>
          <w:lang w:val="de-CH"/>
        </w:rPr>
        <w:t xml:space="preserve"> Zunächst vielleicht etwas überraschend lautet die Antwort: man berechnet zuerst eine DCA. Ein Standard-Output der DCA ist die geschätzte Gradientenlänge der ersten Achse. Die Länge</w:t>
      </w:r>
      <w:r w:rsidR="003E4191" w:rsidRPr="00957005">
        <w:rPr>
          <w:lang w:val="de-CH"/>
        </w:rPr>
        <w:t xml:space="preserve"> des Gradienten wird in Standardabweichungen (SD) quantifiziert, was zunächst „schräg“ klingt. Das bezieht sich auf die Annahme, dass die Artenhäufigkeit entlang des Umweltgradienten näherungsweise einer Normalverteilung folgt</w:t>
      </w:r>
      <w:r w:rsidR="006D6106" w:rsidRPr="00957005">
        <w:rPr>
          <w:lang w:val="de-CH"/>
        </w:rPr>
        <w:t>. Vielleicht habt ihr im Hinterkopf, dass 9</w:t>
      </w:r>
      <w:r w:rsidR="00154802" w:rsidRPr="00957005">
        <w:rPr>
          <w:lang w:val="de-CH"/>
        </w:rPr>
        <w:t>5</w:t>
      </w:r>
      <w:r w:rsidR="006D6106" w:rsidRPr="00957005">
        <w:rPr>
          <w:lang w:val="de-CH"/>
        </w:rPr>
        <w:t xml:space="preserve"> % aller Werte einer Normalverteilungskurve im Bereich von Mittelwert </w:t>
      </w:r>
      <w:r w:rsidR="00E0275F" w:rsidRPr="00957005">
        <w:rPr>
          <w:rFonts w:cs="Arial"/>
          <w:lang w:val="de-CH"/>
        </w:rPr>
        <w:t>±</w:t>
      </w:r>
      <w:r w:rsidR="00E0275F" w:rsidRPr="00957005">
        <w:rPr>
          <w:lang w:val="de-CH"/>
        </w:rPr>
        <w:t xml:space="preserve"> </w:t>
      </w:r>
      <w:r w:rsidR="006D6106" w:rsidRPr="00957005">
        <w:rPr>
          <w:lang w:val="de-CH"/>
        </w:rPr>
        <w:t>2 SD liegt.</w:t>
      </w:r>
      <w:r w:rsidR="00E0275F" w:rsidRPr="00957005">
        <w:rPr>
          <w:lang w:val="de-CH"/>
        </w:rPr>
        <w:t xml:space="preserve"> Wenn der geschätzte Gradient also 4 SD-Einheiten oder mehr ist, gibt es zwischen den beiden Enden des untersuchten Umweltgradienten praktisch keine gemeinsamen Arten (bzw. sie treten mit weniger als 1</w:t>
      </w:r>
      <w:r w:rsidR="0036157B" w:rsidRPr="00957005">
        <w:rPr>
          <w:lang w:val="de-CH"/>
        </w:rPr>
        <w:t> </w:t>
      </w:r>
      <w:r w:rsidR="00E0275F" w:rsidRPr="00957005">
        <w:rPr>
          <w:lang w:val="de-CH"/>
        </w:rPr>
        <w:t>% ihrer Maximalhäufigkeit auf), man spricht von einem vollständigen Arten-Turnover.</w:t>
      </w:r>
      <w:r w:rsidR="006C6E72" w:rsidRPr="00957005">
        <w:rPr>
          <w:lang w:val="de-CH"/>
        </w:rPr>
        <w:t xml:space="preserve"> Bei einer Gradientenlänge von 8 SD-Einheiten hätte man sogar zwei vollständige Arten-Turnovers, also letztlich drei komplett verschiedene Gesellschaften ohne Überlappung.</w:t>
      </w:r>
    </w:p>
    <w:p w14:paraId="691FC378" w14:textId="1B2F1F46" w:rsidR="004F1A87" w:rsidRPr="00957005" w:rsidRDefault="006C6E72" w:rsidP="001A3C39">
      <w:pPr>
        <w:pStyle w:val="Textkrper"/>
        <w:rPr>
          <w:lang w:val="de-CH"/>
        </w:rPr>
      </w:pPr>
      <w:r w:rsidRPr="00957005">
        <w:rPr>
          <w:lang w:val="de-CH"/>
        </w:rPr>
        <w:t xml:space="preserve">Die Faustregel für die Anwendung von DCA vs. PCA </w:t>
      </w:r>
      <w:r w:rsidR="00692EB1" w:rsidRPr="00957005">
        <w:rPr>
          <w:lang w:val="de-CH"/>
        </w:rPr>
        <w:t>besagt</w:t>
      </w:r>
      <w:r w:rsidRPr="00957005">
        <w:rPr>
          <w:lang w:val="de-CH"/>
        </w:rPr>
        <w:t>, dass bei einer Länge der ersten Achse von &lt; 3 SD-Einheiten mit der PCA gearbeitet werden sollte, bei einer Länge von 3–4 SD-Einheiten</w:t>
      </w:r>
      <w:r w:rsidR="0036157B" w:rsidRPr="00957005">
        <w:rPr>
          <w:lang w:val="de-CH"/>
        </w:rPr>
        <w:t xml:space="preserve"> beide Methoden gehen und bei &gt;4 SD-Einheiten man bei der DCA bleiben sollte.</w:t>
      </w:r>
      <w:r w:rsidR="00692EB1" w:rsidRPr="00957005">
        <w:rPr>
          <w:lang w:val="de-CH"/>
        </w:rPr>
        <w:t xml:space="preserve"> Man könnte aber auch argumentieren, dass die Annahmen der PCA theoretisch für solche Datensätze nie zutreffen, man also </w:t>
      </w:r>
      <w:r w:rsidR="00692EB1" w:rsidRPr="00957005">
        <w:rPr>
          <w:i/>
          <w:lang w:val="de-CH"/>
        </w:rPr>
        <w:t>per se</w:t>
      </w:r>
      <w:r w:rsidR="00692EB1" w:rsidRPr="00957005">
        <w:rPr>
          <w:lang w:val="de-CH"/>
        </w:rPr>
        <w:t xml:space="preserve"> mit der DCA arbeiten sollte.</w:t>
      </w:r>
    </w:p>
    <w:p w14:paraId="52301E00" w14:textId="1A70A376" w:rsidR="00B3517C" w:rsidRPr="00957005" w:rsidRDefault="00B3517C" w:rsidP="001A3C39">
      <w:pPr>
        <w:pStyle w:val="Textkrper"/>
        <w:rPr>
          <w:lang w:val="de-CH"/>
        </w:rPr>
      </w:pPr>
      <w:r w:rsidRPr="00957005">
        <w:rPr>
          <w:lang w:val="de-CH"/>
        </w:rPr>
        <w:t>Schauen wir uns den Effekt noch im Fall unseres Moor-Datensatzes an:</w:t>
      </w:r>
    </w:p>
    <w:p w14:paraId="1AFBC889" w14:textId="7FEDE01E" w:rsidR="00B3517C" w:rsidRPr="00957005" w:rsidRDefault="00B3517C" w:rsidP="00370D6B">
      <w:pPr>
        <w:pStyle w:val="Textkrper"/>
        <w:spacing w:before="360" w:after="360"/>
        <w:rPr>
          <w:lang w:val="de-CH"/>
        </w:rPr>
      </w:pPr>
      <w:r w:rsidRPr="00957005">
        <w:rPr>
          <w:noProof/>
          <w:lang w:val="de-CH" w:eastAsia="en-GB"/>
        </w:rPr>
        <w:lastRenderedPageBreak/>
        <w:drawing>
          <wp:inline distT="0" distB="0" distL="0" distR="0" wp14:anchorId="02C6C433" wp14:editId="19408EC3">
            <wp:extent cx="5942330" cy="3172473"/>
            <wp:effectExtent l="0" t="0" r="1270" b="8890"/>
            <wp:docPr id="10257" name="Grafik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2330" cy="3172473"/>
                    </a:xfrm>
                    <a:prstGeom prst="rect">
                      <a:avLst/>
                    </a:prstGeom>
                    <a:noFill/>
                    <a:ln>
                      <a:noFill/>
                    </a:ln>
                  </pic:spPr>
                </pic:pic>
              </a:graphicData>
            </a:graphic>
          </wp:inline>
        </w:drawing>
      </w:r>
    </w:p>
    <w:p w14:paraId="2E70E300" w14:textId="6E3B9897" w:rsidR="00B3517C" w:rsidRPr="00957005" w:rsidRDefault="00370D6B" w:rsidP="001A3C39">
      <w:pPr>
        <w:pStyle w:val="Textkrper"/>
        <w:rPr>
          <w:lang w:val="de-CH"/>
        </w:rPr>
      </w:pPr>
      <w:r w:rsidRPr="00957005">
        <w:rPr>
          <w:lang w:val="de-CH"/>
        </w:rPr>
        <w:t>Wie wir sehen</w:t>
      </w:r>
      <w:r w:rsidR="005A166C" w:rsidRPr="00957005">
        <w:rPr>
          <w:lang w:val="de-CH"/>
        </w:rPr>
        <w:t>,</w:t>
      </w:r>
      <w:r w:rsidRPr="00957005">
        <w:rPr>
          <w:lang w:val="de-CH"/>
        </w:rPr>
        <w:t xml:space="preserve"> wurde aus dem umgekehrten U und eine relativ homogene Punktwolke, mit der längsten Ausdehnung entlang der ersten Achse (was ja die Grundidee einer Ordination ist). Die Gradientenlänge können wir auf der </w:t>
      </w:r>
      <w:r w:rsidRPr="00957005">
        <w:rPr>
          <w:i/>
          <w:lang w:val="de-CH"/>
        </w:rPr>
        <w:t>x</w:t>
      </w:r>
      <w:r w:rsidRPr="00957005">
        <w:rPr>
          <w:lang w:val="de-CH"/>
        </w:rPr>
        <w:t>-Achse ablesen, sie beträgt etwa 3.2 SD-Einheiten</w:t>
      </w:r>
      <w:r w:rsidR="00F93C5F" w:rsidRPr="00957005">
        <w:rPr>
          <w:lang w:val="de-CH"/>
        </w:rPr>
        <w:t xml:space="preserve"> (Differenz der Position zwischen dem Punkt ganz links und dem Punkt ganz rechts)</w:t>
      </w:r>
      <w:r w:rsidRPr="00957005">
        <w:rPr>
          <w:lang w:val="de-CH"/>
        </w:rPr>
        <w:t>.</w:t>
      </w:r>
    </w:p>
    <w:p w14:paraId="020900AE" w14:textId="3A39D829" w:rsidR="000B3E7C" w:rsidRPr="00957005" w:rsidRDefault="000B3E7C" w:rsidP="00E61655">
      <w:pPr>
        <w:pStyle w:val="berschrift3"/>
      </w:pPr>
      <w:bookmarkStart w:id="146" w:name="_Toc117278871"/>
      <w:r w:rsidRPr="00957005">
        <w:t>NMDS</w:t>
      </w:r>
      <w:bookmarkEnd w:id="146"/>
    </w:p>
    <w:p w14:paraId="2E6BD4D9" w14:textId="47E123F8" w:rsidR="000B3E7C" w:rsidRPr="00957005" w:rsidRDefault="00173777" w:rsidP="000B3E7C">
      <w:pPr>
        <w:pStyle w:val="Textkrper"/>
        <w:rPr>
          <w:lang w:val="de-CH"/>
        </w:rPr>
      </w:pPr>
      <w:r w:rsidRPr="00957005">
        <w:rPr>
          <w:b/>
          <w:lang w:val="de-CH"/>
        </w:rPr>
        <w:t>NMDS</w:t>
      </w:r>
      <w:r w:rsidRPr="00957005">
        <w:rPr>
          <w:lang w:val="de-CH"/>
        </w:rPr>
        <w:t xml:space="preserve"> steht für </w:t>
      </w:r>
      <w:r w:rsidRPr="00957005">
        <w:rPr>
          <w:b/>
          <w:i/>
          <w:lang w:val="de-CH"/>
        </w:rPr>
        <w:t>Non-metric Multi-Dimensional Scaling</w:t>
      </w:r>
      <w:r w:rsidRPr="00957005">
        <w:rPr>
          <w:lang w:val="de-CH"/>
        </w:rPr>
        <w:t>, wofür es keine gute/gängige deutsche Übersetzung gibt. Die wichtigsten Aspekte einer NMDS sind:</w:t>
      </w:r>
    </w:p>
    <w:p w14:paraId="27315C77" w14:textId="5D5DE563" w:rsidR="001204DC" w:rsidRPr="00957005" w:rsidRDefault="001204DC"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„Non-metric“</w:t>
      </w:r>
      <w:r w:rsidRPr="00957005">
        <w:rPr>
          <w:rFonts w:eastAsia="Times New Roman" w:cs="Arial"/>
          <w:lang w:eastAsia="en-GB"/>
        </w:rPr>
        <w:t xml:space="preserve">, da mit </w:t>
      </w:r>
      <w:r w:rsidRPr="00957005">
        <w:rPr>
          <w:rFonts w:eastAsia="Times New Roman" w:cs="Arial"/>
          <w:b/>
          <w:lang w:eastAsia="en-GB"/>
        </w:rPr>
        <w:t>Rängen</w:t>
      </w:r>
      <w:r w:rsidRPr="00957005">
        <w:rPr>
          <w:rFonts w:eastAsia="Times New Roman" w:cs="Arial"/>
          <w:lang w:eastAsia="en-GB"/>
        </w:rPr>
        <w:t>, nicht mit Distanzen gearbeitet wird.</w:t>
      </w:r>
    </w:p>
    <w:p w14:paraId="2BB51AEC" w14:textId="798A1B0D" w:rsidR="001204DC" w:rsidRPr="00957005" w:rsidRDefault="001204DC"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NMDS arbeitet mit einem Iterationsalgorithmus, der jedes Mal ein geringfügig anderes Ergebnis liefert.</w:t>
      </w:r>
    </w:p>
    <w:p w14:paraId="5DD69378" w14:textId="102B6067" w:rsidR="001204DC" w:rsidRPr="00957005" w:rsidRDefault="001204DC"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Startet mit einer beliebigen vorgegebenen Ordination, etwa einer PCA.</w:t>
      </w:r>
    </w:p>
    <w:p w14:paraId="0BE4443B" w14:textId="317D56A5" w:rsidR="001204DC" w:rsidRPr="00957005" w:rsidRDefault="001204DC" w:rsidP="00F22C0C">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Danach werden sukzessive die Punkte im niedrig-dimensionalen Ordinationsraum (meist 2D) geringfügig verschoben und geschaut, ob die originale Distanzmatrix besser wiedergegeben wird, so lange, bis ein (lokales) Optimum erreicht ist.</w:t>
      </w:r>
    </w:p>
    <w:p w14:paraId="3D64320E" w14:textId="0D953F50" w:rsidR="00173777" w:rsidRPr="00957005" w:rsidRDefault="00773BAB" w:rsidP="000B3E7C">
      <w:pPr>
        <w:pStyle w:val="Textkrper"/>
        <w:rPr>
          <w:lang w:val="de-CH"/>
        </w:rPr>
      </w:pPr>
      <w:r w:rsidRPr="00957005">
        <w:rPr>
          <w:lang w:val="de-CH"/>
        </w:rPr>
        <w:t>In R geht das folgendermassen</w:t>
      </w:r>
      <w:r w:rsidR="00A141A9" w:rsidRPr="00957005">
        <w:rPr>
          <w:lang w:val="de-CH"/>
        </w:rPr>
        <w:t xml:space="preserve">. Dabei steht der Parameter </w:t>
      </w:r>
      <w:r w:rsidR="00A141A9" w:rsidRPr="00957005">
        <w:rPr>
          <w:i/>
          <w:lang w:val="de-CH"/>
        </w:rPr>
        <w:t xml:space="preserve">k </w:t>
      </w:r>
      <w:r w:rsidR="00A141A9" w:rsidRPr="00957005">
        <w:rPr>
          <w:lang w:val="de-CH"/>
        </w:rPr>
        <w:t>für die Zahl der gewünschten Dimensionen (normalerweise wählt man 2)</w:t>
      </w:r>
      <w:r w:rsidRPr="00957005">
        <w:rPr>
          <w:lang w:val="de-CH"/>
        </w:rPr>
        <w:t xml:space="preserve"> (</w:t>
      </w:r>
      <w:r w:rsidR="00A141A9" w:rsidRPr="00957005">
        <w:rPr>
          <w:lang w:val="de-CH"/>
        </w:rPr>
        <w:t xml:space="preserve">weitere </w:t>
      </w:r>
      <w:r w:rsidRPr="00957005">
        <w:rPr>
          <w:lang w:val="de-CH"/>
        </w:rPr>
        <w:t>Details dann in der Demo im Klassenverband):</w:t>
      </w:r>
    </w:p>
    <w:p w14:paraId="28C0E227" w14:textId="77777777"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#Distanzmatrix als Start erzeugen</w:t>
      </w:r>
    </w:p>
    <w:p w14:paraId="0AB0C2DF" w14:textId="77777777"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mde &lt;- vegdist(sveg, method="euclidean")</w:t>
      </w:r>
    </w:p>
    <w:p w14:paraId="3A308A2D" w14:textId="77777777"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mde</w:t>
      </w:r>
    </w:p>
    <w:p w14:paraId="7331BDC8" w14:textId="77777777" w:rsidR="00BC5993" w:rsidRPr="00957005" w:rsidRDefault="00BC5993" w:rsidP="00BC5993">
      <w:pPr>
        <w:spacing w:line="240" w:lineRule="auto"/>
        <w:textAlignment w:val="baseline"/>
        <w:rPr>
          <w:rFonts w:ascii="Courier New" w:eastAsiaTheme="minorEastAsia" w:hAnsi="Courier New" w:cs="Courier New"/>
          <w:b/>
          <w:bCs/>
          <w:color w:val="FF0000"/>
          <w:kern w:val="24"/>
          <w:lang w:val="de-CH" w:eastAsia="en-GB"/>
        </w:rPr>
      </w:pPr>
    </w:p>
    <w:p w14:paraId="564A8EE7" w14:textId="77777777"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#Zwei verschiedene NMDS-Methoden</w:t>
      </w:r>
    </w:p>
    <w:p w14:paraId="05590751" w14:textId="77777777"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set.seed(1) #macht man, wenn man bei einer Wiederholung exakt die gleichen Ergebnisse will</w:t>
      </w:r>
    </w:p>
    <w:p w14:paraId="437A6845" w14:textId="78F8A562"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imds &lt;- isoMDS(mde, k=2)</w:t>
      </w:r>
    </w:p>
    <w:p w14:paraId="49FF0199" w14:textId="77777777"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set.seed(1)</w:t>
      </w:r>
    </w:p>
    <w:p w14:paraId="56ED1EF3" w14:textId="75EDA838"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mmds &lt;- metaMDS(mde, k=2)</w:t>
      </w:r>
    </w:p>
    <w:p w14:paraId="61C93E58" w14:textId="77777777" w:rsidR="00BC5993" w:rsidRPr="00957005" w:rsidRDefault="00BC5993" w:rsidP="00BC5993">
      <w:pPr>
        <w:spacing w:line="240" w:lineRule="auto"/>
        <w:textAlignment w:val="baseline"/>
        <w:rPr>
          <w:rFonts w:ascii="Courier New" w:eastAsiaTheme="minorEastAsia" w:hAnsi="Courier New" w:cs="Courier New"/>
          <w:b/>
          <w:bCs/>
          <w:color w:val="FF0000"/>
          <w:kern w:val="24"/>
          <w:lang w:val="de-CH" w:eastAsia="en-GB"/>
        </w:rPr>
      </w:pPr>
    </w:p>
    <w:p w14:paraId="0069AFA8" w14:textId="395B63B5"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plot(imds$points)</w:t>
      </w:r>
    </w:p>
    <w:p w14:paraId="718472E8" w14:textId="020CD7DF" w:rsidR="00BC5993" w:rsidRPr="00957005" w:rsidRDefault="00BC5993" w:rsidP="00BC5993">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plot(mmds$points)</w:t>
      </w:r>
    </w:p>
    <w:p w14:paraId="013914F0" w14:textId="77777777" w:rsidR="00BC5993" w:rsidRPr="00957005" w:rsidRDefault="00BC5993" w:rsidP="00BC5993">
      <w:pPr>
        <w:spacing w:line="240" w:lineRule="auto"/>
        <w:textAlignment w:val="baseline"/>
        <w:rPr>
          <w:rFonts w:ascii="Courier New" w:eastAsiaTheme="minorEastAsia" w:hAnsi="Courier New" w:cs="Courier New"/>
          <w:b/>
          <w:bCs/>
          <w:color w:val="FF0000"/>
          <w:kern w:val="24"/>
          <w:lang w:val="de-CH" w:eastAsia="en-GB"/>
        </w:rPr>
      </w:pPr>
    </w:p>
    <w:p w14:paraId="0EC273D9" w14:textId="77777777" w:rsidR="0058308D" w:rsidRPr="00957005" w:rsidRDefault="0058308D" w:rsidP="00773BAB">
      <w:pPr>
        <w:spacing w:line="240" w:lineRule="auto"/>
        <w:textAlignment w:val="baseline"/>
        <w:rPr>
          <w:rFonts w:ascii="Courier New" w:eastAsiaTheme="minorEastAsia" w:hAnsi="Courier New" w:cs="Courier New"/>
          <w:b/>
          <w:bCs/>
          <w:color w:val="FF0000"/>
          <w:kern w:val="24"/>
          <w:lang w:val="de-CH" w:eastAsia="en-GB"/>
        </w:rPr>
      </w:pPr>
    </w:p>
    <w:p w14:paraId="51C01580" w14:textId="77777777" w:rsidR="00773BAB" w:rsidRPr="00957005" w:rsidRDefault="00773BAB" w:rsidP="00773BA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plot(o.imds$points)</w:t>
      </w:r>
    </w:p>
    <w:p w14:paraId="5105AF1C" w14:textId="77777777" w:rsidR="00773BAB" w:rsidRPr="00957005" w:rsidRDefault="00773BAB" w:rsidP="00773BA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plot(o.mmds$points)</w:t>
      </w:r>
    </w:p>
    <w:p w14:paraId="54E3115D" w14:textId="77777777" w:rsidR="0058308D" w:rsidRPr="00957005" w:rsidRDefault="0058308D" w:rsidP="00773BAB">
      <w:pPr>
        <w:spacing w:line="240" w:lineRule="auto"/>
        <w:textAlignment w:val="baseline"/>
        <w:rPr>
          <w:rFonts w:ascii="Courier New" w:eastAsiaTheme="minorEastAsia" w:hAnsi="Courier New" w:cs="Courier New"/>
          <w:b/>
          <w:bCs/>
          <w:color w:val="FF0000"/>
          <w:kern w:val="24"/>
          <w:lang w:val="de-CH" w:eastAsia="en-GB"/>
        </w:rPr>
      </w:pPr>
    </w:p>
    <w:p w14:paraId="621B9651" w14:textId="77777777" w:rsidR="00773BAB" w:rsidRPr="00957005" w:rsidRDefault="00773BAB" w:rsidP="00773BA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#Stress = S² = Abweichung der zweidimensionalen NMDS-Lösung von der originalen Distanzmatrix</w:t>
      </w:r>
    </w:p>
    <w:p w14:paraId="576296C3" w14:textId="77777777" w:rsidR="00773BAB" w:rsidRPr="00957005" w:rsidRDefault="00773BAB" w:rsidP="00773BA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stressplot(o.imds,mde)</w:t>
      </w:r>
    </w:p>
    <w:p w14:paraId="7C3EA1E9" w14:textId="77777777" w:rsidR="00773BAB" w:rsidRPr="00957005" w:rsidRDefault="00773BAB" w:rsidP="00773BAB">
      <w:pPr>
        <w:spacing w:line="240" w:lineRule="auto"/>
        <w:textAlignment w:val="baseline"/>
        <w:rPr>
          <w:rFonts w:ascii="Times New Roman" w:eastAsia="Times New Roman" w:hAnsi="Times New Roman"/>
          <w:sz w:val="24"/>
          <w:szCs w:val="24"/>
          <w:lang w:val="de-CH" w:eastAsia="en-GB"/>
        </w:rPr>
      </w:pPr>
    </w:p>
    <w:p w14:paraId="5B9C042C" w14:textId="05768F7D" w:rsidR="00773BAB" w:rsidRPr="00957005" w:rsidRDefault="0058308D" w:rsidP="000B3E7C">
      <w:pPr>
        <w:pStyle w:val="Textkrper"/>
        <w:rPr>
          <w:lang w:val="de-CH"/>
        </w:rPr>
      </w:pPr>
      <w:r w:rsidRPr="00957005">
        <w:rPr>
          <w:lang w:val="de-CH"/>
        </w:rPr>
        <w:t xml:space="preserve">Das Ergebnis </w:t>
      </w:r>
      <w:r w:rsidR="00EC4BE2" w:rsidRPr="00957005">
        <w:rPr>
          <w:lang w:val="de-CH"/>
        </w:rPr>
        <w:t xml:space="preserve">(hier mit dem Algorithmus </w:t>
      </w:r>
      <w:r w:rsidR="00EC4BE2" w:rsidRPr="00957005">
        <w:rPr>
          <w:rFonts w:ascii="Courier New" w:hAnsi="Courier New" w:cs="Courier New"/>
          <w:lang w:val="de-CH"/>
        </w:rPr>
        <w:t>isoMDS</w:t>
      </w:r>
      <w:r w:rsidR="00EC4BE2" w:rsidRPr="00957005">
        <w:rPr>
          <w:lang w:val="de-CH"/>
        </w:rPr>
        <w:t xml:space="preserve">) sieht man links. Wie gut die NMDS die originale Struktur wiedergibt, </w:t>
      </w:r>
      <w:r w:rsidR="009B3122" w:rsidRPr="00957005">
        <w:rPr>
          <w:lang w:val="de-CH"/>
        </w:rPr>
        <w:t>zeigt sich rechts</w:t>
      </w:r>
      <w:r w:rsidR="00D4066B" w:rsidRPr="00957005">
        <w:rPr>
          <w:lang w:val="de-CH"/>
        </w:rPr>
        <w:t xml:space="preserve"> (erzeugt mit </w:t>
      </w:r>
      <w:r w:rsidR="00D4066B" w:rsidRPr="00957005">
        <w:rPr>
          <w:rFonts w:ascii="Courier New" w:hAnsi="Courier New" w:cs="Courier New"/>
          <w:lang w:val="de-CH"/>
        </w:rPr>
        <w:t>stressplot</w:t>
      </w:r>
      <w:r w:rsidR="00D4066B" w:rsidRPr="00957005">
        <w:rPr>
          <w:lang w:val="de-CH"/>
        </w:rPr>
        <w:t>)</w:t>
      </w:r>
      <w:r w:rsidR="009B3122" w:rsidRPr="00957005">
        <w:rPr>
          <w:lang w:val="de-CH"/>
        </w:rPr>
        <w:t>:</w:t>
      </w:r>
    </w:p>
    <w:p w14:paraId="29150599" w14:textId="6A439C4D" w:rsidR="009B3122" w:rsidRPr="00957005" w:rsidRDefault="009B3122" w:rsidP="000B3E7C">
      <w:pPr>
        <w:pStyle w:val="Textkrper"/>
        <w:rPr>
          <w:lang w:val="de-CH"/>
        </w:rPr>
      </w:pPr>
      <w:r w:rsidRPr="00957005">
        <w:rPr>
          <w:noProof/>
          <w:lang w:val="de-CH" w:eastAsia="en-GB"/>
        </w:rPr>
        <w:drawing>
          <wp:inline distT="0" distB="0" distL="0" distR="0" wp14:anchorId="15AD22D0" wp14:editId="22B7A82E">
            <wp:extent cx="2952000" cy="2780494"/>
            <wp:effectExtent l="0" t="0" r="1270" b="127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2000" cy="2780494"/>
                    </a:xfrm>
                    <a:prstGeom prst="rect">
                      <a:avLst/>
                    </a:prstGeom>
                    <a:noFill/>
                    <a:ln>
                      <a:noFill/>
                    </a:ln>
                    <a:effectLst/>
                  </pic:spPr>
                </pic:pic>
              </a:graphicData>
            </a:graphic>
          </wp:inline>
        </w:drawing>
      </w:r>
      <w:r w:rsidRPr="00957005">
        <w:rPr>
          <w:noProof/>
          <w:lang w:val="de-CH" w:eastAsia="en-GB"/>
        </w:rPr>
        <w:drawing>
          <wp:inline distT="0" distB="0" distL="0" distR="0" wp14:anchorId="3ED03008" wp14:editId="707D884A">
            <wp:extent cx="2952000" cy="2780495"/>
            <wp:effectExtent l="0" t="0" r="1270" b="127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2000" cy="2780495"/>
                    </a:xfrm>
                    <a:prstGeom prst="rect">
                      <a:avLst/>
                    </a:prstGeom>
                    <a:noFill/>
                    <a:ln>
                      <a:noFill/>
                    </a:ln>
                    <a:effectLst/>
                  </pic:spPr>
                </pic:pic>
              </a:graphicData>
            </a:graphic>
          </wp:inline>
        </w:drawing>
      </w:r>
    </w:p>
    <w:p w14:paraId="467C688E" w14:textId="32211DCC" w:rsidR="009B3122" w:rsidRPr="00957005" w:rsidRDefault="00D4066B" w:rsidP="000B3E7C">
      <w:pPr>
        <w:pStyle w:val="Textkrper"/>
        <w:rPr>
          <w:lang w:val="de-CH"/>
        </w:rPr>
      </w:pPr>
      <w:r w:rsidRPr="00957005">
        <w:rPr>
          <w:lang w:val="de-CH"/>
        </w:rPr>
        <w:t>Zwei wichtige Aspekte sollte</w:t>
      </w:r>
      <w:r w:rsidR="00377312" w:rsidRPr="00957005">
        <w:rPr>
          <w:lang w:val="de-CH"/>
        </w:rPr>
        <w:t xml:space="preserve"> man hier noch erwähnen: Da NMDS mit einem interativen Algorithmus arbeitet, </w:t>
      </w:r>
      <w:r w:rsidR="00713489" w:rsidRPr="00957005">
        <w:rPr>
          <w:lang w:val="de-CH"/>
        </w:rPr>
        <w:t xml:space="preserve">der eine Zufallskomponente enthält, </w:t>
      </w:r>
      <w:r w:rsidR="00377312" w:rsidRPr="00957005">
        <w:rPr>
          <w:lang w:val="de-CH"/>
        </w:rPr>
        <w:t xml:space="preserve">kommen bei jedem Durchlauf geringfügig andere Ergebnisse heraus. Wenn man das verhindern will, kann man mit </w:t>
      </w:r>
      <w:r w:rsidR="00377312" w:rsidRPr="00957005">
        <w:rPr>
          <w:rFonts w:ascii="Courier New" w:hAnsi="Courier New" w:cs="Courier New"/>
          <w:lang w:val="de-CH"/>
        </w:rPr>
        <w:t xml:space="preserve">set.seed </w:t>
      </w:r>
      <w:r w:rsidR="00377312" w:rsidRPr="00957005">
        <w:rPr>
          <w:lang w:val="de-CH"/>
        </w:rPr>
        <w:t>arbeiten, was erzwingt, dass</w:t>
      </w:r>
      <w:r w:rsidR="00713489" w:rsidRPr="00957005">
        <w:rPr>
          <w:lang w:val="de-CH"/>
        </w:rPr>
        <w:t xml:space="preserve"> die gleiche „Zufallswahl“ auch bei neuerlichen Durchläufen des R-Scriptes getroffen wird. Das Mass für die Güte einer NMDS ist der sogenanante Stress:</w:t>
      </w:r>
    </w:p>
    <w:p w14:paraId="442DF51C" w14:textId="53E17A6D" w:rsidR="00713489" w:rsidRPr="00957005" w:rsidRDefault="00713489" w:rsidP="00973F46">
      <w:pPr>
        <w:pStyle w:val="Textkrper"/>
        <w:ind w:left="567"/>
        <w:rPr>
          <w:b/>
          <w:lang w:val="de-CH"/>
        </w:rPr>
      </w:pPr>
      <w:r w:rsidRPr="00957005">
        <w:rPr>
          <w:b/>
          <w:lang w:val="de-CH"/>
        </w:rPr>
        <w:t xml:space="preserve">Stress = 1 – </w:t>
      </w:r>
      <w:r w:rsidRPr="00957005">
        <w:rPr>
          <w:b/>
          <w:i/>
          <w:lang w:val="de-CH"/>
        </w:rPr>
        <w:t>R</w:t>
      </w:r>
      <w:r w:rsidRPr="00957005">
        <w:rPr>
          <w:b/>
          <w:lang w:val="de-CH"/>
        </w:rPr>
        <w:t>²</w:t>
      </w:r>
    </w:p>
    <w:p w14:paraId="4456E023" w14:textId="57C4B634" w:rsidR="00713489" w:rsidRPr="00957005" w:rsidRDefault="00973F46" w:rsidP="000B3E7C">
      <w:pPr>
        <w:pStyle w:val="Textkrper"/>
        <w:rPr>
          <w:lang w:val="de-CH"/>
        </w:rPr>
      </w:pPr>
      <w:r w:rsidRPr="00957005">
        <w:rPr>
          <w:lang w:val="de-CH"/>
        </w:rPr>
        <w:t xml:space="preserve">In unserem Fall wäre der Stress also 1 – 0.977, also 2.3%, mithin sehr niedrig. Nur in 2.3% der Fälle würde die Lage im zweidimensionalen NMDS-Raum also das Ranking der Distanzen anders als das Ranking der Distanzen im ursprünglichen </w:t>
      </w:r>
      <w:r w:rsidRPr="00957005">
        <w:rPr>
          <w:i/>
          <w:lang w:val="de-CH"/>
        </w:rPr>
        <w:t>n</w:t>
      </w:r>
      <w:r w:rsidRPr="00957005">
        <w:rPr>
          <w:lang w:val="de-CH"/>
        </w:rPr>
        <w:t>-dimensionalen Hyperraum wiedergeben.</w:t>
      </w:r>
    </w:p>
    <w:p w14:paraId="1328E9C7" w14:textId="77777777" w:rsidR="00C16011" w:rsidRPr="00957005" w:rsidRDefault="00C16011" w:rsidP="001F6A5C">
      <w:pPr>
        <w:pStyle w:val="berschrift2"/>
      </w:pPr>
      <w:bookmarkStart w:id="147" w:name="_Toc117278872"/>
      <w:r w:rsidRPr="00957005">
        <w:t>Zusammenfassung</w:t>
      </w:r>
      <w:bookmarkEnd w:id="147"/>
    </w:p>
    <w:p w14:paraId="128B7749" w14:textId="77777777" w:rsidR="000B3E7C" w:rsidRPr="00957005" w:rsidRDefault="000B3E7C" w:rsidP="0095065E">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lang w:val="de-CH" w:eastAsia="en-GB"/>
        </w:rPr>
        <w:t>Ordinationen</w:t>
      </w:r>
      <w:r w:rsidRPr="00957005">
        <w:rPr>
          <w:rFonts w:ascii="Arial" w:eastAsia="Times New Roman" w:hAnsi="Arial" w:cs="Arial"/>
          <w:lang w:val="de-CH" w:eastAsia="en-GB"/>
        </w:rPr>
        <w:t xml:space="preserve"> sind im Kern </w:t>
      </w:r>
      <w:r w:rsidRPr="00957005">
        <w:rPr>
          <w:rFonts w:ascii="Arial" w:eastAsia="Times New Roman" w:hAnsi="Arial" w:cs="Arial"/>
          <w:b/>
          <w:lang w:val="de-CH" w:eastAsia="en-GB"/>
        </w:rPr>
        <w:t xml:space="preserve">deskriptive Verfahren für multivariate </w:t>
      </w:r>
      <w:r w:rsidRPr="00957005">
        <w:rPr>
          <w:rFonts w:ascii="Arial" w:eastAsia="Times New Roman" w:hAnsi="Arial" w:cs="Arial"/>
          <w:lang w:val="de-CH" w:eastAsia="en-GB"/>
        </w:rPr>
        <w:t xml:space="preserve">(abhängige) </w:t>
      </w:r>
      <w:r w:rsidRPr="00957005">
        <w:rPr>
          <w:rFonts w:ascii="Arial" w:eastAsia="Times New Roman" w:hAnsi="Arial" w:cs="Arial"/>
          <w:b/>
          <w:lang w:val="de-CH" w:eastAsia="en-GB"/>
        </w:rPr>
        <w:t>Variablen</w:t>
      </w:r>
      <w:r w:rsidRPr="00957005">
        <w:rPr>
          <w:rFonts w:ascii="Arial" w:eastAsia="Times New Roman" w:hAnsi="Arial" w:cs="Arial"/>
          <w:lang w:val="de-CH" w:eastAsia="en-GB"/>
        </w:rPr>
        <w:t xml:space="preserve"> und komplementär zu Cluster-Analysen.</w:t>
      </w:r>
    </w:p>
    <w:p w14:paraId="0B6BEC1C" w14:textId="77777777" w:rsidR="000B3E7C" w:rsidRPr="00957005" w:rsidRDefault="000B3E7C" w:rsidP="0095065E">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Ihre Ziele sind </w:t>
      </w:r>
      <w:r w:rsidRPr="00957005">
        <w:rPr>
          <w:rFonts w:ascii="Arial" w:eastAsia="Times New Roman" w:hAnsi="Arial" w:cs="Arial"/>
          <w:b/>
          <w:lang w:val="de-CH" w:eastAsia="en-GB"/>
        </w:rPr>
        <w:t>Dimensionsreduktion und Visualisierung</w:t>
      </w:r>
      <w:r w:rsidRPr="00957005">
        <w:rPr>
          <w:rFonts w:ascii="Arial" w:eastAsia="Times New Roman" w:hAnsi="Arial" w:cs="Arial"/>
          <w:lang w:val="de-CH" w:eastAsia="en-GB"/>
        </w:rPr>
        <w:t>.</w:t>
      </w:r>
    </w:p>
    <w:p w14:paraId="464DB7AD" w14:textId="77777777" w:rsidR="000B3E7C" w:rsidRPr="00957005" w:rsidRDefault="000B3E7C" w:rsidP="0095065E">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Die basale Form einer Ordination ist die </w:t>
      </w:r>
      <w:r w:rsidRPr="00957005">
        <w:rPr>
          <w:rFonts w:ascii="Arial" w:eastAsia="Times New Roman" w:hAnsi="Arial" w:cs="Arial"/>
          <w:b/>
          <w:lang w:val="de-CH" w:eastAsia="en-GB"/>
        </w:rPr>
        <w:t>PCA</w:t>
      </w:r>
      <w:r w:rsidRPr="00957005">
        <w:rPr>
          <w:rFonts w:ascii="Arial" w:eastAsia="Times New Roman" w:hAnsi="Arial" w:cs="Arial"/>
          <w:lang w:val="de-CH" w:eastAsia="en-GB"/>
        </w:rPr>
        <w:t>. Sie setzt</w:t>
      </w:r>
      <w:r w:rsidRPr="00957005">
        <w:rPr>
          <w:rFonts w:ascii="Arial" w:eastAsia="Times New Roman" w:hAnsi="Arial" w:cs="Arial"/>
          <w:b/>
          <w:lang w:val="de-CH" w:eastAsia="en-GB"/>
        </w:rPr>
        <w:t xml:space="preserve"> lineare Beziehungen und wenige Nullwerte</w:t>
      </w:r>
      <w:r w:rsidRPr="00957005">
        <w:rPr>
          <w:rFonts w:ascii="Arial" w:eastAsia="Times New Roman" w:hAnsi="Arial" w:cs="Arial"/>
          <w:lang w:val="de-CH" w:eastAsia="en-GB"/>
        </w:rPr>
        <w:t xml:space="preserve"> in der Matrix voraus.</w:t>
      </w:r>
    </w:p>
    <w:p w14:paraId="2E8C48F5" w14:textId="77777777" w:rsidR="000B3E7C" w:rsidRPr="00957005" w:rsidRDefault="000B3E7C" w:rsidP="0095065E">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lastRenderedPageBreak/>
        <w:t xml:space="preserve">Abgesehen von Visualisierungen kann man PCAs auch zum </w:t>
      </w:r>
      <w:r w:rsidRPr="00957005">
        <w:rPr>
          <w:rFonts w:ascii="Arial" w:eastAsia="Times New Roman" w:hAnsi="Arial" w:cs="Arial"/>
          <w:b/>
          <w:lang w:val="de-CH" w:eastAsia="en-GB"/>
        </w:rPr>
        <w:t xml:space="preserve">Generieren unkorrelierter synthetischer Variablen </w:t>
      </w:r>
      <w:r w:rsidRPr="00957005">
        <w:rPr>
          <w:rFonts w:ascii="Arial" w:eastAsia="Times New Roman" w:hAnsi="Arial" w:cs="Arial"/>
          <w:lang w:val="de-CH" w:eastAsia="en-GB"/>
        </w:rPr>
        <w:t>für nachfolgende multiple Regressionsanalysen verwenden.</w:t>
      </w:r>
    </w:p>
    <w:p w14:paraId="68AFAFC9" w14:textId="36927EE9" w:rsidR="0095065E" w:rsidRPr="00957005" w:rsidRDefault="0095065E" w:rsidP="0095065E">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 xml:space="preserve">Auf ökologische </w:t>
      </w:r>
      <w:r w:rsidR="00083879" w:rsidRPr="00957005">
        <w:rPr>
          <w:rFonts w:ascii="Arial" w:eastAsia="Times New Roman" w:hAnsi="Arial" w:cs="Arial"/>
          <w:lang w:val="de-CH" w:eastAsia="en-GB"/>
        </w:rPr>
        <w:t>Gemeinschafts-</w:t>
      </w:r>
      <w:r w:rsidRPr="00957005">
        <w:rPr>
          <w:rFonts w:ascii="Arial" w:eastAsia="Times New Roman" w:hAnsi="Arial" w:cs="Arial"/>
          <w:lang w:val="de-CH" w:eastAsia="en-GB"/>
        </w:rPr>
        <w:t xml:space="preserve">Daten angewandt, ergeben PCA und CA normalerweise einen </w:t>
      </w:r>
      <w:r w:rsidRPr="00957005">
        <w:rPr>
          <w:rFonts w:ascii="Arial" w:eastAsia="Times New Roman" w:hAnsi="Arial" w:cs="Arial"/>
          <w:b/>
          <w:lang w:val="de-CH" w:eastAsia="en-GB"/>
        </w:rPr>
        <w:t>Hufeisen-Effekt</w:t>
      </w:r>
      <w:r w:rsidRPr="00957005">
        <w:rPr>
          <w:rFonts w:ascii="Arial" w:eastAsia="Times New Roman" w:hAnsi="Arial" w:cs="Arial"/>
          <w:lang w:val="de-CH" w:eastAsia="en-GB"/>
        </w:rPr>
        <w:t>, wobei standörtlich besonders unähnliche Plots nahe beieinander zu liegen kommen.</w:t>
      </w:r>
    </w:p>
    <w:p w14:paraId="36F7960D" w14:textId="77777777" w:rsidR="0095065E" w:rsidRPr="00957005" w:rsidRDefault="0095065E" w:rsidP="0095065E">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lang w:val="de-CH" w:eastAsia="en-GB"/>
        </w:rPr>
        <w:t>DCA und NMDS</w:t>
      </w:r>
      <w:r w:rsidRPr="00957005">
        <w:rPr>
          <w:rFonts w:ascii="Arial" w:eastAsia="Times New Roman" w:hAnsi="Arial" w:cs="Arial"/>
          <w:lang w:val="de-CH" w:eastAsia="en-GB"/>
        </w:rPr>
        <w:t xml:space="preserve"> versuchen das zu verhindern, indem sie entweder das Hufeisen «herausrechnen» oder von vornherein nur mit Rängen arbeiten.</w:t>
      </w:r>
    </w:p>
    <w:p w14:paraId="605ECF26" w14:textId="77777777" w:rsidR="00E43461" w:rsidRPr="00957005" w:rsidRDefault="00E43461" w:rsidP="001F6A5C">
      <w:pPr>
        <w:pStyle w:val="berschrift2"/>
      </w:pPr>
      <w:bookmarkStart w:id="148" w:name="_Toc117278873"/>
      <w:r w:rsidRPr="00957005">
        <w:t>Weiterführende Literatur</w:t>
      </w:r>
      <w:bookmarkEnd w:id="148"/>
    </w:p>
    <w:p w14:paraId="771319AE" w14:textId="77777777" w:rsidR="00635C2B" w:rsidRPr="00957005" w:rsidRDefault="00635C2B" w:rsidP="00635C2B">
      <w:pPr>
        <w:pStyle w:val="Literatur"/>
        <w:rPr>
          <w:b/>
          <w:highlight w:val="white"/>
          <w:lang w:val="de-CH"/>
        </w:rPr>
      </w:pPr>
      <w:r w:rsidRPr="00957005">
        <w:rPr>
          <w:b/>
          <w:highlight w:val="white"/>
          <w:lang w:val="de-CH"/>
        </w:rPr>
        <w:t xml:space="preserve">Borcard, D., Gillet, F. &amp; Legendre, P. 2018. </w:t>
      </w:r>
      <w:r w:rsidRPr="00957005">
        <w:rPr>
          <w:b/>
          <w:i/>
          <w:highlight w:val="white"/>
          <w:lang w:val="de-CH"/>
        </w:rPr>
        <w:t>Numerical ecology with R</w:t>
      </w:r>
      <w:r w:rsidRPr="00957005">
        <w:rPr>
          <w:b/>
          <w:highlight w:val="white"/>
          <w:lang w:val="de-CH"/>
        </w:rPr>
        <w:t>. 2nd ed. Springer, Cham: 435 pp. [mit R]</w:t>
      </w:r>
    </w:p>
    <w:p w14:paraId="32CD2C89" w14:textId="77777777" w:rsidR="00635C2B" w:rsidRPr="00957005" w:rsidRDefault="00635C2B" w:rsidP="00635C2B">
      <w:pPr>
        <w:pStyle w:val="Literatur"/>
        <w:rPr>
          <w:highlight w:val="white"/>
          <w:lang w:val="de-CH"/>
        </w:rPr>
      </w:pPr>
      <w:r w:rsidRPr="00957005">
        <w:rPr>
          <w:highlight w:val="white"/>
          <w:lang w:val="de-CH"/>
        </w:rPr>
        <w:t xml:space="preserve">Crawley, M.J. 2013. </w:t>
      </w:r>
      <w:r w:rsidRPr="00957005">
        <w:rPr>
          <w:i/>
          <w:highlight w:val="white"/>
          <w:lang w:val="de-CH"/>
        </w:rPr>
        <w:t>The R book</w:t>
      </w:r>
      <w:r w:rsidRPr="00957005">
        <w:rPr>
          <w:highlight w:val="white"/>
          <w:lang w:val="de-CH"/>
        </w:rPr>
        <w:t>. 2nd ed. John Wiley &amp; Sons, Chichester, UK: 1051 pp. [mit R]</w:t>
      </w:r>
    </w:p>
    <w:p w14:paraId="04325512" w14:textId="77777777" w:rsidR="00635C2B" w:rsidRPr="00957005" w:rsidRDefault="00635C2B" w:rsidP="00635C2B">
      <w:pPr>
        <w:pStyle w:val="Literatur"/>
        <w:rPr>
          <w:highlight w:val="white"/>
          <w:lang w:val="de-CH"/>
        </w:rPr>
      </w:pPr>
      <w:r w:rsidRPr="00957005">
        <w:rPr>
          <w:highlight w:val="white"/>
          <w:lang w:val="de-CH"/>
        </w:rPr>
        <w:t xml:space="preserve">Everitt, B. &amp; Hothorn, T. 2011. </w:t>
      </w:r>
      <w:r w:rsidRPr="00957005">
        <w:rPr>
          <w:i/>
          <w:highlight w:val="white"/>
          <w:lang w:val="de-CH"/>
        </w:rPr>
        <w:t>An introduction to applied multivariate analysis with R</w:t>
      </w:r>
      <w:r w:rsidRPr="00957005">
        <w:rPr>
          <w:highlight w:val="white"/>
          <w:lang w:val="de-CH"/>
        </w:rPr>
        <w:t xml:space="preserve">. Springer, New York: 273 pp. [mit R] </w:t>
      </w:r>
    </w:p>
    <w:p w14:paraId="19F64A17" w14:textId="3B396318" w:rsidR="00635C2B" w:rsidRPr="00957005" w:rsidRDefault="00635C2B" w:rsidP="00635C2B">
      <w:pPr>
        <w:pStyle w:val="Literatur"/>
        <w:rPr>
          <w:highlight w:val="white"/>
          <w:lang w:val="de-CH"/>
        </w:rPr>
      </w:pPr>
      <w:r w:rsidRPr="00957005">
        <w:rPr>
          <w:highlight w:val="white"/>
          <w:lang w:val="de-CH"/>
        </w:rPr>
        <w:t xml:space="preserve">Leyer, I. &amp; Wesche, K. 2007. </w:t>
      </w:r>
      <w:r w:rsidRPr="00957005">
        <w:rPr>
          <w:i/>
          <w:highlight w:val="white"/>
          <w:lang w:val="de-CH"/>
        </w:rPr>
        <w:t>Multivariate Statistik in der Ökologie</w:t>
      </w:r>
      <w:r w:rsidRPr="00957005">
        <w:rPr>
          <w:highlight w:val="white"/>
          <w:lang w:val="de-CH"/>
        </w:rPr>
        <w:t>. Springer, Berlin: 221 pp. [einfache Erklärung von Ordinationsmethoden</w:t>
      </w:r>
      <w:r w:rsidR="007C6EE9" w:rsidRPr="00957005">
        <w:rPr>
          <w:highlight w:val="white"/>
          <w:lang w:val="de-CH"/>
        </w:rPr>
        <w:t>, ohne R</w:t>
      </w:r>
      <w:r w:rsidRPr="00957005">
        <w:rPr>
          <w:highlight w:val="white"/>
          <w:lang w:val="de-CH"/>
        </w:rPr>
        <w:t>]</w:t>
      </w:r>
    </w:p>
    <w:p w14:paraId="188510D3" w14:textId="239B5AE0" w:rsidR="00635C2B" w:rsidRPr="00957005" w:rsidRDefault="00635C2B" w:rsidP="00635C2B">
      <w:pPr>
        <w:pStyle w:val="Literatur"/>
        <w:rPr>
          <w:highlight w:val="white"/>
          <w:lang w:val="de-CH"/>
        </w:rPr>
      </w:pPr>
      <w:r w:rsidRPr="00957005">
        <w:rPr>
          <w:highlight w:val="white"/>
          <w:lang w:val="de-CH"/>
        </w:rPr>
        <w:t xml:space="preserve">McCune, B., Grace, J.B. &amp; Urban, D.L. 2002. </w:t>
      </w:r>
      <w:r w:rsidRPr="00957005">
        <w:rPr>
          <w:i/>
          <w:highlight w:val="white"/>
          <w:lang w:val="de-CH"/>
        </w:rPr>
        <w:t>Analysis of ecological communities</w:t>
      </w:r>
      <w:r w:rsidRPr="00957005">
        <w:rPr>
          <w:highlight w:val="white"/>
          <w:lang w:val="de-CH"/>
        </w:rPr>
        <w:t>. MjM Software Design, Gleneden Beach, Oregon, US: 300 pp. [gut erklärte und detaillierte Einführung in Ordinationen u.a.</w:t>
      </w:r>
      <w:r w:rsidR="007C6EE9" w:rsidRPr="00957005">
        <w:rPr>
          <w:highlight w:val="white"/>
          <w:lang w:val="de-CH"/>
        </w:rPr>
        <w:t>, ohne R</w:t>
      </w:r>
      <w:r w:rsidRPr="00957005">
        <w:rPr>
          <w:highlight w:val="white"/>
          <w:lang w:val="de-CH"/>
        </w:rPr>
        <w:t>]</w:t>
      </w:r>
    </w:p>
    <w:p w14:paraId="43E33888" w14:textId="77777777" w:rsidR="00635C2B" w:rsidRPr="00957005" w:rsidRDefault="00635C2B" w:rsidP="00635C2B">
      <w:pPr>
        <w:pStyle w:val="Literatur"/>
        <w:rPr>
          <w:highlight w:val="white"/>
          <w:lang w:val="de-CH"/>
        </w:rPr>
      </w:pPr>
      <w:r w:rsidRPr="00957005">
        <w:rPr>
          <w:highlight w:val="white"/>
          <w:lang w:val="de-CH"/>
        </w:rPr>
        <w:t xml:space="preserve">Oksanen, L. 2015. </w:t>
      </w:r>
      <w:r w:rsidRPr="00957005">
        <w:rPr>
          <w:i/>
          <w:highlight w:val="white"/>
          <w:lang w:val="de-CH"/>
        </w:rPr>
        <w:t>Multivariate analysis of ecological communities in R: vegan tutorial</w:t>
      </w:r>
      <w:r w:rsidRPr="00957005">
        <w:rPr>
          <w:highlight w:val="white"/>
          <w:lang w:val="de-CH"/>
        </w:rPr>
        <w:t xml:space="preserve">. URL: </w:t>
      </w:r>
      <w:hyperlink r:id="rId114" w:history="1">
        <w:r w:rsidR="007C6EE9" w:rsidRPr="00957005">
          <w:rPr>
            <w:highlight w:val="white"/>
            <w:lang w:val="de-CH"/>
          </w:rPr>
          <w:t>http://cc.oulu.fi/~jarioksa/opetus/metodi/vegantutor.pdf</w:t>
        </w:r>
      </w:hyperlink>
      <w:r w:rsidRPr="00957005">
        <w:rPr>
          <w:highlight w:val="white"/>
          <w:lang w:val="de-CH"/>
        </w:rPr>
        <w:t xml:space="preserve">.  [gute Einführung in das R-package </w:t>
      </w:r>
      <w:r w:rsidRPr="00957005">
        <w:rPr>
          <w:i/>
          <w:highlight w:val="white"/>
          <w:lang w:val="de-CH"/>
        </w:rPr>
        <w:t>vegan</w:t>
      </w:r>
      <w:r w:rsidRPr="00957005">
        <w:rPr>
          <w:highlight w:val="white"/>
          <w:lang w:val="de-CH"/>
        </w:rPr>
        <w:t xml:space="preserve"> mit vielen Ordinationsmethoden]</w:t>
      </w:r>
    </w:p>
    <w:p w14:paraId="1DEFE368" w14:textId="16F3BBEA" w:rsidR="008D7051" w:rsidRPr="00957005" w:rsidRDefault="008D7051" w:rsidP="008D7051">
      <w:pPr>
        <w:pStyle w:val="Literatur"/>
        <w:tabs>
          <w:tab w:val="right" w:pos="9639"/>
        </w:tabs>
        <w:rPr>
          <w:szCs w:val="21"/>
          <w:lang w:val="de-CH"/>
        </w:rPr>
      </w:pPr>
      <w:r w:rsidRPr="00957005">
        <w:rPr>
          <w:szCs w:val="21"/>
          <w:lang w:val="de-CH"/>
        </w:rPr>
        <w:t xml:space="preserve">Wildi, O. 2013. </w:t>
      </w:r>
      <w:r w:rsidRPr="00957005">
        <w:rPr>
          <w:i/>
          <w:szCs w:val="21"/>
          <w:lang w:val="de-CH"/>
        </w:rPr>
        <w:t>Data analysis in vegetation ecology</w:t>
      </w:r>
      <w:r w:rsidRPr="00957005">
        <w:rPr>
          <w:szCs w:val="21"/>
          <w:lang w:val="de-CH"/>
        </w:rPr>
        <w:t>. 2nd ed.Wiley-Blackwell, Chichester, UK: 301 pp. [mit R]</w:t>
      </w:r>
    </w:p>
    <w:p w14:paraId="7EFC96FD" w14:textId="77777777" w:rsidR="00635C2B" w:rsidRPr="00957005" w:rsidRDefault="00635C2B" w:rsidP="00635C2B">
      <w:pPr>
        <w:pStyle w:val="Literatur"/>
        <w:rPr>
          <w:highlight w:val="white"/>
          <w:lang w:val="de-CH"/>
        </w:rPr>
      </w:pPr>
      <w:r w:rsidRPr="00957005">
        <w:rPr>
          <w:highlight w:val="white"/>
          <w:lang w:val="de-CH"/>
        </w:rPr>
        <w:t xml:space="preserve">Wildi, O. 2017. </w:t>
      </w:r>
      <w:r w:rsidRPr="00957005">
        <w:rPr>
          <w:i/>
          <w:highlight w:val="white"/>
          <w:lang w:val="de-CH"/>
        </w:rPr>
        <w:t>Data analysis in vegetation ecology</w:t>
      </w:r>
      <w:r w:rsidRPr="00957005">
        <w:rPr>
          <w:highlight w:val="white"/>
          <w:lang w:val="de-CH"/>
        </w:rPr>
        <w:t>. 3rd ed. CABI, Wallingford, UK: 333 pp. [mit R]</w:t>
      </w:r>
    </w:p>
    <w:p w14:paraId="58AD3FD2" w14:textId="6EDBE159" w:rsidR="0013224B" w:rsidRPr="00957005" w:rsidRDefault="0013224B" w:rsidP="001F6A5C">
      <w:pPr>
        <w:pStyle w:val="berschrift2"/>
      </w:pPr>
      <w:bookmarkStart w:id="149" w:name="_Toc117278874"/>
      <w:r w:rsidRPr="00957005">
        <w:t>Quellen der Beispiele</w:t>
      </w:r>
      <w:bookmarkEnd w:id="149"/>
    </w:p>
    <w:p w14:paraId="09A40B12" w14:textId="22CF4BB8" w:rsidR="0013224B" w:rsidRPr="00957005" w:rsidRDefault="0013224B" w:rsidP="0013224B">
      <w:pPr>
        <w:pStyle w:val="Literatur"/>
        <w:rPr>
          <w:highlight w:val="white"/>
          <w:lang w:val="de-CH"/>
        </w:rPr>
      </w:pPr>
      <w:r w:rsidRPr="00957005">
        <w:rPr>
          <w:highlight w:val="white"/>
          <w:lang w:val="de-CH"/>
        </w:rPr>
        <w:t xml:space="preserve">Bruelheide, H., Dengler, J., Purschke, O., Lenoir, J., Jiménez-Alfaro, B., Hennekens, S.M., Botta-Dukát, Z., Chytrý, M., Field, R., </w:t>
      </w:r>
      <w:r w:rsidR="00CA5053" w:rsidRPr="00957005">
        <w:rPr>
          <w:highlight w:val="white"/>
          <w:lang w:val="de-CH"/>
        </w:rPr>
        <w:t>(…) &amp;</w:t>
      </w:r>
      <w:r w:rsidRPr="00957005">
        <w:rPr>
          <w:highlight w:val="white"/>
          <w:lang w:val="de-CH"/>
        </w:rPr>
        <w:t xml:space="preserve"> Jandt, U. 2018. Global trait–environment relationships of plant communities.</w:t>
      </w:r>
      <w:r w:rsidRPr="00957005">
        <w:rPr>
          <w:i/>
          <w:highlight w:val="white"/>
          <w:lang w:val="de-CH"/>
        </w:rPr>
        <w:t xml:space="preserve"> Nature Ecology and Evolution</w:t>
      </w:r>
      <w:r w:rsidRPr="00957005">
        <w:rPr>
          <w:highlight w:val="white"/>
          <w:lang w:val="de-CH"/>
        </w:rPr>
        <w:t xml:space="preserve"> 2: 1906–1917.</w:t>
      </w:r>
    </w:p>
    <w:p w14:paraId="6929D5D7" w14:textId="59C51C0C" w:rsidR="000429FE" w:rsidRPr="00957005" w:rsidRDefault="00237FAE" w:rsidP="006D784B">
      <w:pPr>
        <w:pStyle w:val="Literatur"/>
        <w:rPr>
          <w:highlight w:val="white"/>
          <w:lang w:val="de-CH"/>
        </w:rPr>
      </w:pPr>
      <w:r w:rsidRPr="00957005">
        <w:rPr>
          <w:highlight w:val="white"/>
          <w:lang w:val="de-CH"/>
        </w:rPr>
        <w:t>Díaz, S.</w:t>
      </w:r>
      <w:r w:rsidR="00A6219C" w:rsidRPr="00957005">
        <w:rPr>
          <w:highlight w:val="white"/>
          <w:lang w:val="de-CH"/>
        </w:rPr>
        <w:t xml:space="preserve">, Kattge, J., </w:t>
      </w:r>
      <w:r w:rsidR="00431B98" w:rsidRPr="00957005">
        <w:rPr>
          <w:highlight w:val="white"/>
          <w:lang w:val="de-CH"/>
        </w:rPr>
        <w:t>Cornelissen, J.H.C., Wright, I.J., Lavorel, S., Dray, S., Reu, B., Kleyer, M., Wirth, C.</w:t>
      </w:r>
      <w:r w:rsidR="00A6219C" w:rsidRPr="00957005">
        <w:rPr>
          <w:highlight w:val="white"/>
          <w:lang w:val="de-CH"/>
        </w:rPr>
        <w:t>(…) &amp; Gorné, L.D.</w:t>
      </w:r>
      <w:r w:rsidRPr="00957005">
        <w:rPr>
          <w:highlight w:val="white"/>
          <w:lang w:val="de-CH"/>
        </w:rPr>
        <w:t xml:space="preserve"> 2016.</w:t>
      </w:r>
      <w:r w:rsidRPr="00957005">
        <w:rPr>
          <w:lang w:val="de-CH"/>
        </w:rPr>
        <w:t xml:space="preserve"> </w:t>
      </w:r>
      <w:r w:rsidR="00A6219C" w:rsidRPr="00957005">
        <w:rPr>
          <w:lang w:val="de-CH"/>
        </w:rPr>
        <w:t>The global spectrum of plant form and function</w:t>
      </w:r>
      <w:r w:rsidRPr="00957005">
        <w:rPr>
          <w:lang w:val="de-CH"/>
        </w:rPr>
        <w:t xml:space="preserve">. </w:t>
      </w:r>
      <w:r w:rsidRPr="00957005">
        <w:rPr>
          <w:i/>
          <w:highlight w:val="white"/>
          <w:lang w:val="de-CH"/>
        </w:rPr>
        <w:t>Nature</w:t>
      </w:r>
      <w:r w:rsidRPr="00957005">
        <w:rPr>
          <w:highlight w:val="white"/>
          <w:lang w:val="de-CH"/>
        </w:rPr>
        <w:t xml:space="preserve"> 529: 167–171.</w:t>
      </w:r>
    </w:p>
    <w:p w14:paraId="4F486943" w14:textId="795ABAA5" w:rsidR="00E379AC" w:rsidRPr="00957005" w:rsidRDefault="004B0AD0" w:rsidP="006D784B">
      <w:pPr>
        <w:pStyle w:val="berschrift1"/>
        <w:rPr>
          <w:lang w:val="de-CH"/>
        </w:rPr>
      </w:pPr>
      <w:bookmarkStart w:id="150" w:name="_Toc117278875"/>
      <w:r w:rsidRPr="00957005">
        <w:rPr>
          <w:b w:val="0"/>
          <w:lang w:val="de-CH"/>
        </w:rPr>
        <w:lastRenderedPageBreak/>
        <w:t>Statistik</w:t>
      </w:r>
      <w:r w:rsidR="00E379AC" w:rsidRPr="00957005">
        <w:rPr>
          <w:b w:val="0"/>
          <w:lang w:val="de-CH"/>
        </w:rPr>
        <w:t xml:space="preserve"> </w:t>
      </w:r>
      <w:r w:rsidR="00FA5728" w:rsidRPr="00957005">
        <w:rPr>
          <w:b w:val="0"/>
          <w:lang w:val="de-CH"/>
        </w:rPr>
        <w:t>7</w:t>
      </w:r>
      <w:r w:rsidRPr="00957005">
        <w:rPr>
          <w:b w:val="0"/>
          <w:lang w:val="de-CH"/>
        </w:rPr>
        <w:t>:</w:t>
      </w:r>
      <w:r w:rsidRPr="00957005">
        <w:rPr>
          <w:b w:val="0"/>
          <w:lang w:val="de-CH"/>
        </w:rPr>
        <w:br/>
      </w:r>
      <w:r w:rsidRPr="00957005">
        <w:rPr>
          <w:lang w:val="de-CH"/>
        </w:rPr>
        <w:t>Ordinationen II</w:t>
      </w:r>
      <w:bookmarkEnd w:id="150"/>
    </w:p>
    <w:p w14:paraId="27FB1B50" w14:textId="77777777" w:rsidR="00E379AC" w:rsidRPr="00957005" w:rsidRDefault="004B0AD0" w:rsidP="006D784B">
      <w:pPr>
        <w:pStyle w:val="Textkrper"/>
        <w:rPr>
          <w:b/>
          <w:lang w:val="de-CH"/>
        </w:rPr>
      </w:pPr>
      <w:r w:rsidRPr="00957005">
        <w:rPr>
          <w:b/>
          <w:lang w:val="de-CH"/>
        </w:rPr>
        <w:t xml:space="preserve">In Statistik 7 beschäftigen wir uns zunächst damit, wie wir Ordinationsdiagramme informativer gestalten können, etwa durch die Beschriftung der Beobachtunge, post-hoc-Projektion der Prädiktorvariablen oder </w:t>
      </w:r>
      <w:r w:rsidRPr="00957005">
        <w:rPr>
          <w:b/>
          <w:i/>
          <w:lang w:val="de-CH"/>
        </w:rPr>
        <w:t>Response surfaces</w:t>
      </w:r>
      <w:r w:rsidRPr="00957005">
        <w:rPr>
          <w:b/>
          <w:lang w:val="de-CH"/>
        </w:rPr>
        <w:t xml:space="preserve">. Während wir bislang mit </w:t>
      </w:r>
      <w:r w:rsidRPr="00957005">
        <w:rPr>
          <w:b/>
          <w:i/>
          <w:lang w:val="de-CH"/>
        </w:rPr>
        <w:t>«unconstrained»</w:t>
      </w:r>
      <w:r w:rsidRPr="00957005">
        <w:rPr>
          <w:b/>
          <w:lang w:val="de-CH"/>
        </w:rPr>
        <w:t xml:space="preserve"> Ordinationen gearbeitet haben, welche die Gesamtvariabilität in den Beobachtungen visualisieren, beschränken die jeweiligen </w:t>
      </w:r>
      <w:r w:rsidRPr="00957005">
        <w:rPr>
          <w:b/>
          <w:i/>
          <w:lang w:val="de-CH"/>
        </w:rPr>
        <w:t>«constrained»-</w:t>
      </w:r>
      <w:r w:rsidRPr="00957005">
        <w:rPr>
          <w:b/>
          <w:lang w:val="de-CH"/>
        </w:rPr>
        <w:t xml:space="preserve">Varianten derselben Ordinationsmethoden die Betrachtung auf den Teil der Variabilität, welcher durch eine Linearkombination der berücksichtigen Prädiktoren erklärt werden kann. Wir beschäftigen uns im Detail mit der Redundanz-Analyse (RDA), der </w:t>
      </w:r>
      <w:r w:rsidRPr="00957005">
        <w:rPr>
          <w:b/>
          <w:i/>
          <w:lang w:val="de-CH"/>
        </w:rPr>
        <w:t>«constrained»</w:t>
      </w:r>
      <w:r w:rsidRPr="00957005">
        <w:rPr>
          <w:b/>
          <w:lang w:val="de-CH"/>
        </w:rPr>
        <w:t>-Variante der PCA und gehen einen kompletten analytischen Ablauf mit Aufbereitung, Interpretation und Visualisierung der Ergebnisse am Beispiel eines gemeinschaftsökologischen Datensatzes (Fischgesellschaften und Umweltfaktoren im Jura-Fluss Doubs) durch.</w:t>
      </w:r>
    </w:p>
    <w:p w14:paraId="67539C15" w14:textId="77777777" w:rsidR="00FD19D3" w:rsidRPr="00957005" w:rsidRDefault="00FD19D3" w:rsidP="001F6A5C">
      <w:pPr>
        <w:pStyle w:val="berschrift2"/>
      </w:pPr>
      <w:bookmarkStart w:id="151" w:name="_Toc117278876"/>
      <w:r w:rsidRPr="00957005">
        <w:t>Lernziele</w:t>
      </w:r>
      <w:bookmarkEnd w:id="151"/>
    </w:p>
    <w:p w14:paraId="0D97D189" w14:textId="77777777" w:rsidR="00FD19D3" w:rsidRPr="00957005" w:rsidRDefault="00FD19D3" w:rsidP="006D784B">
      <w:pPr>
        <w:contextualSpacing/>
        <w:textAlignment w:val="baseline"/>
        <w:rPr>
          <w:rFonts w:ascii="Arial" w:eastAsia="Times New Roman" w:hAnsi="Arial" w:cs="Arial"/>
          <w:i/>
          <w:lang w:val="de-CH" w:eastAsia="en-GB"/>
        </w:rPr>
      </w:pPr>
      <w:r w:rsidRPr="00957005">
        <w:rPr>
          <w:rFonts w:ascii="Arial" w:eastAsiaTheme="minorEastAsia" w:hAnsi="Arial" w:cs="Arial"/>
          <w:i/>
          <w:color w:val="000000" w:themeColor="text1"/>
          <w:lang w:val="de-CH" w:eastAsia="en-GB"/>
        </w:rPr>
        <w:t>Ihr…</w:t>
      </w:r>
    </w:p>
    <w:p w14:paraId="648CF11B" w14:textId="77777777" w:rsidR="005563D6" w:rsidRPr="00957005" w:rsidRDefault="005563D6" w:rsidP="005563D6">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wisst, wie man durch post-hoc gefittete Umweltvariablen (als Vektoren oder response surfaces) </w:t>
      </w:r>
      <w:r w:rsidRPr="00957005">
        <w:rPr>
          <w:rFonts w:ascii="Arial" w:eastAsia="MS PGothic" w:hAnsi="Arial" w:cs="Arial"/>
          <w:b/>
          <w:i/>
          <w:iCs/>
          <w:color w:val="000000" w:themeColor="text1"/>
          <w:lang w:val="de-CH" w:eastAsia="en-GB"/>
        </w:rPr>
        <w:t>Ordinationen informativer machen</w:t>
      </w:r>
      <w:r w:rsidRPr="00957005">
        <w:rPr>
          <w:rFonts w:ascii="Arial" w:eastAsia="MS PGothic" w:hAnsi="Arial" w:cs="Arial"/>
          <w:i/>
          <w:iCs/>
          <w:color w:val="000000" w:themeColor="text1"/>
          <w:lang w:val="de-CH" w:eastAsia="en-GB"/>
        </w:rPr>
        <w:t xml:space="preserve"> kann;</w:t>
      </w:r>
    </w:p>
    <w:p w14:paraId="0E0A7772" w14:textId="2AF289D7" w:rsidR="005563D6" w:rsidRPr="00957005" w:rsidRDefault="005563D6" w:rsidP="005563D6">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habt verstanden, was </w:t>
      </w:r>
      <w:r w:rsidRPr="00957005">
        <w:rPr>
          <w:rFonts w:ascii="Arial" w:eastAsia="MS PGothic" w:hAnsi="Arial" w:cs="Arial"/>
          <w:b/>
          <w:i/>
          <w:iCs/>
          <w:color w:val="000000" w:themeColor="text1"/>
          <w:lang w:val="de-CH" w:eastAsia="en-GB"/>
        </w:rPr>
        <w:t>«constrained» Ordinationen</w:t>
      </w:r>
      <w:r w:rsidRPr="00957005">
        <w:rPr>
          <w:rFonts w:ascii="Arial" w:eastAsia="MS PGothic" w:hAnsi="Arial" w:cs="Arial"/>
          <w:i/>
          <w:iCs/>
          <w:color w:val="000000" w:themeColor="text1"/>
          <w:lang w:val="de-CH" w:eastAsia="en-GB"/>
        </w:rPr>
        <w:t xml:space="preserve"> von </w:t>
      </w:r>
      <w:r w:rsidRPr="00957005">
        <w:rPr>
          <w:rFonts w:ascii="Arial" w:eastAsia="MS PGothic" w:hAnsi="Arial" w:cs="Arial"/>
          <w:b/>
          <w:i/>
          <w:iCs/>
          <w:color w:val="000000" w:themeColor="text1"/>
          <w:lang w:val="de-CH" w:eastAsia="en-GB"/>
        </w:rPr>
        <w:t>normalen Ordinationen</w:t>
      </w:r>
      <w:r w:rsidRPr="00957005">
        <w:rPr>
          <w:rFonts w:ascii="Arial" w:eastAsia="MS PGothic" w:hAnsi="Arial" w:cs="Arial"/>
          <w:i/>
          <w:iCs/>
          <w:color w:val="000000" w:themeColor="text1"/>
          <w:lang w:val="de-CH" w:eastAsia="en-GB"/>
        </w:rPr>
        <w:t xml:space="preserve"> unterscheidet; und </w:t>
      </w:r>
    </w:p>
    <w:p w14:paraId="429513B3" w14:textId="77777777" w:rsidR="005563D6" w:rsidRPr="00957005" w:rsidRDefault="005563D6" w:rsidP="005563D6">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könnt eine </w:t>
      </w:r>
      <w:r w:rsidRPr="00957005">
        <w:rPr>
          <w:rFonts w:ascii="Arial" w:eastAsia="MS PGothic" w:hAnsi="Arial" w:cs="Arial"/>
          <w:b/>
          <w:i/>
          <w:iCs/>
          <w:color w:val="000000" w:themeColor="text1"/>
          <w:lang w:val="de-CH" w:eastAsia="en-GB"/>
        </w:rPr>
        <w:t>RDA anwenden und ihre Ergebnisse interpretieren</w:t>
      </w:r>
      <w:r w:rsidRPr="00957005">
        <w:rPr>
          <w:rFonts w:ascii="Arial" w:eastAsia="MS PGothic" w:hAnsi="Arial" w:cs="Arial"/>
          <w:i/>
          <w:iCs/>
          <w:color w:val="000000" w:themeColor="text1"/>
          <w:lang w:val="de-CH" w:eastAsia="en-GB"/>
        </w:rPr>
        <w:t>, um einen multivariaten Datensatz effektiv zu analysieren.</w:t>
      </w:r>
    </w:p>
    <w:p w14:paraId="15C3E68D" w14:textId="13DFFE29" w:rsidR="00E379AC" w:rsidRPr="00957005" w:rsidRDefault="009E256C" w:rsidP="001F6A5C">
      <w:pPr>
        <w:pStyle w:val="berschrift2"/>
      </w:pPr>
      <w:bookmarkStart w:id="152" w:name="_Toc117278877"/>
      <w:r w:rsidRPr="00957005">
        <w:t>Interpretation von Ordinationsergebnissen</w:t>
      </w:r>
      <w:bookmarkEnd w:id="152"/>
    </w:p>
    <w:p w14:paraId="043D5757" w14:textId="627325B0" w:rsidR="00926DBF" w:rsidRPr="00957005" w:rsidRDefault="00926DBF" w:rsidP="00E61655">
      <w:pPr>
        <w:pStyle w:val="berschrift3"/>
      </w:pPr>
      <w:bookmarkStart w:id="153" w:name="_Toc117278878"/>
      <w:r w:rsidRPr="00957005">
        <w:t>Beschriftung der Variablen</w:t>
      </w:r>
      <w:bookmarkEnd w:id="153"/>
    </w:p>
    <w:p w14:paraId="404C49EC" w14:textId="4A875011" w:rsidR="00926DBF" w:rsidRPr="00957005" w:rsidRDefault="00E61655" w:rsidP="00926DBF">
      <w:pPr>
        <w:pStyle w:val="Textkrper"/>
        <w:rPr>
          <w:lang w:val="de-CH"/>
        </w:rPr>
      </w:pPr>
      <w:r w:rsidRPr="00957005">
        <w:rPr>
          <w:lang w:val="de-CH"/>
        </w:rPr>
        <w:t>Die Interpretation eines Ordinationsdiagram</w:t>
      </w:r>
      <w:r w:rsidR="00FF26B9" w:rsidRPr="00957005">
        <w:rPr>
          <w:lang w:val="de-CH"/>
        </w:rPr>
        <w:t>m</w:t>
      </w:r>
      <w:r w:rsidRPr="00957005">
        <w:rPr>
          <w:lang w:val="de-CH"/>
        </w:rPr>
        <w:t xml:space="preserve">s wird durch Beschriftung der Variablen (und ggf. der Beobachtungen) wesentlich unterstützt. </w:t>
      </w:r>
      <w:r w:rsidR="00317843" w:rsidRPr="00957005">
        <w:rPr>
          <w:lang w:val="de-CH"/>
        </w:rPr>
        <w:t xml:space="preserve">Bei der Ordination von gemeinschaftsökologischen Daten stellen allerdings die grosse Zahl der Artnamen und ihre grosse Länge eine Herausforderung dar. Wenn man in unserem Moordatensatz aus der letzten Lektion mit seinen 119 Arten einfach alle ungefiltert und ungekürzt in das Diagramm </w:t>
      </w:r>
      <w:r w:rsidR="00C116CD" w:rsidRPr="00957005">
        <w:rPr>
          <w:lang w:val="de-CH"/>
        </w:rPr>
        <w:t>plotten würde, wären weder die Punkte des Diagramms erkennbar, noch die Namen lesbar. Insofern bietet es sich an, eine Teilmenge besonders aussagekräftiger Arten (d.</w:t>
      </w:r>
      <w:r w:rsidR="002B46EE" w:rsidRPr="00957005">
        <w:rPr>
          <w:lang w:val="de-CH"/>
        </w:rPr>
        <w:t xml:space="preserve"> h. Variablen) auszuwählen. Mit dem in </w:t>
      </w:r>
      <w:r w:rsidR="002B46EE" w:rsidRPr="00957005">
        <w:rPr>
          <w:rFonts w:ascii="Courier New" w:hAnsi="Courier New" w:cs="Courier New"/>
          <w:lang w:val="de-CH"/>
        </w:rPr>
        <w:t>vegan</w:t>
      </w:r>
      <w:r w:rsidR="002B46EE" w:rsidRPr="00957005">
        <w:rPr>
          <w:lang w:val="de-CH"/>
        </w:rPr>
        <w:t xml:space="preserve"> implementierten Befehl </w:t>
      </w:r>
      <w:r w:rsidR="002B46EE" w:rsidRPr="00957005">
        <w:rPr>
          <w:rFonts w:ascii="Courier New" w:hAnsi="Courier New" w:cs="Courier New"/>
          <w:lang w:val="de-CH"/>
        </w:rPr>
        <w:t>make.cepnames</w:t>
      </w:r>
      <w:r w:rsidR="002B46EE" w:rsidRPr="00957005">
        <w:rPr>
          <w:lang w:val="de-CH"/>
        </w:rPr>
        <w:t xml:space="preserve"> werden diese auf 8 Buchstaben gekürzt (4 vom Gattungsnamen und 4 vom Artepithet), was in fast allen Fällen eindeutig ist</w:t>
      </w:r>
      <w:r w:rsidR="00C4470A" w:rsidRPr="00957005">
        <w:rPr>
          <w:lang w:val="de-CH"/>
        </w:rPr>
        <w:t>. Zudem kann man die relative Position der Beschriftung zum jeweiligen Punkt</w:t>
      </w:r>
      <w:r w:rsidR="00265BBB" w:rsidRPr="00957005">
        <w:rPr>
          <w:lang w:val="de-CH"/>
        </w:rPr>
        <w:t xml:space="preserve"> durch den Parameter </w:t>
      </w:r>
      <w:r w:rsidR="00265BBB" w:rsidRPr="00957005">
        <w:rPr>
          <w:rFonts w:ascii="Courier New" w:hAnsi="Courier New" w:cs="Courier New"/>
          <w:lang w:val="de-CH"/>
        </w:rPr>
        <w:t>pos</w:t>
      </w:r>
      <w:r w:rsidR="00265BBB" w:rsidRPr="00957005">
        <w:rPr>
          <w:lang w:val="de-CH"/>
        </w:rPr>
        <w:t xml:space="preserve"> steuern (oben, unten, rechts, links)).</w:t>
      </w:r>
    </w:p>
    <w:p w14:paraId="21AA7CB8" w14:textId="77777777" w:rsidR="00265BBB" w:rsidRPr="00957005" w:rsidRDefault="00265BBB" w:rsidP="00265BB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#4+4-Abkürzung der Namen</w:t>
      </w:r>
    </w:p>
    <w:p w14:paraId="247F6DBF" w14:textId="77777777" w:rsidR="00265BBB" w:rsidRPr="00957005" w:rsidRDefault="00265BBB" w:rsidP="00265BB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snames &lt;- make.cepnames(snames)</w:t>
      </w:r>
    </w:p>
    <w:p w14:paraId="34C4E16B" w14:textId="77777777" w:rsidR="00DD1F1C" w:rsidRPr="00957005" w:rsidRDefault="00DD1F1C" w:rsidP="00265BBB">
      <w:pPr>
        <w:spacing w:line="240" w:lineRule="auto"/>
        <w:textAlignment w:val="baseline"/>
        <w:rPr>
          <w:rFonts w:ascii="Courier New" w:eastAsiaTheme="minorEastAsia" w:hAnsi="Courier New" w:cs="Courier New"/>
          <w:b/>
          <w:bCs/>
          <w:color w:val="FF0000"/>
          <w:kern w:val="24"/>
          <w:lang w:val="de-CH" w:eastAsia="en-GB"/>
        </w:rPr>
      </w:pPr>
    </w:p>
    <w:p w14:paraId="47A1F621" w14:textId="77777777" w:rsidR="00265BBB" w:rsidRPr="00957005" w:rsidRDefault="00265BBB" w:rsidP="00265BB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#Individuelle Position der Namen</w:t>
      </w:r>
    </w:p>
    <w:p w14:paraId="2B6C1D3E" w14:textId="77777777" w:rsidR="00265BBB" w:rsidRPr="00957005" w:rsidRDefault="00265BBB" w:rsidP="00265BB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text(sx,sy,snames,pos=c(1,2,1,1,3,2,4,3,1),cex=0.8)</w:t>
      </w:r>
    </w:p>
    <w:p w14:paraId="0008A82E" w14:textId="77777777" w:rsidR="00DD1F1C" w:rsidRPr="00957005" w:rsidRDefault="00DD1F1C" w:rsidP="00265BBB">
      <w:pPr>
        <w:spacing w:line="240" w:lineRule="auto"/>
        <w:textAlignment w:val="baseline"/>
        <w:rPr>
          <w:rFonts w:ascii="Courier New" w:eastAsiaTheme="minorEastAsia" w:hAnsi="Courier New" w:cs="Courier New"/>
          <w:b/>
          <w:bCs/>
          <w:color w:val="FF0000"/>
          <w:kern w:val="24"/>
          <w:lang w:val="de-CH" w:eastAsia="en-GB"/>
        </w:rPr>
      </w:pPr>
    </w:p>
    <w:p w14:paraId="6728AC2C" w14:textId="4363D19E" w:rsidR="00DD1F1C" w:rsidRPr="00957005" w:rsidRDefault="00DD1F1C" w:rsidP="00DD1F1C">
      <w:pPr>
        <w:spacing w:line="240" w:lineRule="auto"/>
        <w:jc w:val="center"/>
        <w:textAlignment w:val="baseline"/>
        <w:rPr>
          <w:rFonts w:ascii="Times New Roman" w:eastAsia="Times New Roman" w:hAnsi="Times New Roman"/>
          <w:sz w:val="24"/>
          <w:szCs w:val="24"/>
          <w:lang w:val="de-CH" w:eastAsia="en-GB"/>
        </w:rPr>
      </w:pPr>
      <w:r w:rsidRPr="00957005">
        <w:rPr>
          <w:noProof/>
          <w:lang w:val="de-CH" w:eastAsia="en-GB"/>
        </w:rPr>
        <w:lastRenderedPageBreak/>
        <w:drawing>
          <wp:inline distT="0" distB="0" distL="0" distR="0" wp14:anchorId="676D7BBA" wp14:editId="60F589F1">
            <wp:extent cx="4140000" cy="3377550"/>
            <wp:effectExtent l="0" t="0" r="0" b="0"/>
            <wp:docPr id="10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t="10916"/>
                    <a:stretch/>
                  </pic:blipFill>
                  <pic:spPr bwMode="auto">
                    <a:xfrm>
                      <a:off x="0" y="0"/>
                      <a:ext cx="4140000" cy="337755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75F2947" w14:textId="2E4C8663" w:rsidR="00926DBF" w:rsidRPr="00957005" w:rsidRDefault="002C49B2" w:rsidP="00E61655">
      <w:pPr>
        <w:pStyle w:val="berschrift3"/>
      </w:pPr>
      <w:bookmarkStart w:id="154" w:name="_Toc117278879"/>
      <w:r w:rsidRPr="00957005">
        <w:t>Post hoc-Korrelation von Umweltvariablen</w:t>
      </w:r>
      <w:bookmarkEnd w:id="154"/>
    </w:p>
    <w:p w14:paraId="18BF7BA9" w14:textId="55D4EC16" w:rsidR="00926DBF" w:rsidRPr="00957005" w:rsidRDefault="00A90449" w:rsidP="00926DBF">
      <w:pPr>
        <w:pStyle w:val="Textkrper"/>
        <w:rPr>
          <w:lang w:val="de-CH"/>
        </w:rPr>
      </w:pPr>
      <w:r w:rsidRPr="00957005">
        <w:rPr>
          <w:lang w:val="de-CH"/>
        </w:rPr>
        <w:t xml:space="preserve">In gemeinschaftsökologischen Datensätzen ist ja eine wichtige Frage meist, welche Umweltvariablen für die Verteilung der Arten in den Gemeinschaften/Vegetationsaufnahmen verantwortlich sind. Zur Rekapitulation: unsere bisherigen Ordinationsmethoden haben einzig die Artenvorkommen als Informationen (Variablen) genutzt. Eine Interpretationen </w:t>
      </w:r>
      <w:r w:rsidR="002B19D5" w:rsidRPr="00957005">
        <w:rPr>
          <w:lang w:val="de-CH"/>
        </w:rPr>
        <w:t>der dahinterliegenden Umweltgradienten geschah bislang nur auf Basis unseres ökologischen Wissens über die Arten (sofern vorhanden). Sofern es jedoch auch erhobene Umweltdaten zu jeder Beobachtung gibt, können wir diese nachträglich (</w:t>
      </w:r>
      <w:r w:rsidR="002B19D5" w:rsidRPr="00957005">
        <w:rPr>
          <w:i/>
          <w:lang w:val="de-CH"/>
        </w:rPr>
        <w:t>post hoc</w:t>
      </w:r>
      <w:r w:rsidR="002B19D5" w:rsidRPr="00957005">
        <w:rPr>
          <w:lang w:val="de-CH"/>
        </w:rPr>
        <w:t>) zur Interpretation heranziehen</w:t>
      </w:r>
      <w:r w:rsidR="00D01F0D" w:rsidRPr="00957005">
        <w:rPr>
          <w:lang w:val="de-CH"/>
        </w:rPr>
        <w:t xml:space="preserve">. Wichtig ist dabei, dass diese zusätzlichen Umweltvariablen hier nicht die eigentliche Ordination beeinflusst haben, sondern nur zur </w:t>
      </w:r>
      <w:r w:rsidR="00D01F0D" w:rsidRPr="00957005">
        <w:rPr>
          <w:b/>
          <w:lang w:val="de-CH"/>
        </w:rPr>
        <w:t>nachträglichen Interp</w:t>
      </w:r>
      <w:r w:rsidR="00FC1826" w:rsidRPr="00957005">
        <w:rPr>
          <w:b/>
          <w:lang w:val="de-CH"/>
        </w:rPr>
        <w:t>ret</w:t>
      </w:r>
      <w:r w:rsidR="00D01F0D" w:rsidRPr="00957005">
        <w:rPr>
          <w:b/>
          <w:lang w:val="de-CH"/>
        </w:rPr>
        <w:t>ation</w:t>
      </w:r>
      <w:r w:rsidR="00D01F0D" w:rsidRPr="00957005">
        <w:rPr>
          <w:lang w:val="de-CH"/>
        </w:rPr>
        <w:t xml:space="preserve"> herangezogen werden (daher </w:t>
      </w:r>
      <w:r w:rsidR="00D01F0D" w:rsidRPr="00957005">
        <w:rPr>
          <w:i/>
          <w:lang w:val="de-CH"/>
        </w:rPr>
        <w:t>post hoc</w:t>
      </w:r>
      <w:r w:rsidR="00D01F0D" w:rsidRPr="00957005">
        <w:rPr>
          <w:lang w:val="de-CH"/>
        </w:rPr>
        <w:t>). Für unseren Moordatensatz gibt es</w:t>
      </w:r>
      <w:r w:rsidR="006F1A49" w:rsidRPr="00957005">
        <w:rPr>
          <w:lang w:val="de-CH"/>
        </w:rPr>
        <w:t xml:space="preserve"> tatsächich auch einen zusätzlichen Datensatz mit Umweltvariablen, die in jeder Vegetationsaufnahme erhoben wurden (enthalten im data frame </w:t>
      </w:r>
      <w:r w:rsidR="006F1A49" w:rsidRPr="00957005">
        <w:rPr>
          <w:rFonts w:ascii="Courier New" w:hAnsi="Courier New" w:cs="Courier New"/>
          <w:lang w:val="de-CH"/>
        </w:rPr>
        <w:t>ssit</w:t>
      </w:r>
      <w:r w:rsidR="006F1A49" w:rsidRPr="00957005">
        <w:rPr>
          <w:lang w:val="de-CH"/>
        </w:rPr>
        <w:t>). Wir wählen davon fünf aus, um das Prinzip</w:t>
      </w:r>
      <w:r w:rsidR="00F414FD" w:rsidRPr="00957005">
        <w:rPr>
          <w:lang w:val="de-CH"/>
        </w:rPr>
        <w:t xml:space="preserve"> </w:t>
      </w:r>
      <w:r w:rsidR="00F414FD" w:rsidRPr="00957005">
        <w:rPr>
          <w:i/>
          <w:lang w:val="de-CH"/>
        </w:rPr>
        <w:t>post hoc</w:t>
      </w:r>
      <w:r w:rsidR="00F414FD" w:rsidRPr="00957005">
        <w:rPr>
          <w:lang w:val="de-CH"/>
        </w:rPr>
        <w:t>-gefitteter Umweltvariablen im Fall einer CA vorzustellen:</w:t>
      </w:r>
    </w:p>
    <w:p w14:paraId="5B249F3F" w14:textId="77777777" w:rsidR="00731417" w:rsidRPr="00957005" w:rsidRDefault="00731417" w:rsidP="00731417">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sel.sites &lt;- c("pH.peat", "Acidity.peat", "CEC.peat", "P.peat", "Waterlev.max")</w:t>
      </w:r>
    </w:p>
    <w:p w14:paraId="26FE1ED0" w14:textId="2D46E23B" w:rsidR="00731417" w:rsidRPr="00957005" w:rsidRDefault="00731417" w:rsidP="00731417">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ev &lt;-</w:t>
      </w:r>
      <w:r w:rsidR="00955C88"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envfit(ca,</w:t>
      </w:r>
      <w:r w:rsidR="00C26FB0"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ssit[,sel.sites])</w:t>
      </w:r>
    </w:p>
    <w:p w14:paraId="1361CF19" w14:textId="77777777" w:rsidR="00955C88" w:rsidRPr="00957005" w:rsidRDefault="00C26FB0" w:rsidP="00731417">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plot(ca, display = "sites", type = "point")</w:t>
      </w:r>
    </w:p>
    <w:p w14:paraId="0C223E8B" w14:textId="2A52A782" w:rsidR="00731417" w:rsidRPr="00957005" w:rsidRDefault="00C26FB0" w:rsidP="00731417">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plot(ev, add=T, cex=0.8)</w:t>
      </w:r>
    </w:p>
    <w:p w14:paraId="4F7F8446" w14:textId="49CE3C37" w:rsidR="00F414FD" w:rsidRPr="00957005" w:rsidRDefault="00731417" w:rsidP="00731417">
      <w:pPr>
        <w:pStyle w:val="Textkrper"/>
        <w:jc w:val="center"/>
        <w:rPr>
          <w:lang w:val="de-CH"/>
        </w:rPr>
      </w:pPr>
      <w:r w:rsidRPr="00957005">
        <w:rPr>
          <w:noProof/>
          <w:lang w:val="de-CH" w:eastAsia="en-GB"/>
        </w:rPr>
        <w:lastRenderedPageBreak/>
        <w:drawing>
          <wp:inline distT="0" distB="0" distL="0" distR="0" wp14:anchorId="07E8D776" wp14:editId="46A4575E">
            <wp:extent cx="4140000" cy="3306121"/>
            <wp:effectExtent l="0" t="0" r="0" b="8890"/>
            <wp:docPr id="10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t="15554" b="3638"/>
                    <a:stretch/>
                  </pic:blipFill>
                  <pic:spPr bwMode="auto">
                    <a:xfrm>
                      <a:off x="0" y="0"/>
                      <a:ext cx="4140000" cy="330612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4F7C768" w14:textId="6D60B38D" w:rsidR="00926DBF" w:rsidRPr="00957005" w:rsidRDefault="002C49B2" w:rsidP="00E61655">
      <w:pPr>
        <w:pStyle w:val="berschrift3"/>
      </w:pPr>
      <w:bookmarkStart w:id="155" w:name="_Toc117278880"/>
      <w:r w:rsidRPr="00957005">
        <w:t>Response surfaces</w:t>
      </w:r>
      <w:bookmarkEnd w:id="155"/>
    </w:p>
    <w:p w14:paraId="30A99F6C" w14:textId="00A82EA1" w:rsidR="00926DBF" w:rsidRPr="00957005" w:rsidRDefault="00FC1826" w:rsidP="00926DBF">
      <w:pPr>
        <w:pStyle w:val="Textkrper"/>
        <w:rPr>
          <w:lang w:val="de-CH"/>
        </w:rPr>
      </w:pPr>
      <w:r w:rsidRPr="00957005">
        <w:rPr>
          <w:lang w:val="de-CH"/>
        </w:rPr>
        <w:t>Die</w:t>
      </w:r>
      <w:r w:rsidR="006319FB" w:rsidRPr="00957005">
        <w:rPr>
          <w:lang w:val="de-CH"/>
        </w:rPr>
        <w:t xml:space="preserve"> nachträglich gefitteten Vektoren der Umweltvariablen suggerieren allerdings eine Linearität im Ordinationsraum, die oftmals nicht gegeben ist. Daher ist es oft angemessener stattdessen </w:t>
      </w:r>
      <w:r w:rsidR="006319FB" w:rsidRPr="00957005">
        <w:rPr>
          <w:i/>
          <w:lang w:val="de-CH"/>
        </w:rPr>
        <w:t>Response surfaces</w:t>
      </w:r>
      <w:r w:rsidR="002A7AF5" w:rsidRPr="00957005">
        <w:rPr>
          <w:lang w:val="de-CH"/>
        </w:rPr>
        <w:t xml:space="preserve"> zu visualisieren, was mit dem Befehl </w:t>
      </w:r>
      <w:r w:rsidR="002A7AF5" w:rsidRPr="00957005">
        <w:rPr>
          <w:rFonts w:ascii="Courier New" w:hAnsi="Courier New" w:cs="Courier New"/>
          <w:lang w:val="de-CH"/>
        </w:rPr>
        <w:t>ordisurf</w:t>
      </w:r>
      <w:r w:rsidR="002A7AF5" w:rsidRPr="00957005">
        <w:rPr>
          <w:lang w:val="de-CH"/>
        </w:rPr>
        <w:t xml:space="preserve"> in </w:t>
      </w:r>
      <w:r w:rsidR="002A7AF5" w:rsidRPr="00957005">
        <w:rPr>
          <w:rFonts w:ascii="Courier New" w:hAnsi="Courier New" w:cs="Courier New"/>
          <w:lang w:val="de-CH"/>
        </w:rPr>
        <w:t>vegan</w:t>
      </w:r>
      <w:r w:rsidR="002A7AF5" w:rsidRPr="00957005">
        <w:rPr>
          <w:lang w:val="de-CH"/>
        </w:rPr>
        <w:t xml:space="preserve"> geht. Diese werden vom Programm mit GAMs gefittet. Allerdings kann man so kaum mehr als zwei Variablen auf einmal darsellen, weswegen die Variante mit den Vektorpfeilen oben weiterhin ihre Berechtigung hat:</w:t>
      </w:r>
    </w:p>
    <w:p w14:paraId="49C97E69" w14:textId="6D366585" w:rsidR="00455214" w:rsidRPr="00957005" w:rsidRDefault="00C26FB0" w:rsidP="00455214">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plot(ca, display = "sites", type = "point")</w:t>
      </w:r>
      <w:r w:rsidR="00455214" w:rsidRPr="00957005">
        <w:rPr>
          <w:rFonts w:ascii="Courier New" w:eastAsiaTheme="minorEastAsia" w:hAnsi="Courier New" w:cs="Courier New"/>
          <w:b/>
          <w:bCs/>
          <w:color w:val="FF0000"/>
          <w:kern w:val="24"/>
          <w:lang w:val="de-CH" w:eastAsia="en-GB"/>
        </w:rPr>
        <w:t>ordisurf(ca,</w:t>
      </w:r>
      <w:r w:rsidRPr="00957005">
        <w:rPr>
          <w:rFonts w:ascii="Courier New" w:eastAsiaTheme="minorEastAsia" w:hAnsi="Courier New" w:cs="Courier New"/>
          <w:b/>
          <w:bCs/>
          <w:color w:val="FF0000"/>
          <w:kern w:val="24"/>
          <w:lang w:val="de-CH" w:eastAsia="en-GB"/>
        </w:rPr>
        <w:t xml:space="preserve"> </w:t>
      </w:r>
      <w:r w:rsidR="00455214" w:rsidRPr="00957005">
        <w:rPr>
          <w:rFonts w:ascii="Courier New" w:eastAsiaTheme="minorEastAsia" w:hAnsi="Courier New" w:cs="Courier New"/>
          <w:b/>
          <w:bCs/>
          <w:color w:val="FF0000"/>
          <w:kern w:val="24"/>
          <w:lang w:val="de-CH" w:eastAsia="en-GB"/>
        </w:rPr>
        <w:t>ssit$pH.peat,</w:t>
      </w:r>
      <w:r w:rsidRPr="00957005">
        <w:rPr>
          <w:rFonts w:ascii="Courier New" w:eastAsiaTheme="minorEastAsia" w:hAnsi="Courier New" w:cs="Courier New"/>
          <w:b/>
          <w:bCs/>
          <w:color w:val="FF0000"/>
          <w:kern w:val="24"/>
          <w:lang w:val="de-CH" w:eastAsia="en-GB"/>
        </w:rPr>
        <w:t xml:space="preserve"> </w:t>
      </w:r>
      <w:r w:rsidR="00455214" w:rsidRPr="00957005">
        <w:rPr>
          <w:rFonts w:ascii="Courier New" w:eastAsiaTheme="minorEastAsia" w:hAnsi="Courier New" w:cs="Courier New"/>
          <w:b/>
          <w:bCs/>
          <w:color w:val="FF0000"/>
          <w:kern w:val="24"/>
          <w:lang w:val="de-CH" w:eastAsia="en-GB"/>
        </w:rPr>
        <w:t>add=T)</w:t>
      </w:r>
    </w:p>
    <w:p w14:paraId="01AD39EB" w14:textId="77777777" w:rsidR="00455214" w:rsidRPr="00957005" w:rsidRDefault="00455214" w:rsidP="00926DBF">
      <w:pPr>
        <w:pStyle w:val="Textkrper"/>
        <w:rPr>
          <w:color w:val="FF0000"/>
          <w:lang w:val="de-CH"/>
        </w:rPr>
      </w:pPr>
    </w:p>
    <w:p w14:paraId="5203511E" w14:textId="73B88B3A" w:rsidR="00455214" w:rsidRPr="00957005" w:rsidRDefault="00455214" w:rsidP="00455214">
      <w:pPr>
        <w:pStyle w:val="Textkrper"/>
        <w:jc w:val="center"/>
        <w:rPr>
          <w:lang w:val="de-CH"/>
        </w:rPr>
      </w:pPr>
      <w:r w:rsidRPr="00957005">
        <w:rPr>
          <w:noProof/>
          <w:lang w:val="de-CH" w:eastAsia="en-GB"/>
        </w:rPr>
        <w:drawing>
          <wp:inline distT="0" distB="0" distL="0" distR="0" wp14:anchorId="09C2153A" wp14:editId="252832FF">
            <wp:extent cx="4140000" cy="3326529"/>
            <wp:effectExtent l="0" t="0" r="0" b="7620"/>
            <wp:docPr id="1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t="15259" b="4086"/>
                    <a:stretch/>
                  </pic:blipFill>
                  <pic:spPr bwMode="auto">
                    <a:xfrm>
                      <a:off x="0" y="0"/>
                      <a:ext cx="4140000" cy="3326529"/>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3F2774B8" w14:textId="49422A61" w:rsidR="002C49B2" w:rsidRPr="00957005" w:rsidRDefault="002C49B2" w:rsidP="00E61655">
      <w:pPr>
        <w:pStyle w:val="berschrift3"/>
      </w:pPr>
      <w:bookmarkStart w:id="156" w:name="_Toc117278881"/>
      <w:r w:rsidRPr="00957005">
        <w:lastRenderedPageBreak/>
        <w:t>Zeitliche Entwicklung</w:t>
      </w:r>
      <w:bookmarkEnd w:id="156"/>
    </w:p>
    <w:p w14:paraId="67B5897D" w14:textId="0B35A7A9" w:rsidR="002C49B2" w:rsidRPr="00957005" w:rsidRDefault="00193A3D" w:rsidP="002C49B2">
      <w:pPr>
        <w:pStyle w:val="Textkrper"/>
        <w:rPr>
          <w:lang w:val="de-CH"/>
        </w:rPr>
      </w:pPr>
      <w:r w:rsidRPr="00957005">
        <w:rPr>
          <w:lang w:val="de-CH"/>
        </w:rPr>
        <w:t>Besonders aufschlussreich können Ordinationen von gemeinschaftsökologischen Daten sein, wenn</w:t>
      </w:r>
      <w:r w:rsidR="00876714" w:rsidRPr="00957005">
        <w:rPr>
          <w:lang w:val="de-CH"/>
        </w:rPr>
        <w:t xml:space="preserve"> zeitliche Entwicklungen analysiert, d. h. die gleiche Gemeinschaft mehrfach im Abstand von Jahren oder Jahrzehnten erhebt. Di</w:t>
      </w:r>
      <w:r w:rsidR="00CA6598" w:rsidRPr="00957005">
        <w:rPr>
          <w:lang w:val="de-CH"/>
        </w:rPr>
        <w:t xml:space="preserve">es zeigt die Abbildung aus einer unserer Publikationen, wo 16 Vegetationsaufnahmen aus vier verschiedenen Vegetationstypen im Abstand von zwanzig Jahren wieder aufgenommen wurden. </w:t>
      </w:r>
      <w:r w:rsidR="00E56765" w:rsidRPr="00957005">
        <w:rPr>
          <w:lang w:val="de-CH"/>
        </w:rPr>
        <w:t>Die Vegetationstypen sind farbig codiert,</w:t>
      </w:r>
      <w:r w:rsidR="00BB128B" w:rsidRPr="00957005">
        <w:rPr>
          <w:lang w:val="de-CH"/>
        </w:rPr>
        <w:t xml:space="preserve"> </w:t>
      </w:r>
      <w:r w:rsidR="00E56765" w:rsidRPr="00957005">
        <w:rPr>
          <w:lang w:val="de-CH"/>
        </w:rPr>
        <w:t>die alten Aufnahmen gestrichelt, die neuen gefüllt und die Richtung der Veränderung wurde für jeden Vegetationstyp als Vektor zwischen dem alten und neuen Zentroid des Vegetationstyps dargestellt. Der zugehörige R-Code ist allerdings etwas komplexer, so dass wir ihn hier nicht besprechen:</w:t>
      </w:r>
    </w:p>
    <w:p w14:paraId="382FE381" w14:textId="37608825" w:rsidR="00E56765" w:rsidRPr="00957005" w:rsidRDefault="00E56765" w:rsidP="00D55F26">
      <w:pPr>
        <w:pStyle w:val="Textkrper"/>
        <w:jc w:val="center"/>
        <w:rPr>
          <w:sz w:val="19"/>
          <w:szCs w:val="19"/>
          <w:lang w:val="de-CH"/>
        </w:rPr>
      </w:pPr>
      <w:r w:rsidRPr="00957005">
        <w:rPr>
          <w:noProof/>
          <w:lang w:val="de-CH" w:eastAsia="en-GB"/>
        </w:rPr>
        <w:drawing>
          <wp:inline distT="0" distB="0" distL="0" distR="0" wp14:anchorId="68D5618B" wp14:editId="4AB22AA2">
            <wp:extent cx="5433238" cy="3304074"/>
            <wp:effectExtent l="0" t="0" r="0" b="0"/>
            <wp:docPr id="10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47243" cy="3312591"/>
                    </a:xfrm>
                    <a:prstGeom prst="rect">
                      <a:avLst/>
                    </a:prstGeom>
                    <a:noFill/>
                    <a:ln>
                      <a:noFill/>
                    </a:ln>
                    <a:effectLst/>
                  </pic:spPr>
                </pic:pic>
              </a:graphicData>
            </a:graphic>
          </wp:inline>
        </w:drawing>
      </w:r>
      <w:r w:rsidR="00D55F26" w:rsidRPr="00957005">
        <w:rPr>
          <w:lang w:val="de-CH"/>
        </w:rPr>
        <w:br/>
      </w:r>
      <w:r w:rsidR="00D55F26" w:rsidRPr="00957005">
        <w:rPr>
          <w:sz w:val="19"/>
          <w:szCs w:val="19"/>
          <w:lang w:val="de-CH"/>
        </w:rPr>
        <w:t>(aus Hüllbusch et al. 2016)</w:t>
      </w:r>
    </w:p>
    <w:p w14:paraId="7536D53F" w14:textId="7A9E44D3" w:rsidR="009E256C" w:rsidRPr="00957005" w:rsidRDefault="009E256C" w:rsidP="001F6A5C">
      <w:pPr>
        <w:pStyle w:val="berschrift2"/>
      </w:pPr>
      <w:bookmarkStart w:id="157" w:name="_Toc117278882"/>
      <w:r w:rsidRPr="00957005">
        <w:t>Einführung Constrained Ordinations</w:t>
      </w:r>
      <w:bookmarkEnd w:id="157"/>
    </w:p>
    <w:p w14:paraId="539FB8D6" w14:textId="05339B87" w:rsidR="009E256C" w:rsidRPr="00957005" w:rsidRDefault="005A166C" w:rsidP="009E256C">
      <w:pPr>
        <w:pStyle w:val="Textkrper"/>
        <w:rPr>
          <w:lang w:val="de-CH"/>
        </w:rPr>
      </w:pPr>
      <w:r w:rsidRPr="00957005">
        <w:rPr>
          <w:lang w:val="de-CH"/>
        </w:rPr>
        <w:t>Bislang haben wir mit normalen (unconstrained</w:t>
      </w:r>
      <w:r w:rsidR="00EA738D" w:rsidRPr="00957005">
        <w:rPr>
          <w:lang w:val="de-CH"/>
        </w:rPr>
        <w:t>) Ordinationen gearbeitet, was das gängige Verfahren für Datensätze aus allen Disziplinen ist. Hier wurde</w:t>
      </w:r>
      <w:r w:rsidR="00E82A91" w:rsidRPr="00957005">
        <w:rPr>
          <w:lang w:val="de-CH"/>
        </w:rPr>
        <w:t xml:space="preserve"> die Transformation des ursprünglichen </w:t>
      </w:r>
      <w:r w:rsidR="00E82A91" w:rsidRPr="00957005">
        <w:rPr>
          <w:i/>
          <w:lang w:val="de-CH"/>
        </w:rPr>
        <w:t>n</w:t>
      </w:r>
      <w:r w:rsidR="00E82A91" w:rsidRPr="00957005">
        <w:rPr>
          <w:lang w:val="de-CH"/>
        </w:rPr>
        <w:t>-dimensionalen Hyperraumes auf eine oder wenige Ordinationsebenen allein basierend auf den Informationen in unseren Variablen vorgenommen.</w:t>
      </w:r>
    </w:p>
    <w:p w14:paraId="43789D34" w14:textId="6A98EC0B" w:rsidR="00E82A91" w:rsidRPr="00957005" w:rsidRDefault="00E82A91" w:rsidP="009E256C">
      <w:pPr>
        <w:pStyle w:val="Textkrper"/>
        <w:rPr>
          <w:lang w:val="de-CH"/>
        </w:rPr>
      </w:pPr>
      <w:r w:rsidRPr="00957005">
        <w:rPr>
          <w:lang w:val="de-CH"/>
        </w:rPr>
        <w:t xml:space="preserve">Im Fall von gemeinschaftsökologischen Daten sind unsere Variablen die einzelnen Arten (bzw. deren Häufigkeit in den einzelnen Gemeinschaften/Vegetationsaufnahmen). </w:t>
      </w:r>
      <w:r w:rsidR="00845FC6" w:rsidRPr="00957005">
        <w:rPr>
          <w:lang w:val="de-CH"/>
        </w:rPr>
        <w:t>In diesem Fall interessiert uns aber oft primär, welche Umweltvariablen</w:t>
      </w:r>
      <w:r w:rsidR="0091285E" w:rsidRPr="00957005">
        <w:rPr>
          <w:lang w:val="de-CH"/>
        </w:rPr>
        <w:t xml:space="preserve"> für das sich ergebende Ordinationsmuster hauptsächlich verantwortlich sind. </w:t>
      </w:r>
      <w:r w:rsidR="00D401E3" w:rsidRPr="00957005">
        <w:rPr>
          <w:lang w:val="de-CH"/>
        </w:rPr>
        <w:t>Dafür können wir zwei Wege wählen:</w:t>
      </w:r>
    </w:p>
    <w:p w14:paraId="6EA933E5" w14:textId="5900ECD3" w:rsidR="007F0260" w:rsidRPr="00957005" w:rsidRDefault="007F0260" w:rsidP="009B7E4F">
      <w:pPr>
        <w:pStyle w:val="Listenabsatz"/>
        <w:numPr>
          <w:ilvl w:val="0"/>
          <w:numId w:val="30"/>
        </w:numPr>
        <w:spacing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Wir können </w:t>
      </w:r>
      <w:r w:rsidRPr="00957005">
        <w:rPr>
          <w:rFonts w:eastAsia="Times New Roman" w:cs="Arial"/>
          <w:b/>
          <w:i/>
          <w:lang w:eastAsia="en-GB"/>
        </w:rPr>
        <w:t>post hoc</w:t>
      </w:r>
      <w:r w:rsidRPr="00957005">
        <w:rPr>
          <w:rFonts w:eastAsia="Times New Roman" w:cs="Arial"/>
          <w:lang w:eastAsia="en-GB"/>
        </w:rPr>
        <w:t xml:space="preserve"> die Umweltvariablen als Vektoren oder Response surfaces in das Ordinationsdiagramm plotten, das ohne sie gerechnet wurde (siehe voriges Kapitel).</w:t>
      </w:r>
    </w:p>
    <w:p w14:paraId="6C38C596" w14:textId="7E60A864" w:rsidR="007F0260" w:rsidRPr="00957005" w:rsidRDefault="007F0260" w:rsidP="009B7E4F">
      <w:pPr>
        <w:pStyle w:val="Listenabsatz"/>
        <w:numPr>
          <w:ilvl w:val="0"/>
          <w:numId w:val="30"/>
        </w:numPr>
        <w:spacing w:before="120" w:after="120" w:line="276" w:lineRule="auto"/>
        <w:ind w:left="714" w:hanging="357"/>
        <w:textAlignment w:val="baseline"/>
        <w:rPr>
          <w:rFonts w:eastAsia="Times New Roman" w:cs="Arial"/>
          <w:lang w:eastAsia="en-GB"/>
        </w:rPr>
      </w:pPr>
      <w:r w:rsidRPr="00957005">
        <w:rPr>
          <w:rFonts w:eastAsia="Times New Roman" w:cs="Arial"/>
          <w:lang w:eastAsia="en-GB"/>
        </w:rPr>
        <w:t xml:space="preserve">Wir können die Umweltvariablen schon </w:t>
      </w:r>
      <w:r w:rsidRPr="00957005">
        <w:rPr>
          <w:rFonts w:eastAsia="Times New Roman" w:cs="Arial"/>
          <w:b/>
          <w:lang w:eastAsia="en-GB"/>
        </w:rPr>
        <w:t>direkt bei der Berechnung</w:t>
      </w:r>
      <w:r w:rsidRPr="00957005">
        <w:rPr>
          <w:rFonts w:eastAsia="Times New Roman" w:cs="Arial"/>
          <w:lang w:eastAsia="en-GB"/>
        </w:rPr>
        <w:t xml:space="preserve"> der</w:t>
      </w:r>
      <w:r w:rsidR="00DA2828" w:rsidRPr="00957005">
        <w:rPr>
          <w:rFonts w:eastAsia="Times New Roman" w:cs="Arial"/>
          <w:lang w:eastAsia="en-GB"/>
        </w:rPr>
        <w:t xml:space="preserve"> Ordination einbeziehen. Dann spricht man von einer </w:t>
      </w:r>
      <w:r w:rsidR="00DA2828" w:rsidRPr="00957005">
        <w:rPr>
          <w:rFonts w:eastAsia="Times New Roman" w:cs="Arial"/>
          <w:b/>
          <w:lang w:eastAsia="en-GB"/>
        </w:rPr>
        <w:t>„constrained“ = „canonical“ Ordination</w:t>
      </w:r>
      <w:r w:rsidR="00DA2828" w:rsidRPr="00957005">
        <w:rPr>
          <w:rFonts w:eastAsia="Times New Roman" w:cs="Arial"/>
          <w:lang w:eastAsia="en-GB"/>
        </w:rPr>
        <w:t>. Diese betrachtet nur den Anteil der Art</w:t>
      </w:r>
      <w:r w:rsidR="009B7E4F" w:rsidRPr="00957005">
        <w:rPr>
          <w:rFonts w:eastAsia="Times New Roman" w:cs="Arial"/>
          <w:lang w:eastAsia="en-GB"/>
        </w:rPr>
        <w:t>verteilungsmuster, der durch die erhobenen Umweltvariablen erklärt werden kann.</w:t>
      </w:r>
    </w:p>
    <w:p w14:paraId="6DE2E0E0" w14:textId="77777777" w:rsidR="00430532" w:rsidRPr="00957005" w:rsidRDefault="00430532" w:rsidP="00430532">
      <w:pPr>
        <w:pStyle w:val="Textkrper"/>
        <w:rPr>
          <w:lang w:val="de-CH"/>
        </w:rPr>
      </w:pPr>
    </w:p>
    <w:p w14:paraId="33D9F420" w14:textId="77777777" w:rsidR="00430532" w:rsidRPr="00957005" w:rsidRDefault="00430532" w:rsidP="00430532">
      <w:pPr>
        <w:pStyle w:val="Textkrper"/>
        <w:jc w:val="center"/>
        <w:rPr>
          <w:lang w:val="de-CH"/>
        </w:rPr>
      </w:pPr>
      <w:r w:rsidRPr="00957005">
        <w:rPr>
          <w:noProof/>
          <w:lang w:val="de-CH" w:eastAsia="en-GB"/>
        </w:rPr>
        <mc:AlternateContent>
          <mc:Choice Requires="wps">
            <w:drawing>
              <wp:inline distT="0" distB="0" distL="0" distR="0" wp14:anchorId="4B77481D" wp14:editId="3A166E3B">
                <wp:extent cx="4848225" cy="1403985"/>
                <wp:effectExtent l="19050" t="19050" r="28575" b="26035"/>
                <wp:docPr id="1026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403985"/>
                        </a:xfrm>
                        <a:prstGeom prst="rect">
                          <a:avLst/>
                        </a:prstGeom>
                        <a:noFill/>
                        <a:ln w="28575">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59AF0945" w14:textId="77777777" w:rsidR="006B02A7" w:rsidRPr="00DF3198" w:rsidRDefault="006B02A7" w:rsidP="00430532">
                            <w:pPr>
                              <w:tabs>
                                <w:tab w:val="right" w:pos="7230"/>
                              </w:tabs>
                              <w:rPr>
                                <w:rFonts w:ascii="Arial" w:hAnsi="Arial" w:cs="Arial"/>
                                <w:lang w:val="de-CH"/>
                              </w:rPr>
                            </w:pPr>
                            <w:r w:rsidRPr="00DF3198">
                              <w:rPr>
                                <w:rFonts w:ascii="Arial" w:hAnsi="Arial" w:cs="Arial"/>
                                <w:noProof/>
                                <w:lang w:eastAsia="en-GB"/>
                              </w:rPr>
                              <w:drawing>
                                <wp:inline distT="0" distB="0" distL="0" distR="0" wp14:anchorId="64D010C3" wp14:editId="1D1FF411">
                                  <wp:extent cx="280742" cy="277877"/>
                                  <wp:effectExtent l="0" t="0" r="5080" b="8255"/>
                                  <wp:docPr id="10262" name="Picture 3" descr="mov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 name="Picture 3" descr="moveit"/>
                                          <pic:cNvPicPr>
                                            <a:picLocks noChangeAspect="1" noChangeArrowheads="1"/>
                                          </pic:cNvPicPr>
                                        </pic:nvPicPr>
                                        <pic:blipFill>
                                          <a:blip r:embed="rId14"/>
                                          <a:srcRect/>
                                          <a:stretch>
                                            <a:fillRect/>
                                          </a:stretch>
                                        </pic:blipFill>
                                        <pic:spPr bwMode="auto">
                                          <a:xfrm>
                                            <a:off x="0" y="0"/>
                                            <a:ext cx="282339" cy="279458"/>
                                          </a:xfrm>
                                          <a:prstGeom prst="rect">
                                            <a:avLst/>
                                          </a:prstGeom>
                                          <a:noFill/>
                                        </pic:spPr>
                                      </pic:pic>
                                    </a:graphicData>
                                  </a:graphic>
                                </wp:inline>
                              </w:drawing>
                            </w:r>
                            <w:r>
                              <w:rPr>
                                <w:rFonts w:ascii="Arial" w:hAnsi="Arial" w:cs="Arial"/>
                                <w:lang w:val="de-CH"/>
                              </w:rPr>
                              <w:t xml:space="preserve"> </w:t>
                            </w:r>
                            <w:r w:rsidRPr="00DF3198">
                              <w:rPr>
                                <w:rFonts w:ascii="Arial" w:hAnsi="Arial" w:cs="Arial"/>
                                <w:lang w:val="de-CH"/>
                              </w:rPr>
                              <w:t>Frage</w:t>
                            </w:r>
                            <w:r w:rsidRPr="00DF3198">
                              <w:rPr>
                                <w:rFonts w:ascii="Arial" w:hAnsi="Arial" w:cs="Arial"/>
                                <w:lang w:val="de-CH"/>
                              </w:rPr>
                              <w:tab/>
                            </w:r>
                          </w:p>
                          <w:p w14:paraId="2B037409" w14:textId="7F2C7A28" w:rsidR="006B02A7" w:rsidRPr="00A6010F" w:rsidRDefault="006B02A7" w:rsidP="00430532">
                            <w:pPr>
                              <w:spacing w:before="240" w:after="240"/>
                              <w:jc w:val="center"/>
                              <w:rPr>
                                <w:rFonts w:ascii="Arial" w:hAnsi="Arial" w:cs="Arial"/>
                                <w:i/>
                                <w:lang w:val="de-CH"/>
                              </w:rPr>
                            </w:pPr>
                            <w:r>
                              <w:rPr>
                                <w:rFonts w:ascii="Arial" w:hAnsi="Arial" w:cs="Arial"/>
                                <w:b/>
                                <w:i/>
                                <w:lang w:val="de-CH"/>
                              </w:rPr>
                              <w:t xml:space="preserve">Kennt ihr eine Situation in anderen Disziplinen ausser der Community Ecology, wo „constrained“ Ordinationen zum Einsatz kommen (könnten)? </w:t>
                            </w:r>
                            <w:r>
                              <w:rPr>
                                <w:rFonts w:ascii="Arial" w:hAnsi="Arial" w:cs="Arial"/>
                                <w:b/>
                                <w:i/>
                                <w:lang w:val="de-CH"/>
                              </w:rPr>
                              <w:br/>
                              <w:t>(</w:t>
                            </w:r>
                            <w:r w:rsidRPr="00A6010F">
                              <w:rPr>
                                <w:rFonts w:ascii="Arial" w:hAnsi="Arial" w:cs="Arial"/>
                                <w:i/>
                                <w:lang w:val="de-CH"/>
                              </w:rPr>
                              <w:t>Dafür brauchen wir einen multivariaten Satz abhängiger und einen multivariaten Satz unabhängiger Variablen)</w:t>
                            </w:r>
                          </w:p>
                        </w:txbxContent>
                      </wps:txbx>
                      <wps:bodyPr rot="0" vert="horz" wrap="square" lIns="91440" tIns="45720" rIns="91440" bIns="45720" anchor="t" anchorCtr="0">
                        <a:spAutoFit/>
                      </wps:bodyPr>
                    </wps:wsp>
                  </a:graphicData>
                </a:graphic>
              </wp:inline>
            </w:drawing>
          </mc:Choice>
          <mc:Fallback>
            <w:pict>
              <v:shape w14:anchorId="4B77481D" id="_x0000_s1029" type="#_x0000_t202" style="width:381.7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" filled="f" strokecolor="black [3213]" strokeweight="2.25pt">
                <v:textbox style="mso-fit-shape-to-text:t">
                  <w:txbxContent>
                    <w:p w14:paraId="59AF0945" w14:textId="77777777" w:rsidR="006B02A7" w:rsidRPr="00DF3198" w:rsidRDefault="006B02A7" w:rsidP="00430532">
                      <w:pPr>
                        <w:tabs>
                          <w:tab w:val="right" w:pos="7230"/>
                        </w:tabs>
                        <w:rPr>
                          <w:rFonts w:ascii="Arial" w:hAnsi="Arial" w:cs="Arial"/>
                          <w:lang w:val="de-CH"/>
                        </w:rPr>
                      </w:pPr>
                      <w:r w:rsidRPr="00DF3198">
                        <w:rPr>
                          <w:rFonts w:ascii="Arial" w:hAnsi="Arial" w:cs="Arial"/>
                          <w:noProof/>
                          <w:lang w:eastAsia="en-GB"/>
                        </w:rPr>
                        <w:drawing>
                          <wp:inline distT="0" distB="0" distL="0" distR="0" wp14:anchorId="64D010C3" wp14:editId="1D1FF411">
                            <wp:extent cx="280742" cy="277877"/>
                            <wp:effectExtent l="0" t="0" r="5080" b="8255"/>
                            <wp:docPr id="10262" name="Picture 3" descr="mov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 name="Picture 3" descr="moveit"/>
                                    <pic:cNvPicPr>
                                      <a:picLocks noChangeAspect="1" noChangeArrowheads="1"/>
                                    </pic:cNvPicPr>
                                  </pic:nvPicPr>
                                  <pic:blipFill>
                                    <a:blip r:embed="rId14"/>
                                    <a:srcRect/>
                                    <a:stretch>
                                      <a:fillRect/>
                                    </a:stretch>
                                  </pic:blipFill>
                                  <pic:spPr bwMode="auto">
                                    <a:xfrm>
                                      <a:off x="0" y="0"/>
                                      <a:ext cx="282339" cy="279458"/>
                                    </a:xfrm>
                                    <a:prstGeom prst="rect">
                                      <a:avLst/>
                                    </a:prstGeom>
                                    <a:noFill/>
                                  </pic:spPr>
                                </pic:pic>
                              </a:graphicData>
                            </a:graphic>
                          </wp:inline>
                        </w:drawing>
                      </w:r>
                      <w:r>
                        <w:rPr>
                          <w:rFonts w:ascii="Arial" w:hAnsi="Arial" w:cs="Arial"/>
                          <w:lang w:val="de-CH"/>
                        </w:rPr>
                        <w:t xml:space="preserve"> </w:t>
                      </w:r>
                      <w:r w:rsidRPr="00DF3198">
                        <w:rPr>
                          <w:rFonts w:ascii="Arial" w:hAnsi="Arial" w:cs="Arial"/>
                          <w:lang w:val="de-CH"/>
                        </w:rPr>
                        <w:t>Frage</w:t>
                      </w:r>
                      <w:r w:rsidRPr="00DF3198">
                        <w:rPr>
                          <w:rFonts w:ascii="Arial" w:hAnsi="Arial" w:cs="Arial"/>
                          <w:lang w:val="de-CH"/>
                        </w:rPr>
                        <w:tab/>
                      </w:r>
                    </w:p>
                    <w:p w14:paraId="2B037409" w14:textId="7F2C7A28" w:rsidR="006B02A7" w:rsidRPr="00A6010F" w:rsidRDefault="006B02A7" w:rsidP="00430532">
                      <w:pPr>
                        <w:spacing w:before="240" w:after="240"/>
                        <w:jc w:val="center"/>
                        <w:rPr>
                          <w:rFonts w:ascii="Arial" w:hAnsi="Arial" w:cs="Arial"/>
                          <w:i/>
                          <w:lang w:val="de-CH"/>
                        </w:rPr>
                      </w:pPr>
                      <w:r>
                        <w:rPr>
                          <w:rFonts w:ascii="Arial" w:hAnsi="Arial" w:cs="Arial"/>
                          <w:b/>
                          <w:i/>
                          <w:lang w:val="de-CH"/>
                        </w:rPr>
                        <w:t xml:space="preserve">Kennt ihr eine Situation in anderen Disziplinen ausser der Community Ecology, wo „constrained“ Ordinationen zum Einsatz kommen (könnten)? </w:t>
                      </w:r>
                      <w:r>
                        <w:rPr>
                          <w:rFonts w:ascii="Arial" w:hAnsi="Arial" w:cs="Arial"/>
                          <w:b/>
                          <w:i/>
                          <w:lang w:val="de-CH"/>
                        </w:rPr>
                        <w:br/>
                        <w:t>(</w:t>
                      </w:r>
                      <w:r w:rsidRPr="00A6010F">
                        <w:rPr>
                          <w:rFonts w:ascii="Arial" w:hAnsi="Arial" w:cs="Arial"/>
                          <w:i/>
                          <w:lang w:val="de-CH"/>
                        </w:rPr>
                        <w:t>Dafür brauchen wir einen multivariaten Satz abhängiger und einen multivariaten Satz unabhängiger Variablen)</w:t>
                      </w:r>
                    </w:p>
                  </w:txbxContent>
                </v:textbox>
                <w10:anchorlock/>
              </v:shape>
            </w:pict>
          </mc:Fallback>
        </mc:AlternateContent>
      </w:r>
    </w:p>
    <w:p w14:paraId="4EEB3D70" w14:textId="02731C0A" w:rsidR="00A6010F" w:rsidRPr="00957005" w:rsidRDefault="006874E2" w:rsidP="00A6010F">
      <w:pPr>
        <w:pStyle w:val="Textkrper"/>
        <w:rPr>
          <w:lang w:val="de-CH"/>
        </w:rPr>
      </w:pPr>
      <w:r w:rsidRPr="00957005">
        <w:rPr>
          <w:lang w:val="de-CH"/>
        </w:rPr>
        <w:t xml:space="preserve">Für die beiden wesentlichen besprochenen Ordinationsverfahren PCA </w:t>
      </w:r>
      <w:r w:rsidR="00391336" w:rsidRPr="00957005">
        <w:rPr>
          <w:lang w:val="de-CH"/>
        </w:rPr>
        <w:t xml:space="preserve">(für lineare Beziehungen) </w:t>
      </w:r>
      <w:r w:rsidRPr="00957005">
        <w:rPr>
          <w:lang w:val="de-CH"/>
        </w:rPr>
        <w:t xml:space="preserve">und CA </w:t>
      </w:r>
      <w:r w:rsidR="00391336" w:rsidRPr="00957005">
        <w:rPr>
          <w:lang w:val="de-CH"/>
        </w:rPr>
        <w:t xml:space="preserve">(für unimodale Beziehungen) </w:t>
      </w:r>
      <w:r w:rsidRPr="00957005">
        <w:rPr>
          <w:lang w:val="de-CH"/>
        </w:rPr>
        <w:t xml:space="preserve">gibt es jeweils eine </w:t>
      </w:r>
      <w:r w:rsidRPr="00957005">
        <w:rPr>
          <w:i/>
          <w:lang w:val="de-CH"/>
        </w:rPr>
        <w:t>unconstrained-</w:t>
      </w:r>
      <w:r w:rsidRPr="00957005">
        <w:rPr>
          <w:lang w:val="de-CH"/>
        </w:rPr>
        <w:t xml:space="preserve"> und eine </w:t>
      </w:r>
      <w:r w:rsidRPr="00957005">
        <w:rPr>
          <w:i/>
          <w:lang w:val="de-CH"/>
        </w:rPr>
        <w:t>constrained-</w:t>
      </w:r>
      <w:r w:rsidRPr="00957005">
        <w:rPr>
          <w:lang w:val="de-CH"/>
        </w:rPr>
        <w:t>Variante:</w:t>
      </w:r>
    </w:p>
    <w:p w14:paraId="48EA9444" w14:textId="1CB572A0" w:rsidR="00357758" w:rsidRPr="00957005" w:rsidRDefault="00357758" w:rsidP="00357758">
      <w:pPr>
        <w:pStyle w:val="Textkrper"/>
        <w:spacing w:before="360" w:after="360"/>
        <w:jc w:val="center"/>
        <w:rPr>
          <w:lang w:val="de-CH"/>
        </w:rPr>
      </w:pPr>
      <w:r w:rsidRPr="00957005">
        <w:rPr>
          <w:noProof/>
          <w:lang w:val="de-CH" w:eastAsia="en-GB"/>
        </w:rPr>
        <w:drawing>
          <wp:inline distT="0" distB="0" distL="0" distR="0" wp14:anchorId="77FB29F5" wp14:editId="2DCB7BCE">
            <wp:extent cx="4242390" cy="1554701"/>
            <wp:effectExtent l="0" t="0" r="6350" b="7620"/>
            <wp:docPr id="10263" name="Grafik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241484" cy="1554369"/>
                    </a:xfrm>
                    <a:prstGeom prst="rect">
                      <a:avLst/>
                    </a:prstGeom>
                  </pic:spPr>
                </pic:pic>
              </a:graphicData>
            </a:graphic>
          </wp:inline>
        </w:drawing>
      </w:r>
    </w:p>
    <w:p w14:paraId="6A46D189" w14:textId="0E2C1676" w:rsidR="00357758" w:rsidRPr="00957005" w:rsidRDefault="004C28D7" w:rsidP="00A6010F">
      <w:pPr>
        <w:pStyle w:val="Textkrper"/>
        <w:rPr>
          <w:lang w:val="de-CH"/>
        </w:rPr>
      </w:pPr>
      <w:r w:rsidRPr="00957005">
        <w:rPr>
          <w:lang w:val="de-CH"/>
        </w:rPr>
        <w:t xml:space="preserve">Das Prinzip und der konzeptionelle Ablauf einer </w:t>
      </w:r>
      <w:r w:rsidR="000E43BA" w:rsidRPr="00957005">
        <w:rPr>
          <w:lang w:val="de-CH"/>
        </w:rPr>
        <w:t>„c</w:t>
      </w:r>
      <w:r w:rsidRPr="00957005">
        <w:rPr>
          <w:lang w:val="de-CH"/>
        </w:rPr>
        <w:t>onstrained</w:t>
      </w:r>
      <w:r w:rsidR="000E43BA" w:rsidRPr="00957005">
        <w:rPr>
          <w:lang w:val="de-CH"/>
        </w:rPr>
        <w:t>“</w:t>
      </w:r>
      <w:r w:rsidRPr="00957005">
        <w:rPr>
          <w:lang w:val="de-CH"/>
        </w:rPr>
        <w:t xml:space="preserve"> Ordination sei am Beispiel eines gemeinschaftsökologische</w:t>
      </w:r>
      <w:r w:rsidR="002C4DDB" w:rsidRPr="00957005">
        <w:rPr>
          <w:lang w:val="de-CH"/>
        </w:rPr>
        <w:t>n</w:t>
      </w:r>
      <w:r w:rsidRPr="00957005">
        <w:rPr>
          <w:lang w:val="de-CH"/>
        </w:rPr>
        <w:t xml:space="preserve"> Datensatzes kurz skizziert:</w:t>
      </w:r>
    </w:p>
    <w:p w14:paraId="066DCAED" w14:textId="084D11C0" w:rsidR="004C28D7" w:rsidRPr="00957005" w:rsidRDefault="004C28D7" w:rsidP="000E43B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Man hat für jede Vegetationsaufnahme (o.</w:t>
      </w:r>
      <w:r w:rsidR="00167686" w:rsidRPr="00957005">
        <w:rPr>
          <w:rFonts w:eastAsia="Times New Roman" w:cs="Arial"/>
          <w:lang w:eastAsia="en-GB"/>
        </w:rPr>
        <w:t> </w:t>
      </w:r>
      <w:r w:rsidRPr="00957005">
        <w:rPr>
          <w:rFonts w:eastAsia="Times New Roman" w:cs="Arial"/>
          <w:lang w:eastAsia="en-GB"/>
        </w:rPr>
        <w:t xml:space="preserve">ä.) zusätzlich </w:t>
      </w:r>
      <w:r w:rsidR="00167686" w:rsidRPr="00957005">
        <w:rPr>
          <w:rFonts w:eastAsia="Times New Roman" w:cs="Arial"/>
          <w:lang w:eastAsia="en-GB"/>
        </w:rPr>
        <w:t xml:space="preserve">zu den Artdaten (abhängige Variablen) </w:t>
      </w:r>
      <w:r w:rsidRPr="00957005">
        <w:rPr>
          <w:rFonts w:eastAsia="Times New Roman" w:cs="Arial"/>
          <w:lang w:eastAsia="en-GB"/>
        </w:rPr>
        <w:t>ein Set von dort erhobenen Umweltvariablen</w:t>
      </w:r>
      <w:r w:rsidR="00167686" w:rsidRPr="00957005">
        <w:rPr>
          <w:rFonts w:eastAsia="Times New Roman" w:cs="Arial"/>
          <w:lang w:eastAsia="en-GB"/>
        </w:rPr>
        <w:t xml:space="preserve"> (unabhängige Variablen).</w:t>
      </w:r>
    </w:p>
    <w:p w14:paraId="3D0E9501" w14:textId="041CD6AF" w:rsidR="004C28D7" w:rsidRPr="00957005" w:rsidRDefault="004C28D7" w:rsidP="000E43B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Zunächst werden die Artmächtigkeiten</w:t>
      </w:r>
      <w:r w:rsidR="00950CCA" w:rsidRPr="00957005">
        <w:rPr>
          <w:rFonts w:eastAsia="Times New Roman" w:cs="Arial"/>
          <w:lang w:eastAsia="en-GB"/>
        </w:rPr>
        <w:t xml:space="preserve"> der einzelnen Arten</w:t>
      </w:r>
      <w:r w:rsidRPr="00957005">
        <w:rPr>
          <w:rFonts w:eastAsia="Times New Roman" w:cs="Arial"/>
          <w:lang w:eastAsia="en-GB"/>
        </w:rPr>
        <w:t xml:space="preserve"> zu den betrachteten Umweltvariablen </w:t>
      </w:r>
      <w:r w:rsidR="00950CCA" w:rsidRPr="00957005">
        <w:rPr>
          <w:rFonts w:eastAsia="Times New Roman" w:cs="Arial"/>
          <w:lang w:eastAsia="en-GB"/>
        </w:rPr>
        <w:t>jeweils mit</w:t>
      </w:r>
      <w:r w:rsidRPr="00957005">
        <w:rPr>
          <w:rFonts w:eastAsia="Times New Roman" w:cs="Arial"/>
          <w:lang w:eastAsia="en-GB"/>
        </w:rPr>
        <w:t xml:space="preserve"> einer </w:t>
      </w:r>
      <w:r w:rsidRPr="00957005">
        <w:rPr>
          <w:rFonts w:eastAsia="Times New Roman" w:cs="Arial"/>
          <w:b/>
          <w:lang w:eastAsia="en-GB"/>
        </w:rPr>
        <w:t>multiplen linearen Regression</w:t>
      </w:r>
      <w:r w:rsidRPr="00957005">
        <w:rPr>
          <w:rFonts w:eastAsia="Times New Roman" w:cs="Arial"/>
          <w:lang w:eastAsia="en-GB"/>
        </w:rPr>
        <w:t xml:space="preserve"> in Beziehung gesetzt</w:t>
      </w:r>
      <w:r w:rsidR="00167686" w:rsidRPr="00957005">
        <w:rPr>
          <w:rFonts w:eastAsia="Times New Roman" w:cs="Arial"/>
          <w:lang w:eastAsia="en-GB"/>
        </w:rPr>
        <w:t>.</w:t>
      </w:r>
    </w:p>
    <w:p w14:paraId="737715F6" w14:textId="77777777" w:rsidR="004C28D7" w:rsidRPr="00957005" w:rsidRDefault="004C28D7" w:rsidP="000E43B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Für die Ordination (PCA bzw. CA) werden dann statt der tatsächlichen Artmächtigkeiten die von der multiplen Regression </w:t>
      </w:r>
      <w:r w:rsidRPr="00957005">
        <w:rPr>
          <w:rFonts w:eastAsia="Times New Roman" w:cs="Arial"/>
          <w:b/>
          <w:lang w:eastAsia="en-GB"/>
        </w:rPr>
        <w:t xml:space="preserve">vorhergesagten Artmächtigkeiten </w:t>
      </w:r>
      <w:r w:rsidRPr="00957005">
        <w:rPr>
          <w:rFonts w:eastAsia="Times New Roman" w:cs="Arial"/>
          <w:lang w:eastAsia="en-GB"/>
        </w:rPr>
        <w:t>genommen</w:t>
      </w:r>
    </w:p>
    <w:p w14:paraId="3A926CF6" w14:textId="77777777" w:rsidR="004C28D7" w:rsidRPr="00957005" w:rsidRDefault="004C28D7" w:rsidP="000E43BA">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Man kann anschliessend ermitteln, wie viel der Gesamtvarianz durch die verwendeten Umweltvariablen erklärt wird</w:t>
      </w:r>
    </w:p>
    <w:p w14:paraId="5463C5A0" w14:textId="20C62C73" w:rsidR="004C28D7" w:rsidRPr="00957005" w:rsidRDefault="000E43BA" w:rsidP="00A6010F">
      <w:pPr>
        <w:pStyle w:val="Textkrper"/>
        <w:rPr>
          <w:lang w:val="de-CH"/>
        </w:rPr>
      </w:pPr>
      <w:r w:rsidRPr="00957005">
        <w:rPr>
          <w:lang w:val="de-CH"/>
        </w:rPr>
        <w:t>In R passiert all das aut</w:t>
      </w:r>
      <w:r w:rsidR="00185D6B" w:rsidRPr="00957005">
        <w:rPr>
          <w:lang w:val="de-CH"/>
        </w:rPr>
        <w:t xml:space="preserve">omatisch, wenn wir in </w:t>
      </w:r>
      <w:r w:rsidR="00185D6B" w:rsidRPr="00957005">
        <w:rPr>
          <w:rFonts w:ascii="Courier New" w:hAnsi="Courier New" w:cs="Courier New"/>
          <w:lang w:val="de-CH"/>
        </w:rPr>
        <w:t>vegan</w:t>
      </w:r>
      <w:r w:rsidR="00185D6B" w:rsidRPr="00957005">
        <w:rPr>
          <w:lang w:val="de-CH"/>
        </w:rPr>
        <w:t xml:space="preserve"> z. B. den Befehl </w:t>
      </w:r>
      <w:r w:rsidR="00185D6B" w:rsidRPr="00957005">
        <w:rPr>
          <w:rFonts w:ascii="Courier New" w:hAnsi="Courier New" w:cs="Courier New"/>
          <w:lang w:val="de-CH"/>
        </w:rPr>
        <w:t>cca</w:t>
      </w:r>
      <w:r w:rsidR="00185D6B" w:rsidRPr="00957005">
        <w:rPr>
          <w:lang w:val="de-CH"/>
        </w:rPr>
        <w:t xml:space="preserve"> für Canonical Correspondence Analysis wählen:</w:t>
      </w:r>
    </w:p>
    <w:p w14:paraId="40CD1D98" w14:textId="1AB077BB" w:rsidR="00185D6B" w:rsidRPr="00957005" w:rsidRDefault="00185D6B" w:rsidP="00185D6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s5</w:t>
      </w:r>
      <w:r w:rsidR="00C80766"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C80766"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c("pH.peat","P.peat","Waterlev.av","CEC.peat","Acidity.peat")</w:t>
      </w:r>
    </w:p>
    <w:p w14:paraId="17F5233E" w14:textId="3224C165" w:rsidR="00185D6B" w:rsidRPr="00957005" w:rsidRDefault="00185D6B" w:rsidP="00185D6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ssit5</w:t>
      </w:r>
      <w:r w:rsidR="00C80766"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&lt;-</w:t>
      </w:r>
      <w:r w:rsidR="00C80766"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ssit[s5]</w:t>
      </w:r>
    </w:p>
    <w:p w14:paraId="3255BEE4" w14:textId="080E3892" w:rsidR="00185D6B" w:rsidRPr="00957005" w:rsidRDefault="00185D6B" w:rsidP="00185D6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o.cca &lt;-</w:t>
      </w:r>
      <w:r w:rsidR="00C80766"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cca(sveg~.</w:t>
      </w:r>
      <w:r w:rsidR="00C80766" w:rsidRPr="00957005">
        <w:rPr>
          <w:rFonts w:ascii="Courier New" w:eastAsiaTheme="minorEastAsia" w:hAnsi="Courier New" w:cs="Courier New"/>
          <w:b/>
          <w:bCs/>
          <w:color w:val="FF0000"/>
          <w:kern w:val="24"/>
          <w:lang w:val="de-CH" w:eastAsia="en-GB"/>
        </w:rPr>
        <w:t xml:space="preserve"> </w:t>
      </w:r>
      <w:r w:rsidRPr="00957005">
        <w:rPr>
          <w:rFonts w:ascii="Courier New" w:eastAsiaTheme="minorEastAsia" w:hAnsi="Courier New" w:cs="Courier New"/>
          <w:b/>
          <w:bCs/>
          <w:color w:val="FF0000"/>
          <w:kern w:val="24"/>
          <w:lang w:val="de-CH" w:eastAsia="en-GB"/>
        </w:rPr>
        <w:t>,data=ssit5)</w:t>
      </w:r>
    </w:p>
    <w:p w14:paraId="1E89019A" w14:textId="77777777" w:rsidR="00185D6B" w:rsidRPr="00957005" w:rsidRDefault="00185D6B" w:rsidP="00185D6B">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plot(o.cca)</w:t>
      </w:r>
    </w:p>
    <w:p w14:paraId="10F2D60B" w14:textId="77777777" w:rsidR="00185D6B" w:rsidRPr="00957005" w:rsidRDefault="00185D6B" w:rsidP="00A6010F">
      <w:pPr>
        <w:pStyle w:val="Textkrper"/>
        <w:rPr>
          <w:color w:val="FF0000"/>
          <w:lang w:val="de-CH"/>
        </w:rPr>
      </w:pPr>
    </w:p>
    <w:p w14:paraId="090F4372" w14:textId="21E83042" w:rsidR="00185D6B" w:rsidRPr="00957005" w:rsidRDefault="00185D6B" w:rsidP="00185D6B">
      <w:pPr>
        <w:pStyle w:val="Textkrper"/>
        <w:jc w:val="center"/>
        <w:rPr>
          <w:lang w:val="de-CH"/>
        </w:rPr>
      </w:pPr>
      <w:r w:rsidRPr="00957005">
        <w:rPr>
          <w:noProof/>
          <w:lang w:val="de-CH" w:eastAsia="en-GB"/>
        </w:rPr>
        <w:lastRenderedPageBreak/>
        <w:drawing>
          <wp:inline distT="0" distB="0" distL="0" distR="0" wp14:anchorId="639016BC" wp14:editId="2C95AFAD">
            <wp:extent cx="4140000" cy="3233175"/>
            <wp:effectExtent l="0" t="0" r="0" b="5715"/>
            <wp:docPr id="10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t="11204" b="3542"/>
                    <a:stretch/>
                  </pic:blipFill>
                  <pic:spPr bwMode="auto">
                    <a:xfrm>
                      <a:off x="0" y="0"/>
                      <a:ext cx="4140000" cy="3233175"/>
                    </a:xfrm>
                    <a:prstGeom prst="rect">
                      <a:avLst/>
                    </a:prstGeom>
                    <a:noFill/>
                    <a:ln>
                      <a:noFill/>
                    </a:ln>
                    <a:effectLst/>
                  </pic:spPr>
                </pic:pic>
              </a:graphicData>
            </a:graphic>
          </wp:inline>
        </w:drawing>
      </w:r>
    </w:p>
    <w:p w14:paraId="3182D99D" w14:textId="0DCF14C9" w:rsidR="009E256C" w:rsidRPr="00957005" w:rsidRDefault="009E256C" w:rsidP="001F6A5C">
      <w:pPr>
        <w:pStyle w:val="berschrift2"/>
      </w:pPr>
      <w:bookmarkStart w:id="158" w:name="_Toc117278883"/>
      <w:r w:rsidRPr="00957005">
        <w:t>Redundancy Analysis (RDA) im Detail</w:t>
      </w:r>
      <w:bookmarkEnd w:id="158"/>
    </w:p>
    <w:p w14:paraId="6D7F1C7E" w14:textId="58BADA99" w:rsidR="00B22B2A" w:rsidRPr="00957005" w:rsidRDefault="00B22B2A" w:rsidP="00B22B2A">
      <w:pPr>
        <w:pStyle w:val="berschrift3"/>
      </w:pPr>
      <w:bookmarkStart w:id="159" w:name="_Toc117278884"/>
      <w:r w:rsidRPr="00957005">
        <w:t>Die Idee</w:t>
      </w:r>
      <w:bookmarkEnd w:id="159"/>
    </w:p>
    <w:p w14:paraId="03E316C8" w14:textId="7D0A5C2A" w:rsidR="009E256C" w:rsidRPr="00957005" w:rsidRDefault="00610C16" w:rsidP="009E256C">
      <w:pPr>
        <w:pStyle w:val="Textkrper"/>
        <w:rPr>
          <w:lang w:val="de-CH"/>
        </w:rPr>
      </w:pPr>
      <w:r w:rsidRPr="00957005">
        <w:rPr>
          <w:lang w:val="de-CH"/>
        </w:rPr>
        <w:t xml:space="preserve">Wir schauen uns nun die Redundanzanalyse (RDA) im Detail an, welche die „constrained“-Variante der Hauptkomponentenanalyse (PCA) ist (deswegen werden in </w:t>
      </w:r>
      <w:r w:rsidRPr="00957005">
        <w:rPr>
          <w:rFonts w:ascii="Courier New" w:hAnsi="Courier New" w:cs="Courier New"/>
          <w:lang w:val="de-CH"/>
        </w:rPr>
        <w:t>vegan</w:t>
      </w:r>
      <w:r w:rsidRPr="00957005">
        <w:rPr>
          <w:lang w:val="de-CH"/>
        </w:rPr>
        <w:t xml:space="preserve"> beide mit dem gleichen Befehl </w:t>
      </w:r>
      <w:r w:rsidRPr="00957005">
        <w:rPr>
          <w:rFonts w:ascii="Courier New" w:hAnsi="Courier New" w:cs="Courier New"/>
          <w:lang w:val="de-CH"/>
        </w:rPr>
        <w:t>rda</w:t>
      </w:r>
      <w:r w:rsidRPr="00957005">
        <w:rPr>
          <w:lang w:val="de-CH"/>
        </w:rPr>
        <w:t xml:space="preserve"> gerechnet, vgl. Statistik </w:t>
      </w:r>
      <w:r w:rsidR="00065A4F" w:rsidRPr="00957005">
        <w:rPr>
          <w:lang w:val="de-CH"/>
        </w:rPr>
        <w:t>6).</w:t>
      </w:r>
    </w:p>
    <w:p w14:paraId="5DA77A44" w14:textId="41E841CB" w:rsidR="00065A4F" w:rsidRPr="00957005" w:rsidRDefault="003F0942" w:rsidP="009E256C">
      <w:pPr>
        <w:pStyle w:val="Textkrper"/>
        <w:rPr>
          <w:lang w:val="de-CH"/>
        </w:rPr>
      </w:pPr>
      <w:r w:rsidRPr="00957005">
        <w:rPr>
          <w:lang w:val="de-CH"/>
        </w:rPr>
        <w:t>Eine RDA wird für Datensätze angewandt, in denen man</w:t>
      </w:r>
      <w:r w:rsidRPr="00957005">
        <w:rPr>
          <w:b/>
          <w:lang w:val="de-CH"/>
        </w:rPr>
        <w:t xml:space="preserve"> zahlreiche Objekte </w:t>
      </w:r>
      <w:r w:rsidRPr="00957005">
        <w:rPr>
          <w:lang w:val="de-CH"/>
        </w:rPr>
        <w:t>(</w:t>
      </w:r>
      <w:r w:rsidRPr="00957005">
        <w:rPr>
          <w:i/>
          <w:lang w:val="de-CH"/>
        </w:rPr>
        <w:t>observations</w:t>
      </w:r>
      <w:r w:rsidRPr="00957005">
        <w:rPr>
          <w:lang w:val="de-CH"/>
        </w:rPr>
        <w:t xml:space="preserve">) mit jeweils </w:t>
      </w:r>
      <w:r w:rsidRPr="00957005">
        <w:rPr>
          <w:b/>
          <w:lang w:val="de-CH"/>
        </w:rPr>
        <w:t>vielen abhängigen und vielen unabhängigen Variablen</w:t>
      </w:r>
      <w:r w:rsidRPr="00957005">
        <w:rPr>
          <w:lang w:val="de-CH"/>
        </w:rPr>
        <w:t xml:space="preserve"> hat und erklären will, welche von den unabhängigen Variablen für die </w:t>
      </w:r>
      <w:r w:rsidRPr="00957005">
        <w:rPr>
          <w:b/>
          <w:lang w:val="de-CH"/>
        </w:rPr>
        <w:t>multivariate Antwort</w:t>
      </w:r>
      <w:r w:rsidRPr="00957005">
        <w:rPr>
          <w:lang w:val="de-CH"/>
        </w:rPr>
        <w:t xml:space="preserve"> verantwortlich sind.</w:t>
      </w:r>
    </w:p>
    <w:p w14:paraId="7BC14E5D" w14:textId="6992BA1D" w:rsidR="003F0942" w:rsidRPr="00957005" w:rsidRDefault="00740BA7" w:rsidP="009E256C">
      <w:pPr>
        <w:pStyle w:val="Textkrper"/>
        <w:rPr>
          <w:lang w:val="de-CH"/>
        </w:rPr>
      </w:pPr>
      <w:r w:rsidRPr="00957005">
        <w:rPr>
          <w:lang w:val="de-CH"/>
        </w:rPr>
        <w:t>Zwei typische Beispie sollen das Prinzip verdeutlichen, das natürlich auch in anderen Disziplinen auftreten kann</w:t>
      </w:r>
      <w:r w:rsidR="00004E37" w:rsidRPr="00957005">
        <w:rPr>
          <w:lang w:val="de-CH"/>
        </w:rPr>
        <w:t xml:space="preserve"> (Die Tilde ~ wird hier in typischer R-Schreibweise genutzt, um die abhängigen Variablen links von den unabhängigen rechts zu trennen)</w:t>
      </w:r>
      <w:r w:rsidRPr="00957005">
        <w:rPr>
          <w:lang w:val="de-CH"/>
        </w:rPr>
        <w:t>:</w:t>
      </w:r>
    </w:p>
    <w:p w14:paraId="5399B14D" w14:textId="77777777" w:rsidR="00004E37" w:rsidRPr="00957005" w:rsidRDefault="00004E37" w:rsidP="00004E3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Zusammensetzung von Pflanzengesellschaften (Anteile von Arten in Probeflächen) ~ Umweltparameter in diesen Probeflächen</w:t>
      </w:r>
    </w:p>
    <w:p w14:paraId="4A33AD97" w14:textId="3C56EBE2" w:rsidR="00004E37" w:rsidRPr="00957005" w:rsidRDefault="00004E37" w:rsidP="00004E3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Politische Einstellungen von Menschen (z.</w:t>
      </w:r>
      <w:r w:rsidR="002C4DDB" w:rsidRPr="00957005">
        <w:rPr>
          <w:rFonts w:eastAsia="Times New Roman" w:cs="Arial"/>
          <w:lang w:eastAsia="en-GB"/>
        </w:rPr>
        <w:t> </w:t>
      </w:r>
      <w:r w:rsidRPr="00957005">
        <w:rPr>
          <w:rFonts w:eastAsia="Times New Roman" w:cs="Arial"/>
          <w:lang w:eastAsia="en-GB"/>
        </w:rPr>
        <w:t>B. als Beantwortung diverser Fragen auf einer Skala) ~ sozioökonomische Eigenschaften dieser Personen (z.</w:t>
      </w:r>
      <w:r w:rsidR="002C4DDB" w:rsidRPr="00957005">
        <w:rPr>
          <w:rFonts w:eastAsia="Times New Roman" w:cs="Arial"/>
          <w:lang w:eastAsia="en-GB"/>
        </w:rPr>
        <w:t> </w:t>
      </w:r>
      <w:r w:rsidRPr="00957005">
        <w:rPr>
          <w:rFonts w:eastAsia="Times New Roman" w:cs="Arial"/>
          <w:lang w:eastAsia="en-GB"/>
        </w:rPr>
        <w:t>B. Geschlecht, Alter, Bildung, Einkommen, Wohnort,…)</w:t>
      </w:r>
    </w:p>
    <w:p w14:paraId="0C6F9D56" w14:textId="50F4FE3E" w:rsidR="00B22B2A" w:rsidRPr="00957005" w:rsidRDefault="00B22B2A" w:rsidP="00B22B2A">
      <w:pPr>
        <w:pStyle w:val="berschrift3"/>
      </w:pPr>
      <w:bookmarkStart w:id="160" w:name="_Toc117278885"/>
      <w:r w:rsidRPr="00957005">
        <w:t>Notwendige Datentransformation für gemeinschaftsökologische Daten</w:t>
      </w:r>
      <w:bookmarkEnd w:id="160"/>
    </w:p>
    <w:p w14:paraId="0A67FC17" w14:textId="1919D3F9" w:rsidR="00DF5048" w:rsidRPr="00957005" w:rsidRDefault="00DF5048" w:rsidP="00DF5048">
      <w:pPr>
        <w:pStyle w:val="Textkrper"/>
        <w:rPr>
          <w:lang w:val="de-CH"/>
        </w:rPr>
      </w:pPr>
      <w:r w:rsidRPr="00957005">
        <w:rPr>
          <w:lang w:val="de-CH"/>
        </w:rPr>
        <w:t xml:space="preserve">Wir erinnern uns, dass in Statistik 5, von der Verwendung der PCA im Fall von gemeinschaftsökologischen Daten generell abgeraten wurde. Eine Hauptursache für die schlechte Eignung in diesen Fällen, ist dass die PCA (und damit auch die RDA) standardmässig mit der euklidischen Distanz zwischen zwei Objekten arbeitet, also der Länge der Gerade zwischen den beiden Objekten im multivariaten Raum (im zweidimensionalen Fall wäre das die Hypothenuse des rechtwinkligen Dreiecks, das durch die </w:t>
      </w:r>
      <w:r w:rsidRPr="00957005">
        <w:rPr>
          <w:i/>
          <w:lang w:val="de-CH"/>
        </w:rPr>
        <w:t>x</w:t>
      </w:r>
      <w:r w:rsidRPr="00957005">
        <w:rPr>
          <w:lang w:val="de-CH"/>
        </w:rPr>
        <w:t>/</w:t>
      </w:r>
      <w:r w:rsidRPr="00957005">
        <w:rPr>
          <w:i/>
          <w:lang w:val="de-CH"/>
        </w:rPr>
        <w:t>y</w:t>
      </w:r>
      <w:r w:rsidRPr="00957005">
        <w:rPr>
          <w:lang w:val="de-CH"/>
        </w:rPr>
        <w:t>-Koordinaten der beiden Beobachtungen gebildet wird; die Entfernung (= euklidische Distanz) berechnet sich dann einfach mit dem Satz des Pythagoras, analog auch für alle höhere</w:t>
      </w:r>
      <w:r w:rsidR="00B9373F" w:rsidRPr="00957005">
        <w:rPr>
          <w:lang w:val="de-CH"/>
        </w:rPr>
        <w:t>n</w:t>
      </w:r>
      <w:r w:rsidRPr="00957005">
        <w:rPr>
          <w:lang w:val="de-CH"/>
        </w:rPr>
        <w:t xml:space="preserve"> Dimensionen). Für Daten von </w:t>
      </w:r>
      <w:r w:rsidRPr="00957005">
        <w:rPr>
          <w:lang w:val="de-CH"/>
        </w:rPr>
        <w:lastRenderedPageBreak/>
        <w:t xml:space="preserve">Artengemeinschaften (mit typischerweie vielen Nullwerten und unimodalen Verteilungen) ist die euklidische Distanz aber ungeeignet, da sie unerwünschte Artefakte </w:t>
      </w:r>
      <w:r w:rsidR="00203A26" w:rsidRPr="00957005">
        <w:rPr>
          <w:lang w:val="de-CH"/>
        </w:rPr>
        <w:t xml:space="preserve">(wie den diskutierten Hufeiseneffekt) </w:t>
      </w:r>
      <w:r w:rsidRPr="00957005">
        <w:rPr>
          <w:lang w:val="de-CH"/>
        </w:rPr>
        <w:t>erzeugt.</w:t>
      </w:r>
    </w:p>
    <w:p w14:paraId="523EAE3C" w14:textId="74EBA5C8" w:rsidR="00DF5048" w:rsidRPr="00957005" w:rsidRDefault="00DF5048" w:rsidP="00EE5AA9">
      <w:pPr>
        <w:pStyle w:val="StandardWeb"/>
        <w:spacing w:before="0" w:beforeAutospacing="0" w:after="0" w:afterAutospacing="0"/>
        <w:jc w:val="both"/>
        <w:textAlignment w:val="baseline"/>
        <w:rPr>
          <w:rFonts w:ascii="Arial" w:hAnsi="Arial" w:cs="Arial"/>
          <w:sz w:val="22"/>
          <w:szCs w:val="22"/>
          <w:lang w:val="de-CH"/>
        </w:rPr>
      </w:pPr>
      <w:r w:rsidRPr="00957005">
        <w:rPr>
          <w:rFonts w:ascii="Arial" w:hAnsi="Arial" w:cs="Arial"/>
          <w:sz w:val="22"/>
          <w:szCs w:val="22"/>
          <w:lang w:val="de-CH"/>
        </w:rPr>
        <w:t>Dies haben Legendre &amp; Gallagher (2001) schön mit einer Simulation gezeigt. Zugleich konnten sie zeigen, dass ein anderes Distanzmass, die Hellinger-Distanz die</w:t>
      </w:r>
      <w:r w:rsidR="00C32180" w:rsidRPr="00957005">
        <w:rPr>
          <w:rFonts w:ascii="Arial" w:hAnsi="Arial" w:cs="Arial"/>
          <w:sz w:val="22"/>
          <w:szCs w:val="22"/>
          <w:lang w:val="de-CH"/>
        </w:rPr>
        <w:t>s</w:t>
      </w:r>
      <w:r w:rsidRPr="00957005">
        <w:rPr>
          <w:rFonts w:ascii="Arial" w:hAnsi="Arial" w:cs="Arial"/>
          <w:sz w:val="22"/>
          <w:szCs w:val="22"/>
          <w:lang w:val="de-CH"/>
        </w:rPr>
        <w:t>e Probleme in viel geringerem Umfang hat. Hier zunächst noch einmal die Definition der beiden Distanzmasse</w:t>
      </w:r>
      <w:r w:rsidR="00EE5AA9" w:rsidRPr="00957005">
        <w:rPr>
          <w:rFonts w:ascii="Arial" w:hAnsi="Arial" w:cs="Arial"/>
          <w:sz w:val="22"/>
          <w:szCs w:val="22"/>
          <w:lang w:val="de-CH"/>
        </w:rPr>
        <w:t xml:space="preserve">, mit </w:t>
      </w:r>
      <w:r w:rsidR="00EE5AA9" w:rsidRPr="00957005">
        <w:rPr>
          <w:rFonts w:ascii="Arial" w:eastAsiaTheme="minorEastAsia" w:hAnsi="Arial" w:cs="Arial"/>
          <w:bCs/>
          <w:i/>
          <w:iCs/>
          <w:color w:val="000000" w:themeColor="text1"/>
          <w:kern w:val="24"/>
          <w:sz w:val="22"/>
          <w:szCs w:val="22"/>
          <w:lang w:val="de-CH"/>
        </w:rPr>
        <w:t>x</w:t>
      </w:r>
      <w:r w:rsidR="00EE5AA9" w:rsidRPr="00957005">
        <w:rPr>
          <w:rFonts w:ascii="Arial" w:eastAsiaTheme="minorEastAsia" w:hAnsi="Arial" w:cs="Arial"/>
          <w:bCs/>
          <w:color w:val="000000" w:themeColor="text1"/>
          <w:kern w:val="24"/>
          <w:position w:val="-6"/>
          <w:sz w:val="22"/>
          <w:szCs w:val="22"/>
          <w:vertAlign w:val="subscript"/>
          <w:lang w:val="de-CH"/>
        </w:rPr>
        <w:t>1</w:t>
      </w:r>
      <w:r w:rsidR="00EE5AA9" w:rsidRPr="00957005">
        <w:rPr>
          <w:rFonts w:ascii="Arial" w:eastAsiaTheme="minorEastAsia" w:hAnsi="Arial" w:cs="Arial"/>
          <w:bCs/>
          <w:color w:val="000000" w:themeColor="text1"/>
          <w:kern w:val="24"/>
          <w:sz w:val="22"/>
          <w:szCs w:val="22"/>
          <w:lang w:val="de-CH"/>
        </w:rPr>
        <w:t xml:space="preserve">, </w:t>
      </w:r>
      <w:r w:rsidR="00EE5AA9" w:rsidRPr="00957005">
        <w:rPr>
          <w:rFonts w:ascii="Arial" w:eastAsiaTheme="minorEastAsia" w:hAnsi="Arial" w:cs="Arial"/>
          <w:bCs/>
          <w:i/>
          <w:iCs/>
          <w:color w:val="000000" w:themeColor="text1"/>
          <w:kern w:val="24"/>
          <w:sz w:val="22"/>
          <w:szCs w:val="22"/>
          <w:lang w:val="de-CH"/>
        </w:rPr>
        <w:t>x</w:t>
      </w:r>
      <w:r w:rsidR="00EE5AA9" w:rsidRPr="00957005">
        <w:rPr>
          <w:rFonts w:ascii="Arial" w:eastAsiaTheme="minorEastAsia" w:hAnsi="Arial" w:cs="Arial"/>
          <w:bCs/>
          <w:color w:val="000000" w:themeColor="text1"/>
          <w:kern w:val="24"/>
          <w:position w:val="-6"/>
          <w:sz w:val="22"/>
          <w:szCs w:val="22"/>
          <w:vertAlign w:val="subscript"/>
          <w:lang w:val="de-CH"/>
        </w:rPr>
        <w:t>2</w:t>
      </w:r>
      <w:r w:rsidR="00EE5AA9" w:rsidRPr="00957005">
        <w:rPr>
          <w:rFonts w:ascii="Arial" w:eastAsiaTheme="minorEastAsia" w:hAnsi="Arial" w:cs="Arial"/>
          <w:bCs/>
          <w:color w:val="000000" w:themeColor="text1"/>
          <w:kern w:val="24"/>
          <w:sz w:val="22"/>
          <w:szCs w:val="22"/>
          <w:lang w:val="de-CH"/>
        </w:rPr>
        <w:t xml:space="preserve">: Standort, </w:t>
      </w:r>
      <w:r w:rsidR="00EE5AA9" w:rsidRPr="00957005">
        <w:rPr>
          <w:rFonts w:ascii="Arial" w:eastAsiaTheme="minorEastAsia" w:hAnsi="Arial" w:cs="Arial"/>
          <w:bCs/>
          <w:i/>
          <w:iCs/>
          <w:color w:val="000000" w:themeColor="text1"/>
          <w:kern w:val="24"/>
          <w:sz w:val="22"/>
          <w:szCs w:val="22"/>
          <w:lang w:val="de-CH"/>
        </w:rPr>
        <w:t>j</w:t>
      </w:r>
      <w:r w:rsidR="00EE5AA9" w:rsidRPr="00957005">
        <w:rPr>
          <w:rFonts w:ascii="Arial" w:eastAsiaTheme="minorEastAsia" w:hAnsi="Arial" w:cs="Arial"/>
          <w:bCs/>
          <w:color w:val="000000" w:themeColor="text1"/>
          <w:kern w:val="24"/>
          <w:sz w:val="22"/>
          <w:szCs w:val="22"/>
          <w:lang w:val="de-CH"/>
        </w:rPr>
        <w:t xml:space="preserve"> = 1… </w:t>
      </w:r>
      <w:r w:rsidR="00EE5AA9" w:rsidRPr="00957005">
        <w:rPr>
          <w:rFonts w:ascii="Arial" w:eastAsiaTheme="minorEastAsia" w:hAnsi="Arial" w:cs="Arial"/>
          <w:bCs/>
          <w:i/>
          <w:iCs/>
          <w:color w:val="000000" w:themeColor="text1"/>
          <w:kern w:val="24"/>
          <w:sz w:val="22"/>
          <w:szCs w:val="22"/>
          <w:lang w:val="de-CH"/>
        </w:rPr>
        <w:t>p</w:t>
      </w:r>
      <w:r w:rsidR="00EE5AA9" w:rsidRPr="00957005">
        <w:rPr>
          <w:rFonts w:ascii="Arial" w:eastAsiaTheme="minorEastAsia" w:hAnsi="Arial" w:cs="Arial"/>
          <w:bCs/>
          <w:color w:val="000000" w:themeColor="text1"/>
          <w:kern w:val="24"/>
          <w:sz w:val="22"/>
          <w:szCs w:val="22"/>
          <w:lang w:val="de-CH"/>
        </w:rPr>
        <w:t xml:space="preserve">: Arten, </w:t>
      </w:r>
      <w:r w:rsidR="00EE5AA9" w:rsidRPr="00957005">
        <w:rPr>
          <w:rFonts w:ascii="Arial" w:eastAsiaTheme="minorEastAsia" w:hAnsi="Arial" w:cs="Arial"/>
          <w:bCs/>
          <w:i/>
          <w:iCs/>
          <w:color w:val="000000" w:themeColor="text1"/>
          <w:kern w:val="24"/>
          <w:sz w:val="22"/>
          <w:szCs w:val="22"/>
          <w:lang w:val="de-CH"/>
        </w:rPr>
        <w:t>y</w:t>
      </w:r>
      <w:r w:rsidR="00EE5AA9" w:rsidRPr="00957005">
        <w:rPr>
          <w:rFonts w:ascii="Arial" w:eastAsiaTheme="minorEastAsia" w:hAnsi="Arial" w:cs="Arial"/>
          <w:bCs/>
          <w:i/>
          <w:iCs/>
          <w:color w:val="000000" w:themeColor="text1"/>
          <w:kern w:val="24"/>
          <w:position w:val="-6"/>
          <w:sz w:val="22"/>
          <w:szCs w:val="22"/>
          <w:vertAlign w:val="subscript"/>
          <w:lang w:val="de-CH"/>
        </w:rPr>
        <w:t>i,j</w:t>
      </w:r>
      <w:r w:rsidR="00EE5AA9" w:rsidRPr="00957005">
        <w:rPr>
          <w:rFonts w:ascii="Arial" w:eastAsiaTheme="minorEastAsia" w:hAnsi="Arial" w:cs="Arial"/>
          <w:bCs/>
          <w:color w:val="000000" w:themeColor="text1"/>
          <w:kern w:val="24"/>
          <w:sz w:val="22"/>
          <w:szCs w:val="22"/>
          <w:lang w:val="de-CH"/>
        </w:rPr>
        <w:t xml:space="preserve">: Artmächtigkeit Art </w:t>
      </w:r>
      <w:r w:rsidR="00EE5AA9" w:rsidRPr="00957005">
        <w:rPr>
          <w:rFonts w:ascii="Arial" w:eastAsiaTheme="minorEastAsia" w:hAnsi="Arial" w:cs="Arial"/>
          <w:bCs/>
          <w:i/>
          <w:iCs/>
          <w:color w:val="000000" w:themeColor="text1"/>
          <w:kern w:val="24"/>
          <w:sz w:val="22"/>
          <w:szCs w:val="22"/>
          <w:lang w:val="de-CH"/>
        </w:rPr>
        <w:t>j</w:t>
      </w:r>
      <w:r w:rsidR="00EE5AA9" w:rsidRPr="00957005">
        <w:rPr>
          <w:rFonts w:ascii="Arial" w:eastAsiaTheme="minorEastAsia" w:hAnsi="Arial" w:cs="Arial"/>
          <w:bCs/>
          <w:color w:val="000000" w:themeColor="text1"/>
          <w:kern w:val="24"/>
          <w:sz w:val="22"/>
          <w:szCs w:val="22"/>
          <w:lang w:val="de-CH"/>
        </w:rPr>
        <w:t xml:space="preserve"> an Standort </w:t>
      </w:r>
      <w:r w:rsidR="00EE5AA9" w:rsidRPr="00957005">
        <w:rPr>
          <w:rFonts w:ascii="Arial" w:eastAsiaTheme="minorEastAsia" w:hAnsi="Arial" w:cs="Arial"/>
          <w:bCs/>
          <w:i/>
          <w:iCs/>
          <w:color w:val="000000" w:themeColor="text1"/>
          <w:kern w:val="24"/>
          <w:sz w:val="22"/>
          <w:szCs w:val="22"/>
          <w:lang w:val="de-CH"/>
        </w:rPr>
        <w:t>i</w:t>
      </w:r>
      <w:r w:rsidRPr="00957005">
        <w:rPr>
          <w:rFonts w:ascii="Arial" w:hAnsi="Arial" w:cs="Arial"/>
          <w:sz w:val="22"/>
          <w:szCs w:val="22"/>
          <w:lang w:val="de-CH"/>
        </w:rPr>
        <w:t>:</w:t>
      </w:r>
    </w:p>
    <w:p w14:paraId="49AF1042" w14:textId="77777777" w:rsidR="00DF5048" w:rsidRPr="00957005" w:rsidRDefault="00DF5048" w:rsidP="00EE5AA9">
      <w:pPr>
        <w:pStyle w:val="Textkrper"/>
        <w:spacing w:before="120"/>
        <w:rPr>
          <w:rFonts w:cs="Arial"/>
          <w:b/>
          <w:lang w:val="de-CH"/>
        </w:rPr>
      </w:pPr>
      <w:r w:rsidRPr="00957005">
        <w:rPr>
          <w:rFonts w:cs="Arial"/>
          <w:b/>
          <w:lang w:val="de-CH"/>
        </w:rPr>
        <w:t>Euklidische Distanz:</w:t>
      </w:r>
    </w:p>
    <w:p w14:paraId="5C0F935C" w14:textId="77777777" w:rsidR="00DF5048" w:rsidRPr="00957005" w:rsidRDefault="00DF5048" w:rsidP="0024175C">
      <w:pPr>
        <w:pStyle w:val="Textkrper"/>
        <w:ind w:left="567"/>
        <w:rPr>
          <w:lang w:val="de-CH"/>
        </w:rPr>
      </w:pPr>
      <w:r w:rsidRPr="00957005">
        <w:rPr>
          <w:noProof/>
          <w:lang w:val="de-CH" w:eastAsia="en-GB"/>
        </w:rPr>
        <w:drawing>
          <wp:inline distT="0" distB="0" distL="0" distR="0" wp14:anchorId="30346EA2" wp14:editId="1E4A52EA">
            <wp:extent cx="2880000" cy="740362"/>
            <wp:effectExtent l="0" t="0" r="0" b="3175"/>
            <wp:docPr id="1026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21"/>
                    <a:stretch>
                      <a:fillRect/>
                    </a:stretch>
                  </pic:blipFill>
                  <pic:spPr>
                    <a:xfrm>
                      <a:off x="0" y="0"/>
                      <a:ext cx="2880000" cy="740362"/>
                    </a:xfrm>
                    <a:prstGeom prst="rect">
                      <a:avLst/>
                    </a:prstGeom>
                  </pic:spPr>
                </pic:pic>
              </a:graphicData>
            </a:graphic>
          </wp:inline>
        </w:drawing>
      </w:r>
    </w:p>
    <w:p w14:paraId="5C951307" w14:textId="77777777" w:rsidR="00DF5048" w:rsidRPr="00957005" w:rsidRDefault="00DF5048" w:rsidP="00DF5048">
      <w:pPr>
        <w:pStyle w:val="Textkrper"/>
        <w:rPr>
          <w:b/>
          <w:lang w:val="de-CH"/>
        </w:rPr>
      </w:pPr>
      <w:r w:rsidRPr="00957005">
        <w:rPr>
          <w:b/>
          <w:lang w:val="de-CH"/>
        </w:rPr>
        <w:t>Hellinger-Distanz:</w:t>
      </w:r>
    </w:p>
    <w:p w14:paraId="5E07CEE1" w14:textId="77777777" w:rsidR="00DF5048" w:rsidRPr="00957005" w:rsidRDefault="00DF5048" w:rsidP="0024175C">
      <w:pPr>
        <w:pStyle w:val="Textkrper"/>
        <w:ind w:left="567"/>
        <w:rPr>
          <w:lang w:val="de-CH"/>
        </w:rPr>
      </w:pPr>
      <w:r w:rsidRPr="00957005">
        <w:rPr>
          <w:noProof/>
          <w:lang w:val="de-CH" w:eastAsia="en-GB"/>
        </w:rPr>
        <w:drawing>
          <wp:inline distT="0" distB="0" distL="0" distR="0" wp14:anchorId="1A291CF5" wp14:editId="6E852D4D">
            <wp:extent cx="2880000" cy="627072"/>
            <wp:effectExtent l="0" t="0" r="0" b="1905"/>
            <wp:docPr id="1026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a:blip r:embed="rId122"/>
                    <a:stretch>
                      <a:fillRect/>
                    </a:stretch>
                  </pic:blipFill>
                  <pic:spPr>
                    <a:xfrm>
                      <a:off x="0" y="0"/>
                      <a:ext cx="2880000" cy="627072"/>
                    </a:xfrm>
                    <a:prstGeom prst="rect">
                      <a:avLst/>
                    </a:prstGeom>
                  </pic:spPr>
                </pic:pic>
              </a:graphicData>
            </a:graphic>
          </wp:inline>
        </w:drawing>
      </w:r>
    </w:p>
    <w:p w14:paraId="6C9877AF" w14:textId="6A16A628" w:rsidR="00DF5048" w:rsidRPr="00957005" w:rsidRDefault="001C2C9C" w:rsidP="00DF5048">
      <w:pPr>
        <w:pStyle w:val="Textkrper"/>
        <w:rPr>
          <w:lang w:val="de-CH"/>
        </w:rPr>
      </w:pPr>
      <w:r w:rsidRPr="00957005">
        <w:rPr>
          <w:lang w:val="de-CH"/>
        </w:rPr>
        <w:t xml:space="preserve">Um das „Verhalten“ dieser beiden Distanzmasse wurde ein Datensatz mit einem geografischen bzw. Umweltgradienten simuliert, entlang dem insgesamt neun Arten mit unimodalen Verteilungen (ungefähr Gauss’schen </w:t>
      </w:r>
      <w:r w:rsidRPr="00957005">
        <w:rPr>
          <w:i/>
          <w:lang w:val="de-CH"/>
        </w:rPr>
        <w:t>response curves</w:t>
      </w:r>
      <w:r w:rsidRPr="00957005">
        <w:rPr>
          <w:lang w:val="de-CH"/>
        </w:rPr>
        <w:t xml:space="preserve">) auftreten. Nach unserer Notation von Statistik 6 würden diese 19 Beobachtungspunkte (sites) zusammen einen Diversitätsgradienten von </w:t>
      </w:r>
      <w:r w:rsidR="00203A26" w:rsidRPr="00957005">
        <w:rPr>
          <w:lang w:val="de-CH"/>
        </w:rPr>
        <w:t>mehr als</w:t>
      </w:r>
      <w:r w:rsidRPr="00957005">
        <w:rPr>
          <w:lang w:val="de-CH"/>
        </w:rPr>
        <w:t xml:space="preserve"> 8 SD-Einheiten</w:t>
      </w:r>
      <w:r w:rsidR="00AF6698" w:rsidRPr="00957005">
        <w:rPr>
          <w:lang w:val="de-CH"/>
        </w:rPr>
        <w:t xml:space="preserve"> repräsentieren</w:t>
      </w:r>
      <w:r w:rsidR="00203A26" w:rsidRPr="00957005">
        <w:rPr>
          <w:lang w:val="de-CH"/>
        </w:rPr>
        <w:t xml:space="preserve"> (d.h. zwei vollständige Artenturnovers, vgl. die Kurven für Species 2 and Species 4)</w:t>
      </w:r>
      <w:r w:rsidR="00AF6698" w:rsidRPr="00957005">
        <w:rPr>
          <w:lang w:val="de-CH"/>
        </w:rPr>
        <w:t>. Wie man sieht, ist die Rangkorrelation zwischen Distanzmass und tatsächlicher geographischer Distand nach erfolgter Hellinger-Transformation viel besser</w:t>
      </w:r>
      <w:r w:rsidR="005E4256" w:rsidRPr="00957005">
        <w:rPr>
          <w:lang w:val="de-CH"/>
        </w:rPr>
        <w:t xml:space="preserve"> (95 %), allerdings findet auch hier bei einer geografischen Distanz &gt; 8 keine weitere Differenzierung statt, da die Artengemeinschaften dann keine gemeinsame Art mehr haben. </w:t>
      </w:r>
    </w:p>
    <w:p w14:paraId="475DE90D" w14:textId="67836D2C" w:rsidR="00521B10" w:rsidRPr="00957005" w:rsidRDefault="00521B10" w:rsidP="00521B10">
      <w:pPr>
        <w:pStyle w:val="Textkrper"/>
        <w:spacing w:before="360"/>
        <w:jc w:val="center"/>
        <w:rPr>
          <w:sz w:val="19"/>
          <w:szCs w:val="19"/>
          <w:lang w:val="de-CH"/>
        </w:rPr>
      </w:pPr>
      <w:r w:rsidRPr="00957005">
        <w:rPr>
          <w:noProof/>
          <w:lang w:val="de-CH" w:eastAsia="en-GB"/>
        </w:rPr>
        <w:drawing>
          <wp:inline distT="0" distB="0" distL="0" distR="0" wp14:anchorId="66697E75" wp14:editId="7F7873BD">
            <wp:extent cx="4758264" cy="1933575"/>
            <wp:effectExtent l="0" t="0" r="4445" b="0"/>
            <wp:docPr id="1026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23"/>
                    <a:stretch>
                      <a:fillRect/>
                    </a:stretch>
                  </pic:blipFill>
                  <pic:spPr>
                    <a:xfrm>
                      <a:off x="0" y="0"/>
                      <a:ext cx="4768095" cy="1937570"/>
                    </a:xfrm>
                    <a:prstGeom prst="rect">
                      <a:avLst/>
                    </a:prstGeom>
                  </pic:spPr>
                </pic:pic>
              </a:graphicData>
            </a:graphic>
          </wp:inline>
        </w:drawing>
      </w:r>
      <w:r w:rsidRPr="00957005">
        <w:rPr>
          <w:lang w:val="de-CH"/>
        </w:rPr>
        <w:br/>
      </w:r>
      <w:r w:rsidRPr="00957005">
        <w:rPr>
          <w:noProof/>
          <w:lang w:val="de-CH" w:eastAsia="en-GB"/>
        </w:rPr>
        <w:drawing>
          <wp:inline distT="0" distB="0" distL="0" distR="0" wp14:anchorId="017D98D3" wp14:editId="3BDC86C1">
            <wp:extent cx="2952000" cy="1399450"/>
            <wp:effectExtent l="0" t="0" r="1270" b="0"/>
            <wp:docPr id="1026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124"/>
                    <a:stretch>
                      <a:fillRect/>
                    </a:stretch>
                  </pic:blipFill>
                  <pic:spPr>
                    <a:xfrm>
                      <a:off x="0" y="0"/>
                      <a:ext cx="2952000" cy="1399450"/>
                    </a:xfrm>
                    <a:prstGeom prst="rect">
                      <a:avLst/>
                    </a:prstGeom>
                  </pic:spPr>
                </pic:pic>
              </a:graphicData>
            </a:graphic>
          </wp:inline>
        </w:drawing>
      </w:r>
      <w:r w:rsidRPr="00957005">
        <w:rPr>
          <w:noProof/>
          <w:lang w:val="de-CH" w:eastAsia="en-GB"/>
        </w:rPr>
        <w:drawing>
          <wp:inline distT="0" distB="0" distL="0" distR="0" wp14:anchorId="721EA369" wp14:editId="0B48D198">
            <wp:extent cx="2952000" cy="1408030"/>
            <wp:effectExtent l="0" t="0" r="1270" b="1905"/>
            <wp:docPr id="1026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pic:cNvPicPr>
                      <a:picLocks noChangeAspect="1"/>
                    </pic:cNvPicPr>
                  </pic:nvPicPr>
                  <pic:blipFill>
                    <a:blip r:embed="rId125"/>
                    <a:stretch>
                      <a:fillRect/>
                    </a:stretch>
                  </pic:blipFill>
                  <pic:spPr>
                    <a:xfrm>
                      <a:off x="0" y="0"/>
                      <a:ext cx="2952000" cy="1408030"/>
                    </a:xfrm>
                    <a:prstGeom prst="rect">
                      <a:avLst/>
                    </a:prstGeom>
                  </pic:spPr>
                </pic:pic>
              </a:graphicData>
            </a:graphic>
          </wp:inline>
        </w:drawing>
      </w:r>
      <w:r w:rsidRPr="00957005">
        <w:rPr>
          <w:lang w:val="de-CH"/>
        </w:rPr>
        <w:br/>
      </w:r>
      <w:r w:rsidR="004E54BF" w:rsidRPr="00957005">
        <w:rPr>
          <w:sz w:val="19"/>
          <w:szCs w:val="19"/>
          <w:lang w:val="de-CH"/>
        </w:rPr>
        <w:t>(aus Legendre &amp; Gallagher 2001)</w:t>
      </w:r>
    </w:p>
    <w:p w14:paraId="01255C21" w14:textId="2DE5184D" w:rsidR="005E4256" w:rsidRPr="00957005" w:rsidRDefault="005E4256" w:rsidP="00DF5048">
      <w:pPr>
        <w:pStyle w:val="Textkrper"/>
        <w:rPr>
          <w:lang w:val="de-CH"/>
        </w:rPr>
      </w:pPr>
      <w:r w:rsidRPr="00957005">
        <w:rPr>
          <w:lang w:val="de-CH"/>
        </w:rPr>
        <w:lastRenderedPageBreak/>
        <w:t>Die Schlussfolgerung ist, dass man mit der Hellinger-Distanz auch für gemeinschaftsökologische Daten RDAs (und PCAs) andwenden kann.</w:t>
      </w:r>
    </w:p>
    <w:p w14:paraId="0358EA8A" w14:textId="4E63E9E4" w:rsidR="00956B07" w:rsidRPr="00957005" w:rsidRDefault="00F92CC6" w:rsidP="00956B07">
      <w:pPr>
        <w:pStyle w:val="berschrift3"/>
      </w:pPr>
      <w:bookmarkStart w:id="161" w:name="_Toc117278886"/>
      <w:r w:rsidRPr="00957005">
        <w:t>Ein</w:t>
      </w:r>
      <w:r w:rsidR="00956B07" w:rsidRPr="00957005">
        <w:t xml:space="preserve"> Beispiel</w:t>
      </w:r>
      <w:bookmarkEnd w:id="161"/>
    </w:p>
    <w:p w14:paraId="3FCF9E47" w14:textId="32CC7D73" w:rsidR="00DF5048" w:rsidRPr="00957005" w:rsidRDefault="00F90648" w:rsidP="00DF5048">
      <w:pPr>
        <w:pStyle w:val="Textkrper"/>
        <w:rPr>
          <w:lang w:val="de-CH"/>
        </w:rPr>
      </w:pPr>
      <w:r w:rsidRPr="00957005">
        <w:rPr>
          <w:lang w:val="de-CH"/>
        </w:rPr>
        <w:t>Unser Beispiel stammt aus dem sehr empfehlenswerten Buch von Borcard et al. (2018), das insbesondere des</w:t>
      </w:r>
      <w:r w:rsidR="00E528E1" w:rsidRPr="00957005">
        <w:rPr>
          <w:lang w:val="de-CH"/>
        </w:rPr>
        <w:t>k</w:t>
      </w:r>
      <w:r w:rsidRPr="00957005">
        <w:rPr>
          <w:lang w:val="de-CH"/>
        </w:rPr>
        <w:t>riptiv-multivariate Verfahren im Bereich der Ökologie umfangreich erklärt und dazu die R-Codes liefert:</w:t>
      </w:r>
    </w:p>
    <w:p w14:paraId="12C42B18" w14:textId="08230C98" w:rsidR="00F90648" w:rsidRPr="00957005" w:rsidRDefault="006F4E9A" w:rsidP="00DF5048">
      <w:pPr>
        <w:pStyle w:val="Textkrper"/>
        <w:rPr>
          <w:lang w:val="de-CH"/>
        </w:rPr>
      </w:pPr>
      <w:r w:rsidRPr="00957005">
        <w:rPr>
          <w:lang w:val="de-CH"/>
        </w:rPr>
        <w:t xml:space="preserve">Einer der Datensätze aus dem Buch beschreibt die Fischgemeinschaften an 30 Probestellen </w:t>
      </w:r>
      <w:r w:rsidR="00BE5F9E" w:rsidRPr="00957005">
        <w:rPr>
          <w:lang w:val="de-CH"/>
        </w:rPr>
        <w:t>(</w:t>
      </w:r>
      <w:r w:rsidRPr="00957005">
        <w:rPr>
          <w:lang w:val="de-CH"/>
        </w:rPr>
        <w:t>sites</w:t>
      </w:r>
      <w:r w:rsidR="00BE5F9E" w:rsidRPr="00957005">
        <w:rPr>
          <w:lang w:val="de-CH"/>
        </w:rPr>
        <w:t>)</w:t>
      </w:r>
      <w:r w:rsidRPr="00957005">
        <w:rPr>
          <w:lang w:val="de-CH"/>
        </w:rPr>
        <w:t xml:space="preserve"> des Flusses Doubs im schweizerisch-französischen Grenzgebiet. An allen Probestellen wurden relative Abundanzen von 27 Fischarten (jeweils 0–5; </w:t>
      </w:r>
      <w:r w:rsidR="00BE5F9E" w:rsidRPr="00957005">
        <w:rPr>
          <w:lang w:val="de-CH"/>
        </w:rPr>
        <w:t>dependent variables</w:t>
      </w:r>
      <w:r w:rsidRPr="00957005">
        <w:rPr>
          <w:lang w:val="de-CH"/>
        </w:rPr>
        <w:t>)</w:t>
      </w:r>
      <w:r w:rsidR="00BE5F9E" w:rsidRPr="00957005">
        <w:rPr>
          <w:lang w:val="de-CH"/>
        </w:rPr>
        <w:t xml:space="preserve"> und 11 Umweltvariablen (independent variables) erhoben. Die folgende Abbildung zeigt für vier häu</w:t>
      </w:r>
      <w:r w:rsidR="00EB7EEF" w:rsidRPr="00957005">
        <w:rPr>
          <w:lang w:val="de-CH"/>
        </w:rPr>
        <w:t>fige</w:t>
      </w:r>
      <w:r w:rsidR="00BE5F9E" w:rsidRPr="00957005">
        <w:rPr>
          <w:lang w:val="de-CH"/>
        </w:rPr>
        <w:t xml:space="preserve"> Arten</w:t>
      </w:r>
      <w:r w:rsidR="00EB7EEF" w:rsidRPr="00957005">
        <w:rPr>
          <w:lang w:val="de-CH"/>
        </w:rPr>
        <w:t xml:space="preserve"> die Vereilungsmuster in simplen R-genierten Kärtchen:</w:t>
      </w:r>
    </w:p>
    <w:p w14:paraId="2CF9D9BE" w14:textId="57F8247A" w:rsidR="00EB7EEF" w:rsidRPr="00957005" w:rsidRDefault="00EB7EEF" w:rsidP="00EB7EEF">
      <w:pPr>
        <w:pStyle w:val="Textkrper"/>
        <w:spacing w:before="360" w:after="360"/>
        <w:jc w:val="center"/>
        <w:rPr>
          <w:lang w:val="de-CH"/>
        </w:rPr>
      </w:pPr>
      <w:r w:rsidRPr="00957005">
        <w:rPr>
          <w:noProof/>
          <w:lang w:val="de-CH" w:eastAsia="en-GB"/>
        </w:rPr>
        <w:drawing>
          <wp:inline distT="0" distB="0" distL="0" distR="0" wp14:anchorId="659C2F6A" wp14:editId="5D968246">
            <wp:extent cx="3934047" cy="3923414"/>
            <wp:effectExtent l="0" t="0" r="0" b="0"/>
            <wp:docPr id="1027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126"/>
                    <a:srcRect r="33733" b="33989"/>
                    <a:stretch/>
                  </pic:blipFill>
                  <pic:spPr bwMode="auto">
                    <a:xfrm>
                      <a:off x="0" y="0"/>
                      <a:ext cx="3937806" cy="3927163"/>
                    </a:xfrm>
                    <a:prstGeom prst="rect">
                      <a:avLst/>
                    </a:prstGeom>
                    <a:ln>
                      <a:noFill/>
                    </a:ln>
                    <a:extLst>
                      <a:ext uri="{53640926-AAD7-44D8-BBD7-CCE9431645EC}">
                        <a14:shadowObscured xmlns:a14="http://schemas.microsoft.com/office/drawing/2010/main"/>
                      </a:ext>
                    </a:extLst>
                  </pic:spPr>
                </pic:pic>
              </a:graphicData>
            </a:graphic>
          </wp:inline>
        </w:drawing>
      </w:r>
    </w:p>
    <w:p w14:paraId="1BFC3A4A" w14:textId="4C1BE957" w:rsidR="00F92CC6" w:rsidRPr="00957005" w:rsidRDefault="00F92CC6" w:rsidP="00F92CC6">
      <w:pPr>
        <w:pStyle w:val="berschrift3"/>
      </w:pPr>
      <w:bookmarkStart w:id="162" w:name="_Toc117278887"/>
      <w:r w:rsidRPr="00957005">
        <w:t xml:space="preserve">Generelles zum </w:t>
      </w:r>
      <w:r w:rsidRPr="00957005">
        <w:rPr>
          <w:rFonts w:ascii="Courier New" w:hAnsi="Courier New" w:cs="Courier New"/>
        </w:rPr>
        <w:t>rda</w:t>
      </w:r>
      <w:r w:rsidRPr="00957005">
        <w:t>-Befehl</w:t>
      </w:r>
      <w:bookmarkEnd w:id="162"/>
    </w:p>
    <w:p w14:paraId="03C70A64" w14:textId="6E30D0C6" w:rsidR="00E528E1" w:rsidRPr="00957005" w:rsidRDefault="00E528E1" w:rsidP="00E528E1">
      <w:pPr>
        <w:pStyle w:val="Textkrper"/>
        <w:rPr>
          <w:lang w:val="de-CH"/>
        </w:rPr>
      </w:pPr>
      <w:r w:rsidRPr="00957005">
        <w:rPr>
          <w:lang w:val="de-CH"/>
        </w:rPr>
        <w:t xml:space="preserve">Hier seien kurz drei Syntax-Varianten des </w:t>
      </w:r>
      <w:r w:rsidRPr="00957005">
        <w:rPr>
          <w:rFonts w:ascii="Courier New" w:hAnsi="Courier New" w:cs="Courier New"/>
          <w:lang w:val="de-CH"/>
        </w:rPr>
        <w:t>rda</w:t>
      </w:r>
      <w:r w:rsidRPr="00957005">
        <w:rPr>
          <w:lang w:val="de-CH"/>
        </w:rPr>
        <w:t xml:space="preserve">-Befehls im Package </w:t>
      </w:r>
      <w:r w:rsidRPr="00957005">
        <w:rPr>
          <w:rFonts w:ascii="Courier New" w:hAnsi="Courier New" w:cs="Courier New"/>
          <w:lang w:val="de-CH"/>
        </w:rPr>
        <w:t>vegan</w:t>
      </w:r>
      <w:r w:rsidRPr="00957005">
        <w:rPr>
          <w:lang w:val="de-CH"/>
        </w:rPr>
        <w:t xml:space="preserve"> vorgestellt:</w:t>
      </w:r>
    </w:p>
    <w:p w14:paraId="38E41642" w14:textId="77777777" w:rsidR="00E528E1" w:rsidRPr="00957005" w:rsidRDefault="00E528E1" w:rsidP="00E528E1">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simpleRDA &lt;- rda (Y, X, W)</w:t>
      </w:r>
    </w:p>
    <w:p w14:paraId="05E646A5" w14:textId="77777777" w:rsidR="00E528E1" w:rsidRPr="00957005" w:rsidRDefault="00E528E1" w:rsidP="00BB4FF2">
      <w:pPr>
        <w:pStyle w:val="Textkrper"/>
        <w:spacing w:after="0"/>
        <w:rPr>
          <w:color w:val="FF0000"/>
          <w:lang w:val="de-CH"/>
        </w:rPr>
      </w:pPr>
    </w:p>
    <w:p w14:paraId="3AB5779F" w14:textId="77777777" w:rsidR="00BB4FF2" w:rsidRPr="00957005" w:rsidRDefault="00BB4FF2" w:rsidP="00D1377F">
      <w:pPr>
        <w:spacing w:after="120" w:line="240" w:lineRule="auto"/>
        <w:ind w:left="567"/>
        <w:textAlignment w:val="baseline"/>
        <w:rPr>
          <w:rFonts w:ascii="Times New Roman" w:eastAsia="Times New Roman" w:hAnsi="Times New Roman"/>
          <w:sz w:val="24"/>
          <w:szCs w:val="24"/>
          <w:lang w:val="de-CH" w:eastAsia="en-GB"/>
        </w:rPr>
      </w:pPr>
      <w:r w:rsidRPr="00957005">
        <w:rPr>
          <w:rFonts w:ascii="Arial" w:eastAsiaTheme="minorEastAsia" w:hAnsi="Arial" w:cstheme="minorBidi"/>
          <w:b/>
          <w:bCs/>
          <w:color w:val="000000" w:themeColor="text1"/>
          <w:kern w:val="24"/>
          <w:sz w:val="24"/>
          <w:szCs w:val="24"/>
          <w:lang w:val="de-CH" w:eastAsia="en-GB"/>
        </w:rPr>
        <w:t xml:space="preserve">Y </w:t>
      </w:r>
      <w:r w:rsidRPr="00957005">
        <w:rPr>
          <w:rFonts w:ascii="Arial" w:eastAsiaTheme="minorEastAsia" w:hAnsi="Arial" w:cstheme="minorBidi"/>
          <w:color w:val="000000" w:themeColor="text1"/>
          <w:kern w:val="24"/>
          <w:sz w:val="24"/>
          <w:szCs w:val="24"/>
          <w:lang w:val="de-CH" w:eastAsia="en-GB"/>
        </w:rPr>
        <w:t>= Antwort-Matrix</w:t>
      </w:r>
      <w:r w:rsidRPr="00957005">
        <w:rPr>
          <w:rFonts w:ascii="Arial" w:eastAsiaTheme="minorEastAsia" w:hAnsi="Arial" w:cstheme="minorBidi"/>
          <w:b/>
          <w:bCs/>
          <w:color w:val="000000" w:themeColor="text1"/>
          <w:kern w:val="24"/>
          <w:sz w:val="24"/>
          <w:szCs w:val="24"/>
          <w:lang w:val="de-CH" w:eastAsia="en-GB"/>
        </w:rPr>
        <w:br/>
        <w:t xml:space="preserve">X </w:t>
      </w:r>
      <w:r w:rsidRPr="00957005">
        <w:rPr>
          <w:rFonts w:ascii="Arial" w:eastAsiaTheme="minorEastAsia" w:hAnsi="Arial" w:cstheme="minorBidi"/>
          <w:color w:val="000000" w:themeColor="text1"/>
          <w:kern w:val="24"/>
          <w:sz w:val="24"/>
          <w:szCs w:val="24"/>
          <w:lang w:val="de-CH" w:eastAsia="en-GB"/>
        </w:rPr>
        <w:t>= Matrix der erklärenden Variablen (nur numerisch)</w:t>
      </w:r>
      <w:r w:rsidRPr="00957005">
        <w:rPr>
          <w:rFonts w:ascii="Arial" w:eastAsiaTheme="minorEastAsia" w:hAnsi="Arial" w:cstheme="minorBidi"/>
          <w:b/>
          <w:bCs/>
          <w:color w:val="000000" w:themeColor="text1"/>
          <w:kern w:val="24"/>
          <w:sz w:val="24"/>
          <w:szCs w:val="24"/>
          <w:lang w:val="de-CH" w:eastAsia="en-GB"/>
        </w:rPr>
        <w:br/>
        <w:t xml:space="preserve">W </w:t>
      </w:r>
      <w:r w:rsidRPr="00957005">
        <w:rPr>
          <w:rFonts w:ascii="Arial" w:eastAsiaTheme="minorEastAsia" w:hAnsi="Arial" w:cstheme="minorBidi"/>
          <w:color w:val="000000" w:themeColor="text1"/>
          <w:kern w:val="24"/>
          <w:sz w:val="24"/>
          <w:szCs w:val="24"/>
          <w:lang w:val="de-CH" w:eastAsia="en-GB"/>
        </w:rPr>
        <w:t>= Matrix der Co-Variablen (optional, für partielle RDAs)</w:t>
      </w:r>
    </w:p>
    <w:p w14:paraId="1D53E839" w14:textId="434C3FB1" w:rsidR="00E528E1" w:rsidRPr="00957005" w:rsidRDefault="00E528E1" w:rsidP="00BB4FF2">
      <w:pPr>
        <w:spacing w:line="240" w:lineRule="auto"/>
        <w:textAlignment w:val="baseline"/>
        <w:rPr>
          <w:rFonts w:ascii="Times New Roman" w:eastAsia="Times New Roman" w:hAnsi="Times New Roman"/>
          <w:color w:val="FF0000"/>
          <w:sz w:val="24"/>
          <w:lang w:val="de-CH" w:eastAsia="en-GB"/>
        </w:rPr>
      </w:pPr>
      <w:r w:rsidRPr="00957005">
        <w:rPr>
          <w:rFonts w:ascii="Courier New" w:eastAsiaTheme="minorEastAsia" w:hAnsi="Courier New" w:cs="Courier New"/>
          <w:b/>
          <w:bCs/>
          <w:color w:val="FF0000"/>
          <w:kern w:val="24"/>
          <w:lang w:val="de-CH" w:eastAsia="en-GB"/>
        </w:rPr>
        <w:t xml:space="preserve">formulaRDA &lt;- rda (Y ~ var1 + factorA + var2*var3 + Condition(var4),  </w:t>
      </w:r>
      <w:r w:rsidRPr="00957005">
        <w:rPr>
          <w:rFonts w:ascii="Courier New" w:eastAsiaTheme="minorEastAsia" w:hAnsi="Courier New" w:cs="Courier New"/>
          <w:b/>
          <w:bCs/>
          <w:color w:val="FF0000"/>
          <w:kern w:val="24"/>
          <w:lang w:val="de-CH" w:eastAsia="en-GB"/>
        </w:rPr>
        <w:br/>
        <w:t xml:space="preserve">                  data = X</w:t>
      </w:r>
      <w:r w:rsidR="00B9373F" w:rsidRPr="00957005">
        <w:rPr>
          <w:rFonts w:ascii="Courier New" w:eastAsiaTheme="minorEastAsia" w:hAnsi="Courier New" w:cs="Courier New"/>
          <w:b/>
          <w:bCs/>
          <w:color w:val="FF0000"/>
          <w:kern w:val="24"/>
          <w:lang w:val="de-CH" w:eastAsia="en-GB"/>
        </w:rPr>
        <w:t>w</w:t>
      </w:r>
      <w:r w:rsidRPr="00957005">
        <w:rPr>
          <w:rFonts w:ascii="Courier New" w:eastAsiaTheme="minorEastAsia" w:hAnsi="Courier New" w:cs="Courier New"/>
          <w:b/>
          <w:bCs/>
          <w:color w:val="FF0000"/>
          <w:kern w:val="24"/>
          <w:lang w:val="de-CH" w:eastAsia="en-GB"/>
        </w:rPr>
        <w:t>data</w:t>
      </w:r>
      <w:r w:rsidR="00B9373F" w:rsidRPr="00957005">
        <w:rPr>
          <w:rFonts w:ascii="Courier New" w:eastAsiaTheme="minorEastAsia" w:hAnsi="Courier New" w:cs="Courier New"/>
          <w:b/>
          <w:bCs/>
          <w:color w:val="FF0000"/>
          <w:kern w:val="24"/>
          <w:sz w:val="24"/>
          <w:lang w:val="de-CH" w:eastAsia="en-GB"/>
        </w:rPr>
        <w:t>)</w:t>
      </w:r>
    </w:p>
    <w:p w14:paraId="5D1943A0" w14:textId="510A55CE" w:rsidR="00D1377F" w:rsidRPr="00957005" w:rsidRDefault="00D1377F" w:rsidP="00D1377F">
      <w:pPr>
        <w:spacing w:after="120" w:line="240" w:lineRule="auto"/>
        <w:ind w:left="567"/>
        <w:textAlignment w:val="baseline"/>
        <w:rPr>
          <w:rFonts w:ascii="Times New Roman" w:eastAsia="Times New Roman" w:hAnsi="Times New Roman"/>
          <w:sz w:val="24"/>
          <w:szCs w:val="24"/>
          <w:lang w:val="de-CH" w:eastAsia="en-GB"/>
        </w:rPr>
      </w:pPr>
      <w:r w:rsidRPr="00957005">
        <w:rPr>
          <w:rFonts w:ascii="Arial" w:eastAsiaTheme="minorEastAsia" w:hAnsi="Arial" w:cstheme="minorBidi"/>
          <w:b/>
          <w:bCs/>
          <w:color w:val="000000" w:themeColor="text1"/>
          <w:kern w:val="24"/>
          <w:sz w:val="24"/>
          <w:szCs w:val="24"/>
          <w:lang w:val="de-CH" w:eastAsia="en-GB"/>
        </w:rPr>
        <w:lastRenderedPageBreak/>
        <w:t>Hier auch möglich</w:t>
      </w:r>
      <w:r w:rsidRPr="00957005">
        <w:rPr>
          <w:rFonts w:ascii="Arial" w:eastAsiaTheme="minorEastAsia" w:hAnsi="Arial" w:cstheme="minorBidi"/>
          <w:b/>
          <w:bCs/>
          <w:color w:val="000000" w:themeColor="text1"/>
          <w:kern w:val="24"/>
          <w:sz w:val="24"/>
          <w:szCs w:val="24"/>
          <w:lang w:val="de-CH" w:eastAsia="en-GB"/>
        </w:rPr>
        <w:br/>
      </w:r>
      <w:r w:rsidRPr="00957005">
        <w:rPr>
          <w:rFonts w:ascii="Arial" w:eastAsiaTheme="minorEastAsia" w:hAnsi="Arial" w:cstheme="minorBidi"/>
          <w:bCs/>
          <w:color w:val="000000" w:themeColor="text1"/>
          <w:kern w:val="24"/>
          <w:sz w:val="24"/>
          <w:szCs w:val="24"/>
          <w:lang w:val="de-CH" w:eastAsia="en-GB"/>
        </w:rPr>
        <w:t>- Faktoren (d. h. kategoriale Variable)</w:t>
      </w:r>
      <w:r w:rsidRPr="00957005">
        <w:rPr>
          <w:rFonts w:ascii="Arial" w:eastAsiaTheme="minorEastAsia" w:hAnsi="Arial" w:cstheme="minorBidi"/>
          <w:bCs/>
          <w:color w:val="000000" w:themeColor="text1"/>
          <w:kern w:val="24"/>
          <w:sz w:val="24"/>
          <w:szCs w:val="24"/>
          <w:lang w:val="de-CH" w:eastAsia="en-GB"/>
        </w:rPr>
        <w:br/>
        <w:t>- Interaktionen</w:t>
      </w:r>
    </w:p>
    <w:p w14:paraId="2136C2F0" w14:textId="77777777" w:rsidR="00E528E1" w:rsidRPr="00957005" w:rsidRDefault="00E528E1" w:rsidP="00BB4FF2">
      <w:pPr>
        <w:pStyle w:val="Textkrper"/>
        <w:spacing w:after="0"/>
        <w:rPr>
          <w:color w:val="FF0000"/>
          <w:lang w:val="de-CH"/>
        </w:rPr>
      </w:pPr>
    </w:p>
    <w:p w14:paraId="160FB62D" w14:textId="77777777" w:rsidR="00BB4FF2" w:rsidRPr="00957005" w:rsidRDefault="00BB4FF2" w:rsidP="00BB4FF2">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spe.rda &lt;- rda (spe.hel ~ ., env3)</w:t>
      </w:r>
    </w:p>
    <w:p w14:paraId="3CBAFB97" w14:textId="77777777" w:rsidR="00BB4FF2" w:rsidRPr="00957005" w:rsidRDefault="00BB4FF2" w:rsidP="00BB4FF2">
      <w:pPr>
        <w:pStyle w:val="Textkrper"/>
        <w:spacing w:after="0"/>
        <w:rPr>
          <w:color w:val="FF0000"/>
          <w:lang w:val="de-CH"/>
        </w:rPr>
      </w:pPr>
    </w:p>
    <w:p w14:paraId="407C5E0A" w14:textId="3073CD36" w:rsidR="006F3503" w:rsidRPr="00957005" w:rsidRDefault="006F3503" w:rsidP="006F3503">
      <w:pPr>
        <w:spacing w:after="120" w:line="240" w:lineRule="auto"/>
        <w:ind w:left="567"/>
        <w:textAlignment w:val="baseline"/>
        <w:rPr>
          <w:rFonts w:ascii="Times New Roman" w:eastAsia="Times New Roman" w:hAnsi="Times New Roman"/>
          <w:sz w:val="24"/>
          <w:szCs w:val="24"/>
          <w:lang w:val="de-CH" w:eastAsia="en-GB"/>
        </w:rPr>
      </w:pPr>
      <w:r w:rsidRPr="00957005">
        <w:rPr>
          <w:rFonts w:ascii="Arial" w:eastAsiaTheme="minorEastAsia" w:hAnsi="Arial" w:cstheme="minorBidi"/>
          <w:b/>
          <w:bCs/>
          <w:color w:val="000000" w:themeColor="text1"/>
          <w:kern w:val="24"/>
          <w:sz w:val="24"/>
          <w:szCs w:val="24"/>
          <w:lang w:val="de-CH" w:eastAsia="en-GB"/>
        </w:rPr>
        <w:t>Kurzschreibweise</w:t>
      </w:r>
      <w:r w:rsidRPr="00957005">
        <w:rPr>
          <w:rFonts w:ascii="Arial" w:eastAsiaTheme="minorEastAsia" w:hAnsi="Arial" w:cstheme="minorBidi"/>
          <w:b/>
          <w:bCs/>
          <w:color w:val="000000" w:themeColor="text1"/>
          <w:kern w:val="24"/>
          <w:sz w:val="24"/>
          <w:szCs w:val="24"/>
          <w:lang w:val="de-CH" w:eastAsia="en-GB"/>
        </w:rPr>
        <w:br/>
      </w:r>
      <w:r w:rsidRPr="00957005">
        <w:rPr>
          <w:rFonts w:ascii="Arial" w:eastAsiaTheme="minorEastAsia" w:hAnsi="Arial" w:cstheme="minorBidi"/>
          <w:bCs/>
          <w:color w:val="000000" w:themeColor="text1"/>
          <w:kern w:val="24"/>
          <w:sz w:val="24"/>
          <w:szCs w:val="24"/>
          <w:lang w:val="de-CH" w:eastAsia="en-GB"/>
        </w:rPr>
        <w:t xml:space="preserve">&gt; bedeutet: alle Variablen aus dataframe </w:t>
      </w:r>
      <w:r w:rsidRPr="00957005">
        <w:rPr>
          <w:rFonts w:ascii="Courier New" w:eastAsiaTheme="minorEastAsia" w:hAnsi="Courier New" w:cs="Courier New"/>
          <w:bCs/>
          <w:color w:val="000000" w:themeColor="text1"/>
          <w:kern w:val="24"/>
          <w:sz w:val="24"/>
          <w:szCs w:val="24"/>
          <w:lang w:val="de-CH" w:eastAsia="en-GB"/>
        </w:rPr>
        <w:t>env3</w:t>
      </w:r>
    </w:p>
    <w:p w14:paraId="51548480" w14:textId="46FAC098" w:rsidR="00F92CC6" w:rsidRPr="00957005" w:rsidRDefault="00F92CC6" w:rsidP="00F92CC6">
      <w:pPr>
        <w:pStyle w:val="berschrift3"/>
      </w:pPr>
      <w:bookmarkStart w:id="163" w:name="_Toc117278888"/>
      <w:r w:rsidRPr="00957005">
        <w:t>Interpretation der Ergebnisse</w:t>
      </w:r>
      <w:bookmarkEnd w:id="163"/>
    </w:p>
    <w:p w14:paraId="2C5BE271" w14:textId="23C9CEE3" w:rsidR="00FE4B4C" w:rsidRPr="00957005" w:rsidRDefault="00FE4B4C" w:rsidP="00FE4B4C">
      <w:pPr>
        <w:pStyle w:val="Textkrper"/>
        <w:rPr>
          <w:lang w:val="de-CH"/>
        </w:rPr>
      </w:pPr>
      <w:r w:rsidRPr="00957005">
        <w:rPr>
          <w:lang w:val="de-CH"/>
        </w:rPr>
        <w:t>Wir schauen uns nun die Ergebnisse an, wenn wir die RDA mit Hellingertransformierten Arthäufigkeiten und allen 10 Umweltvariablen rechnen:</w:t>
      </w:r>
    </w:p>
    <w:p w14:paraId="796BD45E" w14:textId="77777777" w:rsidR="00F92CC6" w:rsidRPr="00957005" w:rsidRDefault="00F92CC6" w:rsidP="00F92CC6">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 xml:space="preserve">rda(formula = spe.hel ~ ele + slo + dis + pH + har + pho + nit +      amm + oxy + bod, data = env3) </w:t>
      </w:r>
    </w:p>
    <w:p w14:paraId="09267091" w14:textId="77777777" w:rsidR="00333A25" w:rsidRPr="00957005" w:rsidRDefault="00333A25" w:rsidP="00F92CC6">
      <w:pPr>
        <w:spacing w:line="240" w:lineRule="auto"/>
        <w:textAlignment w:val="baseline"/>
        <w:rPr>
          <w:rFonts w:ascii="Courier New" w:eastAsiaTheme="minorEastAsia" w:hAnsi="Courier New" w:cs="Courier New"/>
          <w:b/>
          <w:bCs/>
          <w:color w:val="FF0000"/>
          <w:kern w:val="24"/>
          <w:lang w:val="de-CH" w:eastAsia="en-GB"/>
        </w:rPr>
      </w:pPr>
    </w:p>
    <w:p w14:paraId="38BF110F" w14:textId="77777777" w:rsidR="00F92CC6" w:rsidRPr="00957005" w:rsidRDefault="00F92CC6" w:rsidP="00F92CC6">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Partitioning of variance:</w:t>
      </w:r>
    </w:p>
    <w:p w14:paraId="14FE507B" w14:textId="77777777" w:rsidR="00F92CC6" w:rsidRPr="00957005" w:rsidRDefault="00F92CC6" w:rsidP="00F92CC6">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Inertia Proportion</w:t>
      </w:r>
    </w:p>
    <w:p w14:paraId="7B6244F7" w14:textId="77777777" w:rsidR="00F92CC6" w:rsidRPr="00957005" w:rsidRDefault="00F92CC6" w:rsidP="00F92CC6">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Total          0.5025     1.0000</w:t>
      </w:r>
    </w:p>
    <w:p w14:paraId="03FCA01C" w14:textId="77777777" w:rsidR="00F92CC6" w:rsidRPr="00957005" w:rsidRDefault="00F92CC6" w:rsidP="00F92CC6">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Constrained    0.3654     0.7271</w:t>
      </w:r>
    </w:p>
    <w:p w14:paraId="0D9706B3" w14:textId="77777777" w:rsidR="00F92CC6" w:rsidRPr="00957005" w:rsidRDefault="00F92CC6" w:rsidP="00F92CC6">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Unconstrained  0.1371     0.2729</w:t>
      </w:r>
    </w:p>
    <w:p w14:paraId="1CBB56DF" w14:textId="77777777" w:rsidR="00F92CC6" w:rsidRPr="00957005" w:rsidRDefault="00F92CC6" w:rsidP="00333A25">
      <w:pPr>
        <w:spacing w:line="240" w:lineRule="auto"/>
        <w:textAlignment w:val="baseline"/>
        <w:rPr>
          <w:rFonts w:ascii="Courier New" w:eastAsiaTheme="minorEastAsia" w:hAnsi="Courier New" w:cs="Courier New"/>
          <w:b/>
          <w:bCs/>
          <w:color w:val="FF0000"/>
          <w:kern w:val="24"/>
          <w:lang w:val="de-CH" w:eastAsia="en-GB"/>
        </w:rPr>
      </w:pPr>
    </w:p>
    <w:p w14:paraId="3FBF1CE1" w14:textId="2D7622FB" w:rsidR="00DC2A45" w:rsidRPr="00957005" w:rsidRDefault="00333A25" w:rsidP="00DC2A45">
      <w:pPr>
        <w:pStyle w:val="Textkrper"/>
        <w:rPr>
          <w:lang w:val="de-CH"/>
        </w:rPr>
      </w:pPr>
      <w:r w:rsidRPr="00957005">
        <w:rPr>
          <w:lang w:val="de-CH"/>
        </w:rPr>
        <w:t xml:space="preserve">Wie wir sehen, enthält der </w:t>
      </w:r>
      <w:r w:rsidR="000E405F" w:rsidRPr="00957005">
        <w:rPr>
          <w:lang w:val="de-CH"/>
        </w:rPr>
        <w:t>erste Teil des</w:t>
      </w:r>
      <w:r w:rsidRPr="00957005">
        <w:rPr>
          <w:lang w:val="de-CH"/>
        </w:rPr>
        <w:t xml:space="preserve"> Ergebnis-Output</w:t>
      </w:r>
      <w:r w:rsidR="000E405F" w:rsidRPr="00957005">
        <w:rPr>
          <w:lang w:val="de-CH"/>
        </w:rPr>
        <w:t>s</w:t>
      </w:r>
      <w:r w:rsidRPr="00957005">
        <w:rPr>
          <w:lang w:val="de-CH"/>
        </w:rPr>
        <w:t xml:space="preserve"> eine Varianzpartitionierung. Die </w:t>
      </w:r>
      <w:r w:rsidRPr="00957005">
        <w:rPr>
          <w:b/>
          <w:lang w:val="de-CH"/>
        </w:rPr>
        <w:t>Gesamtvarianz wird aufgeteilt</w:t>
      </w:r>
      <w:r w:rsidRPr="00957005">
        <w:rPr>
          <w:lang w:val="de-CH"/>
        </w:rPr>
        <w:t xml:space="preserve"> in jenen Anteil der </w:t>
      </w:r>
      <w:r w:rsidRPr="00957005">
        <w:rPr>
          <w:b/>
          <w:lang w:val="de-CH"/>
        </w:rPr>
        <w:t>durch die Umweltvariablen erklärt</w:t>
      </w:r>
      <w:r w:rsidRPr="00957005">
        <w:rPr>
          <w:lang w:val="de-CH"/>
        </w:rPr>
        <w:t xml:space="preserve"> wird (</w:t>
      </w:r>
      <w:r w:rsidRPr="00957005">
        <w:rPr>
          <w:i/>
          <w:lang w:val="de-CH"/>
        </w:rPr>
        <w:t>constrained</w:t>
      </w:r>
      <w:r w:rsidRPr="00957005">
        <w:rPr>
          <w:lang w:val="de-CH"/>
        </w:rPr>
        <w:t xml:space="preserve">) und die </w:t>
      </w:r>
      <w:r w:rsidRPr="00957005">
        <w:rPr>
          <w:b/>
          <w:lang w:val="de-CH"/>
        </w:rPr>
        <w:t>unerklärte Restvarianz</w:t>
      </w:r>
      <w:r w:rsidRPr="00957005">
        <w:rPr>
          <w:lang w:val="de-CH"/>
        </w:rPr>
        <w:t xml:space="preserve"> (</w:t>
      </w:r>
      <w:r w:rsidRPr="00957005">
        <w:rPr>
          <w:i/>
          <w:lang w:val="de-CH"/>
        </w:rPr>
        <w:t>unconstrained</w:t>
      </w:r>
      <w:r w:rsidRPr="00957005">
        <w:rPr>
          <w:lang w:val="de-CH"/>
        </w:rPr>
        <w:t xml:space="preserve">). Der Wert entspricht </w:t>
      </w:r>
      <w:r w:rsidRPr="00957005">
        <w:rPr>
          <w:i/>
          <w:lang w:val="de-CH"/>
        </w:rPr>
        <w:t>R</w:t>
      </w:r>
      <w:r w:rsidRPr="00957005">
        <w:rPr>
          <w:lang w:val="de-CH"/>
        </w:rPr>
        <w:t xml:space="preserve">² in linearen Modellen, hat aber einen </w:t>
      </w:r>
      <w:r w:rsidRPr="00957005">
        <w:rPr>
          <w:i/>
          <w:lang w:val="de-CH"/>
        </w:rPr>
        <w:t>bias</w:t>
      </w:r>
      <w:r w:rsidRPr="00957005">
        <w:rPr>
          <w:lang w:val="de-CH"/>
        </w:rPr>
        <w:t xml:space="preserve"> (s. u.).</w:t>
      </w:r>
    </w:p>
    <w:p w14:paraId="40A6E85F" w14:textId="379931A6" w:rsidR="000E405F" w:rsidRPr="00957005" w:rsidRDefault="000E405F" w:rsidP="00DC2A45">
      <w:pPr>
        <w:pStyle w:val="Textkrper"/>
        <w:rPr>
          <w:lang w:val="de-CH"/>
        </w:rPr>
      </w:pPr>
      <w:r w:rsidRPr="00957005">
        <w:rPr>
          <w:lang w:val="de-CH"/>
        </w:rPr>
        <w:t>Der Output geht wie folgt weiter</w:t>
      </w:r>
      <w:r w:rsidR="00FE4B4C" w:rsidRPr="00957005">
        <w:rPr>
          <w:lang w:val="de-CH"/>
        </w:rPr>
        <w:t>:</w:t>
      </w:r>
    </w:p>
    <w:p w14:paraId="56A2B612"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Importance of components:</w:t>
      </w:r>
    </w:p>
    <w:p w14:paraId="3B2FA6EF"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RDA1   RDA2    RDA3    RDA4     RDA5     RDA6</w:t>
      </w:r>
    </w:p>
    <w:p w14:paraId="2E23E2DC"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Eigenvalue            0.2281 0.0537 0.03212 0.02321 0.008699 0.007218</w:t>
      </w:r>
    </w:p>
    <w:p w14:paraId="31C2E911"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Proportion Explained  0.4539 0.1069 0.06392 0.04618 0.017311 0.014363</w:t>
      </w:r>
    </w:p>
    <w:p w14:paraId="1D73EE2B"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Cumulative Proportion 0.4539 0.5607 0.62466 0.67084 0.688155 0.702518</w:t>
      </w:r>
    </w:p>
    <w:p w14:paraId="1012AD90" w14:textId="77777777" w:rsidR="00FE4B4C" w:rsidRPr="00957005" w:rsidRDefault="00FE4B4C" w:rsidP="00AC6681">
      <w:pPr>
        <w:spacing w:line="240" w:lineRule="auto"/>
        <w:textAlignment w:val="baseline"/>
        <w:rPr>
          <w:rFonts w:ascii="Courier New" w:eastAsiaTheme="minorEastAsia" w:hAnsi="Courier New" w:cs="Courier New"/>
          <w:b/>
          <w:bCs/>
          <w:color w:val="0000FF"/>
          <w:kern w:val="24"/>
          <w:lang w:val="de-CH" w:eastAsia="en-GB"/>
        </w:rPr>
      </w:pPr>
    </w:p>
    <w:p w14:paraId="34F1EBC8"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w:t>
      </w:r>
    </w:p>
    <w:p w14:paraId="4FF63C55" w14:textId="77777777" w:rsidR="00AC6681" w:rsidRPr="00957005" w:rsidRDefault="00AC6681" w:rsidP="00FE4B4C">
      <w:pPr>
        <w:spacing w:line="240" w:lineRule="auto"/>
        <w:textAlignment w:val="baseline"/>
        <w:rPr>
          <w:rFonts w:ascii="Courier New" w:eastAsiaTheme="minorEastAsia" w:hAnsi="Courier New" w:cs="Courier New"/>
          <w:b/>
          <w:bCs/>
          <w:color w:val="0000FF"/>
          <w:kern w:val="24"/>
          <w:lang w:val="de-CH" w:eastAsia="en-GB"/>
        </w:rPr>
      </w:pPr>
    </w:p>
    <w:p w14:paraId="3FEF29EE"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RDA12     PC1     PC2     PC3     PC4</w:t>
      </w:r>
    </w:p>
    <w:p w14:paraId="552853DF"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Eigenvalue            0.0003405 0.04581 0.02814 0.01528 0.01399</w:t>
      </w:r>
    </w:p>
    <w:p w14:paraId="072665A3"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Proportion Explained  0.0006776 0.09116 0.05601 0.03042 0.02784</w:t>
      </w:r>
    </w:p>
    <w:p w14:paraId="6715C699" w14:textId="77777777" w:rsidR="00FE4B4C" w:rsidRPr="00957005" w:rsidRDefault="00FE4B4C" w:rsidP="00FE4B4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Cumulative Proportion 0.7270922 0.81825 0.87425 0.90467 0.93251</w:t>
      </w:r>
    </w:p>
    <w:p w14:paraId="0384BBEB" w14:textId="77777777" w:rsidR="00FE4B4C" w:rsidRPr="00957005" w:rsidRDefault="00FE4B4C" w:rsidP="00AC6681">
      <w:pPr>
        <w:spacing w:line="240" w:lineRule="auto"/>
        <w:textAlignment w:val="baseline"/>
        <w:rPr>
          <w:rFonts w:ascii="Courier New" w:eastAsiaTheme="minorEastAsia" w:hAnsi="Courier New" w:cs="Courier New"/>
          <w:b/>
          <w:bCs/>
          <w:color w:val="0000FF"/>
          <w:kern w:val="24"/>
          <w:lang w:val="de-CH" w:eastAsia="en-GB"/>
        </w:rPr>
      </w:pPr>
    </w:p>
    <w:p w14:paraId="14CC505E" w14:textId="142244CD" w:rsidR="00AC6681" w:rsidRPr="00957005" w:rsidRDefault="00AC6681" w:rsidP="00AC6681">
      <w:pPr>
        <w:pStyle w:val="Textkrper"/>
        <w:rPr>
          <w:lang w:val="de-CH"/>
        </w:rPr>
      </w:pPr>
      <w:r w:rsidRPr="00957005">
        <w:rPr>
          <w:lang w:val="de-CH"/>
        </w:rPr>
        <w:t>Wir sehen 12 RDA-Achsen (12 statt 10, da eine der Variablen ein Faktor war, der in drei dummy-Variablen zerlegt wurde). Die restliche Varianz findet sich dann auf den „unconstrained“-Achsen, die mit PC1, PC2 usw. benannt sind</w:t>
      </w:r>
      <w:r w:rsidR="004D1995" w:rsidRPr="00957005">
        <w:rPr>
          <w:lang w:val="de-CH"/>
        </w:rPr>
        <w:t>. Die Varianz auf diesen Achsen steht für nicht gemessene Variablen (oder auch Interkationen und unimodale Beziehungen dergemessenen Variablen).</w:t>
      </w:r>
    </w:p>
    <w:p w14:paraId="3C5698F8" w14:textId="77777777" w:rsidR="004D1995" w:rsidRPr="00957005" w:rsidRDefault="004D1995" w:rsidP="004D199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Accumulated constrained eigenvalues</w:t>
      </w:r>
    </w:p>
    <w:p w14:paraId="61372A53" w14:textId="77777777" w:rsidR="004D1995" w:rsidRPr="00957005" w:rsidRDefault="004D1995" w:rsidP="004D199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Importance of components:</w:t>
      </w:r>
    </w:p>
    <w:p w14:paraId="1C5F8FE4" w14:textId="77777777" w:rsidR="004D1995" w:rsidRPr="00957005" w:rsidRDefault="004D1995" w:rsidP="004D199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RDA1   RDA2    RDA3    RDA4     RDA5     RDA6</w:t>
      </w:r>
    </w:p>
    <w:p w14:paraId="191FDA39" w14:textId="77777777" w:rsidR="004D1995" w:rsidRPr="00957005" w:rsidRDefault="004D1995" w:rsidP="004D199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Eigenvalue            0.2281 0.0537 0.03212 0.02321 0.008699 0.007218</w:t>
      </w:r>
    </w:p>
    <w:p w14:paraId="76037F9D" w14:textId="77777777" w:rsidR="004D1995" w:rsidRPr="00957005" w:rsidRDefault="004D1995" w:rsidP="004D199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Proportion Explained  0.6243 0.1470 0.08791 0.06351 0.023808 0.019755</w:t>
      </w:r>
    </w:p>
    <w:p w14:paraId="7F43B21A" w14:textId="77777777" w:rsidR="004D1995" w:rsidRPr="00957005" w:rsidRDefault="004D1995" w:rsidP="004D199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Cumulative Proportion 0.6243 0.7712 0.85913 0.92264 0.946448 0.966202</w:t>
      </w:r>
    </w:p>
    <w:p w14:paraId="123B9DD2" w14:textId="77777777" w:rsidR="004D1995" w:rsidRPr="00957005" w:rsidRDefault="004D1995" w:rsidP="00BB322C">
      <w:pPr>
        <w:spacing w:line="240" w:lineRule="auto"/>
        <w:textAlignment w:val="baseline"/>
        <w:rPr>
          <w:rFonts w:ascii="Courier New" w:eastAsiaTheme="minorEastAsia" w:hAnsi="Courier New" w:cs="Courier New"/>
          <w:b/>
          <w:bCs/>
          <w:color w:val="0000FF"/>
          <w:kern w:val="24"/>
          <w:lang w:val="de-CH" w:eastAsia="en-GB"/>
        </w:rPr>
      </w:pPr>
    </w:p>
    <w:p w14:paraId="11071321" w14:textId="1594F3C0" w:rsidR="00BB322C" w:rsidRPr="00957005" w:rsidRDefault="00BB322C" w:rsidP="00BB322C">
      <w:pPr>
        <w:pStyle w:val="Textkrper"/>
        <w:rPr>
          <w:lang w:val="de-CH"/>
        </w:rPr>
      </w:pPr>
      <w:r w:rsidRPr="00957005">
        <w:rPr>
          <w:lang w:val="de-CH"/>
        </w:rPr>
        <w:lastRenderedPageBreak/>
        <w:t>In diesem Fall erklärt die erste RDA-Achse schon ungewöhnlich hohe 62% der Gesamtvarianz, mit der zweiten Achse zusammen gar 77%</w:t>
      </w:r>
      <w:r w:rsidR="00522E52" w:rsidRPr="00957005">
        <w:rPr>
          <w:lang w:val="de-CH"/>
        </w:rPr>
        <w:t>. Der Output geht aber noch weiter…</w:t>
      </w:r>
    </w:p>
    <w:p w14:paraId="5FBC7E71"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Scaling 2 for species and site scores</w:t>
      </w:r>
    </w:p>
    <w:p w14:paraId="5D4BA631"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Species are scaled proportional to eigenvalues</w:t>
      </w:r>
    </w:p>
    <w:p w14:paraId="3A338A48"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Sites are unscaled: weighted dispersion equal on all dimensions</w:t>
      </w:r>
    </w:p>
    <w:p w14:paraId="664CB5E2"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General scaling constant of scores:  1.93676 </w:t>
      </w:r>
    </w:p>
    <w:p w14:paraId="27EA951E"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Species scores</w:t>
      </w:r>
    </w:p>
    <w:p w14:paraId="6D675698"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RDA1     RDA2      RDA3      RDA4      RDA5      RDA6</w:t>
      </w:r>
    </w:p>
    <w:p w14:paraId="3071F5FD"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Cogo  0.13386  0.11619 -0.238205  0.018531  0.043161 -0.029728</w:t>
      </w:r>
    </w:p>
    <w:p w14:paraId="1EF6ACA0"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Satr  0.64240  0.06654  0.123649  0.181606 -0.009584  0.029785</w:t>
      </w:r>
    </w:p>
    <w:p w14:paraId="78493510"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Phph  0.47477  0.07009 -0.010153 -0.115349 -0.045312 -0.030034</w:t>
      </w:r>
    </w:p>
    <w:p w14:paraId="2B8596D5"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Babl  0.36260  0.06966  0.041311 -0.190563 -0.046944  0.006446</w:t>
      </w:r>
    </w:p>
    <w:p w14:paraId="3EF83222"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Thth  0.13081  0.10707 -0.239273  0.043512  0.065818  0.003468</w:t>
      </w:r>
    </w:p>
    <w:p w14:paraId="52A82A80" w14:textId="77777777" w:rsidR="00BB322C" w:rsidRPr="00957005" w:rsidRDefault="00BB322C" w:rsidP="00BB322C">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w:t>
      </w:r>
    </w:p>
    <w:p w14:paraId="0E57C8B2" w14:textId="77777777" w:rsidR="00522E52" w:rsidRPr="00957005" w:rsidRDefault="00522E52" w:rsidP="00BB322C">
      <w:pPr>
        <w:spacing w:line="240" w:lineRule="auto"/>
        <w:textAlignment w:val="baseline"/>
        <w:rPr>
          <w:rFonts w:ascii="Courier New" w:eastAsiaTheme="minorEastAsia" w:hAnsi="Courier New" w:cs="Courier New"/>
          <w:b/>
          <w:bCs/>
          <w:color w:val="0000FF"/>
          <w:kern w:val="24"/>
          <w:lang w:val="de-CH" w:eastAsia="en-GB"/>
        </w:rPr>
      </w:pPr>
    </w:p>
    <w:p w14:paraId="57758E69" w14:textId="5F4B5F78" w:rsidR="00BB322C" w:rsidRPr="00957005" w:rsidRDefault="00522E52" w:rsidP="00BB322C">
      <w:pPr>
        <w:pStyle w:val="Textkrper"/>
        <w:rPr>
          <w:rFonts w:eastAsiaTheme="minorEastAsia" w:cstheme="minorBidi"/>
          <w:iCs/>
          <w:color w:val="000000" w:themeColor="text1"/>
          <w:kern w:val="24"/>
          <w:lang w:val="de-CH"/>
        </w:rPr>
      </w:pPr>
      <w:r w:rsidRPr="00957005">
        <w:rPr>
          <w:rFonts w:eastAsiaTheme="minorEastAsia" w:cstheme="minorBidi"/>
          <w:b/>
          <w:i/>
          <w:iCs/>
          <w:color w:val="000000" w:themeColor="text1"/>
          <w:kern w:val="24"/>
          <w:lang w:val="de-CH"/>
        </w:rPr>
        <w:t>Species scores</w:t>
      </w:r>
      <w:r w:rsidRPr="00957005">
        <w:rPr>
          <w:rFonts w:eastAsiaTheme="minorEastAsia" w:cstheme="minorBidi"/>
          <w:i/>
          <w:iCs/>
          <w:color w:val="000000" w:themeColor="text1"/>
          <w:kern w:val="24"/>
          <w:lang w:val="de-CH"/>
        </w:rPr>
        <w:t xml:space="preserve"> </w:t>
      </w:r>
      <w:r w:rsidRPr="00957005">
        <w:rPr>
          <w:rFonts w:eastAsiaTheme="minorEastAsia" w:cstheme="minorBidi"/>
          <w:color w:val="000000" w:themeColor="text1"/>
          <w:kern w:val="24"/>
          <w:lang w:val="de-CH"/>
        </w:rPr>
        <w:t xml:space="preserve">sind die Koordinaten der Spitzen von Artvektoren in Bi- und Triplots. Es gibt zwei </w:t>
      </w:r>
      <w:r w:rsidRPr="00957005">
        <w:rPr>
          <w:rFonts w:eastAsiaTheme="minorEastAsia" w:cstheme="minorBidi"/>
          <w:i/>
          <w:iCs/>
          <w:color w:val="000000" w:themeColor="text1"/>
          <w:kern w:val="24"/>
          <w:lang w:val="de-CH"/>
        </w:rPr>
        <w:t>Scaling</w:t>
      </w:r>
      <w:r w:rsidRPr="00957005">
        <w:rPr>
          <w:rFonts w:eastAsiaTheme="minorEastAsia" w:cstheme="minorBidi"/>
          <w:color w:val="000000" w:themeColor="text1"/>
          <w:kern w:val="24"/>
          <w:lang w:val="de-CH"/>
        </w:rPr>
        <w:t xml:space="preserve">-Optionen, wobei Scaling 2 der </w:t>
      </w:r>
      <w:r w:rsidRPr="00957005">
        <w:rPr>
          <w:rFonts w:eastAsiaTheme="minorEastAsia" w:cstheme="minorBidi"/>
          <w:i/>
          <w:iCs/>
          <w:color w:val="000000" w:themeColor="text1"/>
          <w:kern w:val="24"/>
          <w:lang w:val="de-CH"/>
        </w:rPr>
        <w:t xml:space="preserve">default </w:t>
      </w:r>
      <w:r w:rsidRPr="00957005">
        <w:rPr>
          <w:rFonts w:eastAsiaTheme="minorEastAsia" w:cstheme="minorBidi"/>
          <w:iCs/>
          <w:color w:val="000000" w:themeColor="text1"/>
          <w:kern w:val="24"/>
          <w:lang w:val="de-CH"/>
        </w:rPr>
        <w:t>ist.</w:t>
      </w:r>
      <w:r w:rsidR="00CF2F03" w:rsidRPr="00957005">
        <w:rPr>
          <w:rFonts w:eastAsiaTheme="minorEastAsia" w:cstheme="minorBidi"/>
          <w:iCs/>
          <w:color w:val="000000" w:themeColor="text1"/>
          <w:kern w:val="24"/>
          <w:lang w:val="de-CH"/>
        </w:rPr>
        <w:t xml:space="preserve"> Und es geht noch weiter:</w:t>
      </w:r>
    </w:p>
    <w:p w14:paraId="16E559C5"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Site scores (weighted sums of species scores)</w:t>
      </w:r>
    </w:p>
    <w:p w14:paraId="77B19E26"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RDA1      RDA2     RDA3      RDA4      RDA5      RDA6</w:t>
      </w:r>
    </w:p>
    <w:p w14:paraId="740D11DC"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1   0.40149 -0.154133  0.55506  1.601005  0.193044  0.916850</w:t>
      </w:r>
    </w:p>
    <w:p w14:paraId="34732114"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2   0.53522 -0.025131  0.43393  0.294832 -0.518997  0.458849</w:t>
      </w:r>
    </w:p>
    <w:p w14:paraId="3FC8D55B"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3   0.49429 -0.014617  0.49415  0.169258 -0.246061  0.163409</w:t>
      </w:r>
    </w:p>
    <w:p w14:paraId="16ADDCC7"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4   0.33451  0.001188  0.51644 -0.320793  0.089569 -0.219820</w:t>
      </w:r>
    </w:p>
    <w:p w14:paraId="25C23A51"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p>
    <w:p w14:paraId="16A5403B" w14:textId="77777777" w:rsidR="00CF2F03" w:rsidRPr="00957005" w:rsidRDefault="00CF2F03" w:rsidP="000D143A">
      <w:pPr>
        <w:pStyle w:val="Textkrper"/>
        <w:rPr>
          <w:rFonts w:ascii="Times New Roman" w:eastAsia="Times New Roman" w:hAnsi="Times New Roman"/>
          <w:lang w:val="de-CH" w:eastAsia="en-GB"/>
        </w:rPr>
      </w:pPr>
      <w:r w:rsidRPr="00957005">
        <w:rPr>
          <w:rFonts w:eastAsiaTheme="minorEastAsia" w:cstheme="minorBidi"/>
          <w:b/>
          <w:i/>
          <w:iCs/>
          <w:color w:val="000000" w:themeColor="text1"/>
          <w:kern w:val="24"/>
          <w:lang w:val="de-CH" w:eastAsia="en-GB"/>
        </w:rPr>
        <w:t>Site scores</w:t>
      </w:r>
      <w:r w:rsidRPr="00957005">
        <w:rPr>
          <w:rFonts w:eastAsiaTheme="minorEastAsia" w:cstheme="minorBidi"/>
          <w:i/>
          <w:iCs/>
          <w:color w:val="000000" w:themeColor="text1"/>
          <w:kern w:val="24"/>
          <w:lang w:val="de-CH" w:eastAsia="en-GB"/>
        </w:rPr>
        <w:t xml:space="preserve"> </w:t>
      </w:r>
      <w:r w:rsidRPr="00957005">
        <w:rPr>
          <w:rFonts w:eastAsiaTheme="minorEastAsia" w:cstheme="minorBidi"/>
          <w:color w:val="000000" w:themeColor="text1"/>
          <w:kern w:val="24"/>
          <w:lang w:val="de-CH" w:eastAsia="en-GB"/>
        </w:rPr>
        <w:t xml:space="preserve">sind die Koordinaten der Untersuchungsflächen im Raum der abhängigen Variablen </w:t>
      </w:r>
      <w:r w:rsidRPr="00957005">
        <w:rPr>
          <w:rFonts w:eastAsiaTheme="minorEastAsia" w:cstheme="minorBidi"/>
          <w:b/>
          <w:bCs/>
          <w:color w:val="000000" w:themeColor="text1"/>
          <w:kern w:val="24"/>
          <w:lang w:val="de-CH" w:eastAsia="en-GB"/>
        </w:rPr>
        <w:t>Y</w:t>
      </w:r>
      <w:r w:rsidRPr="00957005">
        <w:rPr>
          <w:rFonts w:eastAsiaTheme="minorEastAsia" w:cstheme="minorBidi"/>
          <w:color w:val="000000" w:themeColor="text1"/>
          <w:kern w:val="24"/>
          <w:lang w:val="de-CH" w:eastAsia="en-GB"/>
        </w:rPr>
        <w:t xml:space="preserve"> (hier also der Arten).</w:t>
      </w:r>
    </w:p>
    <w:p w14:paraId="7DA1A002"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Site constraints (linear combinations of constraining variables)</w:t>
      </w:r>
    </w:p>
    <w:p w14:paraId="3C846D27"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RDA1      RDA2     RDA3      RDA4      RDA5     RDA6</w:t>
      </w:r>
    </w:p>
    <w:p w14:paraId="3F5C57BF"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1   0.55130  0.002681  0.47744  0.626961 -0.210684  0.31503</w:t>
      </w:r>
    </w:p>
    <w:p w14:paraId="549F0769"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2   0.29736  0.105880  0.64854  0.261364 -0.057127  0.09312</w:t>
      </w:r>
    </w:p>
    <w:p w14:paraId="73EC3CDB"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3   0.36843 -0.185333  0.59805  0.324556 -0.001611  0.31093</w:t>
      </w:r>
    </w:p>
    <w:p w14:paraId="48E7851C"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4   0.44346 -0.066361  0.33293 -0.344230 -0.279546 -0.37077</w:t>
      </w:r>
    </w:p>
    <w:p w14:paraId="2743ED79" w14:textId="77777777" w:rsidR="00CF2F03" w:rsidRPr="00957005" w:rsidRDefault="00CF2F03" w:rsidP="00CF2F03">
      <w:pPr>
        <w:spacing w:line="240" w:lineRule="auto"/>
        <w:textAlignment w:val="baseline"/>
        <w:rPr>
          <w:rFonts w:ascii="Courier New" w:eastAsiaTheme="minorEastAsia" w:hAnsi="Courier New" w:cs="Courier New"/>
          <w:b/>
          <w:bCs/>
          <w:color w:val="0000FF"/>
          <w:kern w:val="24"/>
          <w:lang w:val="de-CH" w:eastAsia="en-GB"/>
        </w:rPr>
      </w:pPr>
    </w:p>
    <w:p w14:paraId="39850259" w14:textId="77777777" w:rsidR="000D143A" w:rsidRPr="00957005" w:rsidRDefault="000D143A" w:rsidP="0025003E">
      <w:pPr>
        <w:pStyle w:val="Textkrper"/>
        <w:rPr>
          <w:rFonts w:eastAsiaTheme="minorEastAsia" w:cstheme="minorBidi"/>
          <w:color w:val="000000" w:themeColor="text1"/>
          <w:kern w:val="24"/>
          <w:lang w:val="de-CH" w:eastAsia="en-GB"/>
        </w:rPr>
      </w:pPr>
      <w:r w:rsidRPr="00957005">
        <w:rPr>
          <w:rFonts w:eastAsiaTheme="minorEastAsia" w:cstheme="minorBidi"/>
          <w:b/>
          <w:i/>
          <w:iCs/>
          <w:color w:val="000000" w:themeColor="text1"/>
          <w:kern w:val="24"/>
          <w:lang w:val="de-CH" w:eastAsia="en-GB"/>
        </w:rPr>
        <w:t>Site constraints</w:t>
      </w:r>
      <w:r w:rsidRPr="00957005">
        <w:rPr>
          <w:rFonts w:eastAsiaTheme="minorEastAsia" w:cstheme="minorBidi"/>
          <w:i/>
          <w:iCs/>
          <w:color w:val="000000" w:themeColor="text1"/>
          <w:kern w:val="24"/>
          <w:lang w:val="de-CH" w:eastAsia="en-GB"/>
        </w:rPr>
        <w:t xml:space="preserve"> </w:t>
      </w:r>
      <w:r w:rsidRPr="00957005">
        <w:rPr>
          <w:rFonts w:eastAsiaTheme="minorEastAsia" w:cstheme="minorBidi"/>
          <w:color w:val="000000" w:themeColor="text1"/>
          <w:kern w:val="24"/>
          <w:lang w:val="de-CH" w:eastAsia="en-GB"/>
        </w:rPr>
        <w:t xml:space="preserve">sind die Koordinaten der Untersuchungsflächen im Raum der Prädiktorvariablen </w:t>
      </w:r>
      <w:r w:rsidRPr="00957005">
        <w:rPr>
          <w:rFonts w:eastAsiaTheme="minorEastAsia" w:cstheme="minorBidi"/>
          <w:b/>
          <w:bCs/>
          <w:color w:val="000000" w:themeColor="text1"/>
          <w:kern w:val="24"/>
          <w:lang w:val="de-CH" w:eastAsia="en-GB"/>
        </w:rPr>
        <w:t>X</w:t>
      </w:r>
      <w:r w:rsidRPr="00957005">
        <w:rPr>
          <w:rFonts w:eastAsiaTheme="minorEastAsia" w:cstheme="minorBidi"/>
          <w:color w:val="000000" w:themeColor="text1"/>
          <w:kern w:val="24"/>
          <w:lang w:val="de-CH" w:eastAsia="en-GB"/>
        </w:rPr>
        <w:t xml:space="preserve"> (hier also der Umweltvariablen).</w:t>
      </w:r>
    </w:p>
    <w:p w14:paraId="50E6BD6A" w14:textId="77777777" w:rsidR="007A2C19" w:rsidRPr="00957005" w:rsidRDefault="007A2C19" w:rsidP="0025003E">
      <w:pPr>
        <w:pStyle w:val="Textkrper"/>
        <w:rPr>
          <w:lang w:val="de-CH"/>
        </w:rPr>
      </w:pPr>
      <w:r w:rsidRPr="00957005">
        <w:rPr>
          <w:lang w:val="de-CH"/>
        </w:rPr>
        <w:t>Während dieser primäre Output schon sehr aufschlussreich war, gibt es noch weitere Dinge, die uns interessieren (sollten):</w:t>
      </w:r>
    </w:p>
    <w:p w14:paraId="43381349" w14:textId="6F0293A3" w:rsidR="007A2C19" w:rsidRPr="00957005" w:rsidRDefault="007A2C19" w:rsidP="007A2C19">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coef(spe.rda)</w:t>
      </w:r>
    </w:p>
    <w:p w14:paraId="65C9E46F" w14:textId="77777777" w:rsidR="007A2C19" w:rsidRPr="00957005" w:rsidRDefault="007A2C19" w:rsidP="007A2C19">
      <w:pPr>
        <w:spacing w:line="240" w:lineRule="auto"/>
        <w:textAlignment w:val="baseline"/>
        <w:rPr>
          <w:rFonts w:ascii="Courier New" w:eastAsiaTheme="minorEastAsia" w:hAnsi="Courier New" w:cs="Courier New"/>
          <w:b/>
          <w:bCs/>
          <w:color w:val="0000FF"/>
          <w:kern w:val="24"/>
          <w:lang w:val="de-CH" w:eastAsia="en-GB"/>
        </w:rPr>
      </w:pPr>
    </w:p>
    <w:p w14:paraId="5948A418" w14:textId="77777777" w:rsidR="007A2C19" w:rsidRPr="00957005" w:rsidRDefault="007A2C19" w:rsidP="007A2C19">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RDA1          RDA2          RDA3</w:t>
      </w:r>
    </w:p>
    <w:p w14:paraId="52CC1EFC" w14:textId="77777777" w:rsidR="007A2C19" w:rsidRPr="00957005" w:rsidRDefault="007A2C19" w:rsidP="007A2C19">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ele             0.0004483347  7.795777e-05  0.0005188756</w:t>
      </w:r>
    </w:p>
    <w:p w14:paraId="7BCD8375" w14:textId="77777777" w:rsidR="007A2C19" w:rsidRPr="00957005" w:rsidRDefault="007A2C19" w:rsidP="007A2C19">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slo.moderate   -0.0123140760 -1.655649e-02  0.0160736225</w:t>
      </w:r>
    </w:p>
    <w:p w14:paraId="16391E83" w14:textId="77777777" w:rsidR="007A2C19" w:rsidRPr="00957005" w:rsidRDefault="007A2C19" w:rsidP="007A2C19">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slo.steep       0.0480170930  4.905556e-02  0.1023432587</w:t>
      </w:r>
    </w:p>
    <w:p w14:paraId="28543692" w14:textId="77777777" w:rsidR="007A2C19" w:rsidRPr="00957005" w:rsidRDefault="007A2C19" w:rsidP="007A2C19">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slo.very_steep  0.0181630025 -5.708251e-02  0.2326204779</w:t>
      </w:r>
    </w:p>
    <w:p w14:paraId="41BE549B" w14:textId="77777777" w:rsidR="007A2C19" w:rsidRPr="00957005" w:rsidRDefault="007A2C19" w:rsidP="007A2C19">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dis            -0.0014041126  4.456720e-03  0.0089169975</w:t>
      </w:r>
    </w:p>
    <w:p w14:paraId="7F81CB62" w14:textId="77777777" w:rsidR="007A2C19" w:rsidRPr="00957005" w:rsidRDefault="007A2C19" w:rsidP="007A2C19">
      <w:pPr>
        <w:spacing w:line="240" w:lineRule="auto"/>
        <w:textAlignment w:val="baseline"/>
        <w:rPr>
          <w:rFonts w:ascii="Courier New" w:eastAsiaTheme="minorEastAsia" w:hAnsi="Courier New" w:cs="Courier New"/>
          <w:b/>
          <w:bCs/>
          <w:color w:val="0000FF"/>
          <w:kern w:val="24"/>
          <w:lang w:val="de-CH" w:eastAsia="en-GB"/>
        </w:rPr>
      </w:pPr>
    </w:p>
    <w:p w14:paraId="2DC7BA4F" w14:textId="77777777" w:rsidR="00BC110D" w:rsidRPr="00957005" w:rsidRDefault="00BC110D" w:rsidP="0091106D">
      <w:pPr>
        <w:pStyle w:val="Textkrper"/>
        <w:rPr>
          <w:lang w:val="de-CH"/>
        </w:rPr>
      </w:pPr>
      <w:r w:rsidRPr="00957005">
        <w:rPr>
          <w:rFonts w:ascii="Courier New" w:hAnsi="Courier New" w:cs="Courier New"/>
          <w:lang w:val="de-CH"/>
        </w:rPr>
        <w:t>coef (spe.rda)</w:t>
      </w:r>
      <w:r w:rsidRPr="00957005">
        <w:rPr>
          <w:lang w:val="de-CH"/>
        </w:rPr>
        <w:t xml:space="preserve"> sind die Regressionskoeffizienten der Variablen zu den Achsen.</w:t>
      </w:r>
    </w:p>
    <w:p w14:paraId="74D37178" w14:textId="77777777" w:rsidR="00B210E5" w:rsidRPr="00957005" w:rsidRDefault="00B210E5" w:rsidP="00B210E5">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 Unadjusted R^2 und Adjusted R^2</w:t>
      </w:r>
    </w:p>
    <w:p w14:paraId="30C6F38C" w14:textId="549B57C1" w:rsidR="00B677D2" w:rsidRPr="00957005" w:rsidRDefault="00B210E5" w:rsidP="00B677D2">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(R2 &lt;- RsquareAdj(spe.rda))</w:t>
      </w:r>
    </w:p>
    <w:p w14:paraId="4A8A3767" w14:textId="77777777" w:rsidR="00B210E5" w:rsidRPr="00957005" w:rsidRDefault="00B210E5" w:rsidP="00B210E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$r.squared</w:t>
      </w:r>
    </w:p>
    <w:p w14:paraId="337C4814" w14:textId="77777777" w:rsidR="00B210E5" w:rsidRPr="00957005" w:rsidRDefault="00B210E5" w:rsidP="00B210E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[1] 0.7270922</w:t>
      </w:r>
    </w:p>
    <w:p w14:paraId="41E6030E" w14:textId="77777777" w:rsidR="00B210E5" w:rsidRPr="00957005" w:rsidRDefault="00B210E5" w:rsidP="00B210E5">
      <w:pPr>
        <w:spacing w:line="240" w:lineRule="auto"/>
        <w:textAlignment w:val="baseline"/>
        <w:rPr>
          <w:rFonts w:ascii="Courier New" w:eastAsiaTheme="minorEastAsia" w:hAnsi="Courier New" w:cs="Courier New"/>
          <w:b/>
          <w:bCs/>
          <w:color w:val="0000FF"/>
          <w:kern w:val="24"/>
          <w:lang w:val="de-CH" w:eastAsia="en-GB"/>
        </w:rPr>
      </w:pPr>
    </w:p>
    <w:p w14:paraId="300FF71F" w14:textId="77777777" w:rsidR="00B210E5" w:rsidRPr="00957005" w:rsidRDefault="00B210E5" w:rsidP="00B210E5">
      <w:pPr>
        <w:spacing w:line="240" w:lineRule="auto"/>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$adj.r.squared</w:t>
      </w:r>
    </w:p>
    <w:p w14:paraId="46BE91C1" w14:textId="32445F86" w:rsidR="00BC110D" w:rsidRPr="00957005" w:rsidRDefault="00B210E5" w:rsidP="00B677D2">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0000FF"/>
          <w:kern w:val="24"/>
          <w:lang w:val="de-CH" w:eastAsia="en-GB"/>
        </w:rPr>
        <w:t>[1] 0.5224114</w:t>
      </w:r>
    </w:p>
    <w:p w14:paraId="1793B476" w14:textId="77777777" w:rsidR="00BC110D" w:rsidRPr="00957005" w:rsidRDefault="00BC110D" w:rsidP="00B677D2">
      <w:pPr>
        <w:spacing w:line="240" w:lineRule="auto"/>
        <w:textAlignment w:val="baseline"/>
        <w:rPr>
          <w:rFonts w:ascii="Courier New" w:eastAsiaTheme="minorEastAsia" w:hAnsi="Courier New" w:cs="Courier New"/>
          <w:b/>
          <w:bCs/>
          <w:color w:val="FF0000"/>
          <w:kern w:val="24"/>
          <w:lang w:val="de-CH" w:eastAsia="en-GB"/>
        </w:rPr>
      </w:pPr>
    </w:p>
    <w:p w14:paraId="5DC73857" w14:textId="77777777" w:rsidR="00BC110D" w:rsidRPr="00957005" w:rsidRDefault="00BC110D" w:rsidP="00B677D2">
      <w:pPr>
        <w:spacing w:line="240" w:lineRule="auto"/>
        <w:textAlignment w:val="baseline"/>
        <w:rPr>
          <w:rFonts w:ascii="Courier New" w:eastAsia="Times New Roman" w:hAnsi="Courier New" w:cs="Courier New"/>
          <w:color w:val="0000FF"/>
          <w:lang w:val="de-CH" w:eastAsia="en-GB"/>
        </w:rPr>
      </w:pPr>
    </w:p>
    <w:p w14:paraId="2ED747C1" w14:textId="06D0ECB0" w:rsidR="0091106D" w:rsidRPr="00957005" w:rsidRDefault="0091106D" w:rsidP="009C7532">
      <w:pPr>
        <w:pStyle w:val="Textkrper"/>
        <w:rPr>
          <w:lang w:val="de-CH"/>
        </w:rPr>
      </w:pPr>
      <w:r w:rsidRPr="00957005">
        <w:rPr>
          <w:lang w:val="de-CH"/>
        </w:rPr>
        <w:t>Der originale (</w:t>
      </w:r>
      <w:r w:rsidRPr="00957005">
        <w:rPr>
          <w:i/>
          <w:lang w:val="de-CH"/>
        </w:rPr>
        <w:t>unadjusted</w:t>
      </w:r>
      <w:r w:rsidRPr="00957005">
        <w:rPr>
          <w:lang w:val="de-CH"/>
        </w:rPr>
        <w:t xml:space="preserve">) </w:t>
      </w:r>
      <w:r w:rsidRPr="00957005">
        <w:rPr>
          <w:i/>
          <w:lang w:val="de-CH"/>
        </w:rPr>
        <w:t>R</w:t>
      </w:r>
      <w:r w:rsidRPr="00957005">
        <w:rPr>
          <w:lang w:val="de-CH"/>
        </w:rPr>
        <w:t xml:space="preserve">² ist derselbe, den wir oben im Haupt-Output bekommen haben. </w:t>
      </w:r>
      <w:r w:rsidRPr="00957005">
        <w:rPr>
          <w:b/>
          <w:i/>
          <w:lang w:val="de-CH"/>
        </w:rPr>
        <w:t>R</w:t>
      </w:r>
      <w:r w:rsidRPr="00957005">
        <w:rPr>
          <w:b/>
          <w:vertAlign w:val="superscript"/>
          <w:lang w:val="de-CH"/>
        </w:rPr>
        <w:t>2</w:t>
      </w:r>
      <w:r w:rsidRPr="00957005">
        <w:rPr>
          <w:b/>
          <w:lang w:val="de-CH"/>
        </w:rPr>
        <w:t>-adjusted</w:t>
      </w:r>
      <w:r w:rsidRPr="00957005">
        <w:rPr>
          <w:lang w:val="de-CH"/>
        </w:rPr>
        <w:t xml:space="preserve"> dagegen misst die </w:t>
      </w:r>
      <w:r w:rsidRPr="00957005">
        <w:rPr>
          <w:b/>
          <w:lang w:val="de-CH"/>
        </w:rPr>
        <w:t xml:space="preserve">erklärte Varianz ohne </w:t>
      </w:r>
      <w:r w:rsidRPr="00957005">
        <w:rPr>
          <w:b/>
          <w:i/>
          <w:lang w:val="de-CH"/>
        </w:rPr>
        <w:t>bias</w:t>
      </w:r>
      <w:r w:rsidRPr="00957005">
        <w:rPr>
          <w:lang w:val="de-CH"/>
        </w:rPr>
        <w:t xml:space="preserve"> (</w:t>
      </w:r>
      <w:r w:rsidRPr="00957005">
        <w:rPr>
          <w:i/>
          <w:lang w:val="de-CH"/>
        </w:rPr>
        <w:t>bias</w:t>
      </w:r>
      <w:r w:rsidRPr="00957005">
        <w:rPr>
          <w:lang w:val="de-CH"/>
        </w:rPr>
        <w:t xml:space="preserve"> resultiert daraus, dass bei vielen Variablen zwischen diesen auch rein zufällig Korrelationen auftreten).</w:t>
      </w:r>
    </w:p>
    <w:p w14:paraId="0E613B09" w14:textId="0E4C0EEC" w:rsidR="00754E61" w:rsidRPr="00957005" w:rsidRDefault="00754E61" w:rsidP="00754E61">
      <w:pPr>
        <w:pStyle w:val="berschrift3"/>
      </w:pPr>
      <w:bookmarkStart w:id="164" w:name="_Toc117278889"/>
      <w:r w:rsidRPr="00957005">
        <w:t>Visualisierung der Ergebnisse</w:t>
      </w:r>
      <w:bookmarkEnd w:id="164"/>
    </w:p>
    <w:p w14:paraId="4322760D" w14:textId="35099685" w:rsidR="00754E61" w:rsidRPr="00957005" w:rsidRDefault="00DD62A9" w:rsidP="00754E61">
      <w:pPr>
        <w:pStyle w:val="Textkrper"/>
        <w:rPr>
          <w:lang w:val="de-CH"/>
        </w:rPr>
      </w:pPr>
      <w:r w:rsidRPr="00957005">
        <w:rPr>
          <w:lang w:val="de-CH"/>
        </w:rPr>
        <w:t xml:space="preserve">Da eine RDA ein statistisch komplexes Verfahren ist, gibt es auch nicht nur eine Art und Weise, die Ergebnisse zu visualisieren, sondern zwei, Scaling 1 und Scaling 2. Diese sind im </w:t>
      </w:r>
      <w:r w:rsidR="0007330C" w:rsidRPr="00957005">
        <w:rPr>
          <w:lang w:val="de-CH"/>
        </w:rPr>
        <w:t>Folgenden gezeigt und ihre Unterschiede stichpunktartig erklärt</w:t>
      </w:r>
      <w:r w:rsidR="00C94DEE" w:rsidRPr="00957005">
        <w:rPr>
          <w:lang w:val="de-CH"/>
        </w:rPr>
        <w:t>. Scaling 1 eignet sich meist besser für die Visualisierung von Objekten (</w:t>
      </w:r>
      <w:r w:rsidR="00C94DEE" w:rsidRPr="00957005">
        <w:rPr>
          <w:i/>
          <w:lang w:val="de-CH"/>
        </w:rPr>
        <w:t>sites</w:t>
      </w:r>
      <w:r w:rsidR="00C94DEE" w:rsidRPr="00957005">
        <w:rPr>
          <w:lang w:val="de-CH"/>
        </w:rPr>
        <w:t>) und Scaling 2 meist bessser für die Visualisierung von Antwortvariablen (</w:t>
      </w:r>
      <w:r w:rsidR="00C94DEE" w:rsidRPr="00957005">
        <w:rPr>
          <w:i/>
          <w:lang w:val="de-CH"/>
        </w:rPr>
        <w:t>species</w:t>
      </w:r>
      <w:r w:rsidR="00C94DEE" w:rsidRPr="00957005">
        <w:rPr>
          <w:lang w:val="de-CH"/>
        </w:rPr>
        <w:t>).</w:t>
      </w:r>
    </w:p>
    <w:p w14:paraId="7FF372A6" w14:textId="1FD103F4" w:rsidR="0007330C" w:rsidRPr="00957005" w:rsidRDefault="0007330C" w:rsidP="00754E61">
      <w:pPr>
        <w:pStyle w:val="Textkrper"/>
        <w:rPr>
          <w:b/>
          <w:lang w:val="de-CH"/>
        </w:rPr>
      </w:pPr>
      <w:r w:rsidRPr="00957005">
        <w:rPr>
          <w:b/>
          <w:lang w:val="de-CH"/>
        </w:rPr>
        <w:t>Distanz-Triplot (</w:t>
      </w:r>
      <w:r w:rsidRPr="00957005">
        <w:rPr>
          <w:b/>
          <w:i/>
          <w:lang w:val="de-CH"/>
        </w:rPr>
        <w:t>Scaling</w:t>
      </w:r>
      <w:r w:rsidRPr="00957005">
        <w:rPr>
          <w:b/>
          <w:lang w:val="de-CH"/>
        </w:rPr>
        <w:t xml:space="preserve"> 1):</w:t>
      </w:r>
    </w:p>
    <w:p w14:paraId="78C833A6" w14:textId="229E997F" w:rsidR="0007330C" w:rsidRPr="00957005" w:rsidRDefault="00EF0829" w:rsidP="00EF0829">
      <w:pPr>
        <w:pStyle w:val="Textkrper"/>
        <w:spacing w:before="360" w:after="360"/>
        <w:jc w:val="center"/>
        <w:rPr>
          <w:lang w:val="de-CH"/>
        </w:rPr>
      </w:pPr>
      <w:r w:rsidRPr="00957005">
        <w:rPr>
          <w:noProof/>
          <w:lang w:val="de-CH" w:eastAsia="en-GB"/>
        </w:rPr>
        <w:drawing>
          <wp:inline distT="0" distB="0" distL="0" distR="0" wp14:anchorId="397370D5" wp14:editId="56383313">
            <wp:extent cx="5040000" cy="3665455"/>
            <wp:effectExtent l="0" t="0" r="0" b="0"/>
            <wp:docPr id="2979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127"/>
                    <a:srcRect r="35062" b="34491"/>
                    <a:stretch/>
                  </pic:blipFill>
                  <pic:spPr bwMode="auto">
                    <a:xfrm>
                      <a:off x="0" y="0"/>
                      <a:ext cx="5040000" cy="3665455"/>
                    </a:xfrm>
                    <a:prstGeom prst="rect">
                      <a:avLst/>
                    </a:prstGeom>
                    <a:ln>
                      <a:noFill/>
                    </a:ln>
                    <a:extLst>
                      <a:ext uri="{53640926-AAD7-44D8-BBD7-CCE9431645EC}">
                        <a14:shadowObscured xmlns:a14="http://schemas.microsoft.com/office/drawing/2010/main"/>
                      </a:ext>
                    </a:extLst>
                  </pic:spPr>
                </pic:pic>
              </a:graphicData>
            </a:graphic>
          </wp:inline>
        </w:drawing>
      </w:r>
    </w:p>
    <w:p w14:paraId="76405BF4" w14:textId="77777777" w:rsidR="007646FE" w:rsidRPr="00957005" w:rsidRDefault="007646FE" w:rsidP="002C4DDB">
      <w:pPr>
        <w:numPr>
          <w:ilvl w:val="0"/>
          <w:numId w:val="33"/>
        </w:numPr>
        <w:tabs>
          <w:tab w:val="clear" w:pos="720"/>
          <w:tab w:val="num" w:pos="709"/>
        </w:tabs>
        <w:spacing w:before="120" w:after="120" w:line="240" w:lineRule="auto"/>
        <w:ind w:left="709" w:hanging="425"/>
        <w:jc w:val="both"/>
        <w:textAlignment w:val="baseline"/>
        <w:rPr>
          <w:rFonts w:ascii="Arial" w:eastAsia="Times New Roman" w:hAnsi="Arial" w:cs="Arial"/>
          <w:lang w:val="de-CH" w:eastAsia="en-GB"/>
        </w:rPr>
      </w:pPr>
      <w:r w:rsidRPr="00957005">
        <w:rPr>
          <w:rFonts w:ascii="Arial" w:eastAsiaTheme="minorEastAsia" w:hAnsi="Arial" w:cs="Arial"/>
          <w:b/>
          <w:bCs/>
          <w:color w:val="000000" w:themeColor="text1"/>
          <w:kern w:val="24"/>
          <w:lang w:val="de-CH" w:eastAsia="en-GB"/>
        </w:rPr>
        <w:t xml:space="preserve">Winkel zwischen Antwort- und erklärenden Variablen </w:t>
      </w:r>
      <w:r w:rsidRPr="00957005">
        <w:rPr>
          <w:rFonts w:ascii="Arial" w:eastAsiaTheme="minorEastAsia" w:hAnsi="Arial" w:cs="Arial"/>
          <w:color w:val="000000" w:themeColor="text1"/>
          <w:kern w:val="24"/>
          <w:lang w:val="de-CH" w:eastAsia="en-GB"/>
        </w:rPr>
        <w:t>entsprechen deren Korrelationen (aber nicht jene zwischen Antwortvariablen)</w:t>
      </w:r>
    </w:p>
    <w:p w14:paraId="1E14870B" w14:textId="77777777" w:rsidR="007646FE" w:rsidRPr="00957005" w:rsidRDefault="007646FE" w:rsidP="002C4DDB">
      <w:pPr>
        <w:numPr>
          <w:ilvl w:val="0"/>
          <w:numId w:val="33"/>
        </w:numPr>
        <w:tabs>
          <w:tab w:val="clear" w:pos="720"/>
          <w:tab w:val="num" w:pos="709"/>
        </w:tabs>
        <w:spacing w:before="120" w:after="120" w:line="240" w:lineRule="auto"/>
        <w:ind w:left="709" w:hanging="425"/>
        <w:jc w:val="both"/>
        <w:textAlignment w:val="baseline"/>
        <w:rPr>
          <w:rFonts w:ascii="Arial" w:eastAsia="Times New Roman" w:hAnsi="Arial" w:cs="Arial"/>
          <w:lang w:val="de-CH" w:eastAsia="en-GB"/>
        </w:rPr>
      </w:pPr>
      <w:r w:rsidRPr="00957005">
        <w:rPr>
          <w:rFonts w:ascii="Arial" w:eastAsiaTheme="minorEastAsia" w:hAnsi="Arial" w:cs="Arial"/>
          <w:color w:val="000000" w:themeColor="text1"/>
          <w:kern w:val="24"/>
          <w:lang w:val="de-CH" w:eastAsia="en-GB"/>
        </w:rPr>
        <w:t xml:space="preserve">Die Beziehung von </w:t>
      </w:r>
      <w:r w:rsidRPr="00957005">
        <w:rPr>
          <w:rFonts w:ascii="Arial" w:eastAsiaTheme="minorEastAsia" w:hAnsi="Arial" w:cs="Arial"/>
          <w:b/>
          <w:bCs/>
          <w:color w:val="000000" w:themeColor="text1"/>
          <w:kern w:val="24"/>
          <w:lang w:val="de-CH" w:eastAsia="en-GB"/>
        </w:rPr>
        <w:t xml:space="preserve">Zentroiden qualitativer Variablen (Faktoren) und Antwortvariablen </w:t>
      </w:r>
      <w:r w:rsidRPr="00957005">
        <w:rPr>
          <w:rFonts w:ascii="Arial" w:eastAsiaTheme="minorEastAsia" w:hAnsi="Arial" w:cs="Arial"/>
          <w:color w:val="000000" w:themeColor="text1"/>
          <w:kern w:val="24"/>
          <w:lang w:val="de-CH" w:eastAsia="en-GB"/>
        </w:rPr>
        <w:t>ergibt sich aus der Projektion der Zentroide im rechten Winkel auf die Anwortvariable.</w:t>
      </w:r>
    </w:p>
    <w:p w14:paraId="148D7DF3" w14:textId="58FD9773" w:rsidR="007646FE" w:rsidRPr="00957005" w:rsidRDefault="007646FE" w:rsidP="002C4DDB">
      <w:pPr>
        <w:numPr>
          <w:ilvl w:val="0"/>
          <w:numId w:val="33"/>
        </w:numPr>
        <w:tabs>
          <w:tab w:val="clear" w:pos="720"/>
          <w:tab w:val="num" w:pos="709"/>
        </w:tabs>
        <w:spacing w:before="120" w:after="120" w:line="240" w:lineRule="auto"/>
        <w:ind w:left="709" w:hanging="425"/>
        <w:jc w:val="both"/>
        <w:textAlignment w:val="baseline"/>
        <w:rPr>
          <w:rFonts w:ascii="Arial" w:eastAsia="Times New Roman" w:hAnsi="Arial" w:cs="Arial"/>
          <w:lang w:val="de-CH" w:eastAsia="en-GB"/>
        </w:rPr>
      </w:pPr>
      <w:r w:rsidRPr="00957005">
        <w:rPr>
          <w:rFonts w:ascii="Arial" w:eastAsiaTheme="minorEastAsia" w:hAnsi="Arial" w:cs="Arial"/>
          <w:b/>
          <w:bCs/>
          <w:color w:val="000000" w:themeColor="text1"/>
          <w:kern w:val="24"/>
          <w:lang w:val="de-CH" w:eastAsia="en-GB"/>
        </w:rPr>
        <w:t xml:space="preserve">Distanzen zwischen Zentroiden und zwischen individuellen Objekten </w:t>
      </w:r>
      <w:r w:rsidRPr="00957005">
        <w:rPr>
          <w:rFonts w:ascii="Arial" w:eastAsiaTheme="minorEastAsia" w:hAnsi="Arial" w:cs="Arial"/>
          <w:color w:val="000000" w:themeColor="text1"/>
          <w:kern w:val="24"/>
          <w:lang w:val="de-CH" w:eastAsia="en-GB"/>
        </w:rPr>
        <w:t>(</w:t>
      </w:r>
      <w:r w:rsidRPr="00957005">
        <w:rPr>
          <w:rFonts w:ascii="Arial" w:eastAsiaTheme="minorEastAsia" w:hAnsi="Arial" w:cs="Arial"/>
          <w:i/>
          <w:iCs/>
          <w:color w:val="000000" w:themeColor="text1"/>
          <w:kern w:val="24"/>
          <w:lang w:val="de-CH" w:eastAsia="en-GB"/>
        </w:rPr>
        <w:t>sites</w:t>
      </w:r>
      <w:r w:rsidRPr="00957005">
        <w:rPr>
          <w:rFonts w:ascii="Arial" w:eastAsiaTheme="minorEastAsia" w:hAnsi="Arial" w:cs="Arial"/>
          <w:color w:val="000000" w:themeColor="text1"/>
          <w:kern w:val="24"/>
          <w:lang w:val="de-CH" w:eastAsia="en-GB"/>
        </w:rPr>
        <w:t xml:space="preserve">) entsprechen ungefähr deren Distanzen </w:t>
      </w:r>
      <w:r w:rsidR="00B9373F" w:rsidRPr="00957005">
        <w:rPr>
          <w:rFonts w:ascii="Arial" w:eastAsiaTheme="minorEastAsia" w:hAnsi="Arial" w:cs="Arial"/>
          <w:color w:val="000000" w:themeColor="text1"/>
          <w:kern w:val="24"/>
          <w:lang w:val="de-CH" w:eastAsia="en-GB"/>
        </w:rPr>
        <w:t>im multivariaten Raum.</w:t>
      </w:r>
    </w:p>
    <w:p w14:paraId="3D712637" w14:textId="77777777" w:rsidR="00EF0829" w:rsidRPr="00957005" w:rsidRDefault="00EF0829" w:rsidP="00754E61">
      <w:pPr>
        <w:pStyle w:val="Textkrper"/>
        <w:rPr>
          <w:lang w:val="de-CH"/>
        </w:rPr>
      </w:pPr>
    </w:p>
    <w:p w14:paraId="47783248" w14:textId="56D9979C" w:rsidR="0007330C" w:rsidRPr="00957005" w:rsidRDefault="0007330C" w:rsidP="007646FE">
      <w:pPr>
        <w:pStyle w:val="Textkrper"/>
        <w:keepNext/>
        <w:rPr>
          <w:b/>
          <w:lang w:val="de-CH"/>
        </w:rPr>
      </w:pPr>
      <w:r w:rsidRPr="00957005">
        <w:rPr>
          <w:b/>
          <w:lang w:val="de-CH"/>
        </w:rPr>
        <w:lastRenderedPageBreak/>
        <w:t>Korrelations-Triplot (</w:t>
      </w:r>
      <w:r w:rsidRPr="00957005">
        <w:rPr>
          <w:b/>
          <w:i/>
          <w:lang w:val="de-CH"/>
        </w:rPr>
        <w:t>Scaling</w:t>
      </w:r>
      <w:r w:rsidRPr="00957005">
        <w:rPr>
          <w:b/>
          <w:lang w:val="de-CH"/>
        </w:rPr>
        <w:t xml:space="preserve"> 2):</w:t>
      </w:r>
    </w:p>
    <w:p w14:paraId="2C8EE908" w14:textId="77777777" w:rsidR="00EF0829" w:rsidRPr="00957005" w:rsidRDefault="00EF0829" w:rsidP="00EF0829">
      <w:pPr>
        <w:pStyle w:val="Textkrper"/>
        <w:spacing w:before="360" w:after="360"/>
        <w:jc w:val="center"/>
        <w:rPr>
          <w:lang w:val="de-CH"/>
        </w:rPr>
      </w:pPr>
      <w:r w:rsidRPr="00957005">
        <w:rPr>
          <w:noProof/>
          <w:lang w:val="de-CH" w:eastAsia="en-GB"/>
        </w:rPr>
        <w:drawing>
          <wp:inline distT="0" distB="0" distL="0" distR="0" wp14:anchorId="018EA1B7" wp14:editId="01D376E8">
            <wp:extent cx="5040000" cy="3689503"/>
            <wp:effectExtent l="0" t="0" r="0" b="0"/>
            <wp:docPr id="29799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128"/>
                    <a:srcRect r="35232" b="34243"/>
                    <a:stretch/>
                  </pic:blipFill>
                  <pic:spPr bwMode="auto">
                    <a:xfrm>
                      <a:off x="0" y="0"/>
                      <a:ext cx="5040000" cy="3689503"/>
                    </a:xfrm>
                    <a:prstGeom prst="rect">
                      <a:avLst/>
                    </a:prstGeom>
                    <a:ln>
                      <a:noFill/>
                    </a:ln>
                    <a:extLst>
                      <a:ext uri="{53640926-AAD7-44D8-BBD7-CCE9431645EC}">
                        <a14:shadowObscured xmlns:a14="http://schemas.microsoft.com/office/drawing/2010/main"/>
                      </a:ext>
                    </a:extLst>
                  </pic:spPr>
                </pic:pic>
              </a:graphicData>
            </a:graphic>
          </wp:inline>
        </w:drawing>
      </w:r>
    </w:p>
    <w:p w14:paraId="3DD5EBA8" w14:textId="77777777" w:rsidR="007646FE" w:rsidRPr="00957005" w:rsidRDefault="007646FE" w:rsidP="002C4DDB">
      <w:pPr>
        <w:numPr>
          <w:ilvl w:val="0"/>
          <w:numId w:val="35"/>
        </w:numPr>
        <w:spacing w:before="120" w:after="120" w:line="240" w:lineRule="auto"/>
        <w:ind w:left="709" w:hanging="425"/>
        <w:textAlignment w:val="baseline"/>
        <w:rPr>
          <w:rFonts w:ascii="Arial" w:eastAsia="Times New Roman" w:hAnsi="Arial" w:cs="Arial"/>
          <w:lang w:val="de-CH" w:eastAsia="en-GB"/>
        </w:rPr>
      </w:pPr>
      <w:r w:rsidRPr="00957005">
        <w:rPr>
          <w:rFonts w:ascii="Arial" w:eastAsiaTheme="minorEastAsia" w:hAnsi="Arial" w:cs="Arial"/>
          <w:b/>
          <w:bCs/>
          <w:color w:val="000000" w:themeColor="text1"/>
          <w:kern w:val="24"/>
          <w:lang w:val="de-CH" w:eastAsia="en-GB"/>
        </w:rPr>
        <w:t xml:space="preserve">Die Projektion eines </w:t>
      </w:r>
      <w:r w:rsidRPr="00957005">
        <w:rPr>
          <w:rFonts w:ascii="Arial" w:eastAsiaTheme="minorEastAsia" w:hAnsi="Arial" w:cs="Arial"/>
          <w:color w:val="000000" w:themeColor="text1"/>
          <w:kern w:val="24"/>
          <w:lang w:val="de-CH" w:eastAsia="en-GB"/>
        </w:rPr>
        <w:t>Objektes im rechten Winkel auf eine Antwort- oder eine numerische Prädiktorvariable entspricht dessen Wert entlang dieser Achse.</w:t>
      </w:r>
    </w:p>
    <w:p w14:paraId="52BE7408" w14:textId="77777777" w:rsidR="007646FE" w:rsidRPr="00957005" w:rsidRDefault="007646FE" w:rsidP="002C4DDB">
      <w:pPr>
        <w:numPr>
          <w:ilvl w:val="0"/>
          <w:numId w:val="35"/>
        </w:numPr>
        <w:spacing w:before="120" w:after="120" w:line="240" w:lineRule="auto"/>
        <w:ind w:left="709" w:hanging="425"/>
        <w:textAlignment w:val="baseline"/>
        <w:rPr>
          <w:rFonts w:ascii="Arial" w:eastAsia="Times New Roman" w:hAnsi="Arial" w:cs="Arial"/>
          <w:lang w:val="de-CH" w:eastAsia="en-GB"/>
        </w:rPr>
      </w:pPr>
      <w:r w:rsidRPr="00957005">
        <w:rPr>
          <w:rFonts w:ascii="Arial" w:eastAsiaTheme="minorEastAsia" w:hAnsi="Arial" w:cs="Arial"/>
          <w:b/>
          <w:bCs/>
          <w:color w:val="000000" w:themeColor="text1"/>
          <w:kern w:val="24"/>
          <w:lang w:val="de-CH" w:eastAsia="en-GB"/>
        </w:rPr>
        <w:t>Winkel zwischen Antwort- und erklärenden Variablen wie auch innerhalb beider Gruppen entsprechen deren Korrelationen</w:t>
      </w:r>
    </w:p>
    <w:p w14:paraId="6F76353D" w14:textId="77777777" w:rsidR="007646FE" w:rsidRPr="00957005" w:rsidRDefault="007646FE" w:rsidP="002C4DDB">
      <w:pPr>
        <w:numPr>
          <w:ilvl w:val="0"/>
          <w:numId w:val="35"/>
        </w:numPr>
        <w:spacing w:before="120" w:after="120" w:line="240" w:lineRule="auto"/>
        <w:ind w:left="709" w:hanging="425"/>
        <w:textAlignment w:val="baseline"/>
        <w:rPr>
          <w:rFonts w:ascii="Arial" w:eastAsia="Times New Roman" w:hAnsi="Arial" w:cs="Arial"/>
          <w:lang w:val="de-CH" w:eastAsia="en-GB"/>
        </w:rPr>
      </w:pPr>
      <w:r w:rsidRPr="00957005">
        <w:rPr>
          <w:rFonts w:ascii="Arial" w:eastAsiaTheme="minorEastAsia" w:hAnsi="Arial" w:cs="Arial"/>
          <w:color w:val="000000" w:themeColor="text1"/>
          <w:kern w:val="24"/>
          <w:lang w:val="de-CH" w:eastAsia="en-GB"/>
        </w:rPr>
        <w:t xml:space="preserve">Die Beziehung eines </w:t>
      </w:r>
      <w:r w:rsidRPr="00957005">
        <w:rPr>
          <w:rFonts w:ascii="Arial" w:eastAsiaTheme="minorEastAsia" w:hAnsi="Arial" w:cs="Arial"/>
          <w:b/>
          <w:bCs/>
          <w:color w:val="000000" w:themeColor="text1"/>
          <w:kern w:val="24"/>
          <w:lang w:val="de-CH" w:eastAsia="en-GB"/>
        </w:rPr>
        <w:t>Zentroids</w:t>
      </w:r>
      <w:r w:rsidRPr="00957005">
        <w:rPr>
          <w:rFonts w:ascii="Arial" w:eastAsiaTheme="minorEastAsia" w:hAnsi="Arial" w:cs="Arial"/>
          <w:color w:val="000000" w:themeColor="text1"/>
          <w:kern w:val="24"/>
          <w:lang w:val="de-CH" w:eastAsia="en-GB"/>
        </w:rPr>
        <w:t xml:space="preserve"> einer qualitativen Variablen und der Antwortvariablen, ergibt sich aus seiner rechtwinkligen Projektion auf letztere.</w:t>
      </w:r>
    </w:p>
    <w:p w14:paraId="24E5594D" w14:textId="66712D1C" w:rsidR="007646FE" w:rsidRPr="00957005" w:rsidRDefault="007646FE" w:rsidP="002C4DDB">
      <w:pPr>
        <w:numPr>
          <w:ilvl w:val="0"/>
          <w:numId w:val="35"/>
        </w:numPr>
        <w:spacing w:before="120" w:after="120" w:line="240" w:lineRule="auto"/>
        <w:ind w:left="709" w:hanging="425"/>
        <w:textAlignment w:val="baseline"/>
        <w:rPr>
          <w:rFonts w:ascii="Arial" w:eastAsia="Times New Roman" w:hAnsi="Arial" w:cs="Arial"/>
          <w:lang w:val="de-CH" w:eastAsia="en-GB"/>
        </w:rPr>
      </w:pPr>
      <w:r w:rsidRPr="00957005">
        <w:rPr>
          <w:rFonts w:ascii="Arial" w:eastAsiaTheme="minorEastAsia" w:hAnsi="Arial" w:cs="Arial"/>
          <w:b/>
          <w:bCs/>
          <w:color w:val="000000" w:themeColor="text1"/>
          <w:kern w:val="24"/>
          <w:lang w:val="de-CH" w:eastAsia="en-GB"/>
        </w:rPr>
        <w:t xml:space="preserve">Distanzen zwischen Zentroiden und zwischen individuellen Objekten </w:t>
      </w:r>
      <w:r w:rsidRPr="00957005">
        <w:rPr>
          <w:rFonts w:ascii="Arial" w:eastAsiaTheme="minorEastAsia" w:hAnsi="Arial" w:cs="Arial"/>
          <w:color w:val="000000" w:themeColor="text1"/>
          <w:kern w:val="24"/>
          <w:lang w:val="de-CH" w:eastAsia="en-GB"/>
        </w:rPr>
        <w:t>(</w:t>
      </w:r>
      <w:r w:rsidRPr="00957005">
        <w:rPr>
          <w:rFonts w:ascii="Arial" w:eastAsiaTheme="minorEastAsia" w:hAnsi="Arial" w:cs="Arial"/>
          <w:i/>
          <w:iCs/>
          <w:color w:val="000000" w:themeColor="text1"/>
          <w:kern w:val="24"/>
          <w:lang w:val="de-CH" w:eastAsia="en-GB"/>
        </w:rPr>
        <w:t>sites</w:t>
      </w:r>
      <w:r w:rsidRPr="00957005">
        <w:rPr>
          <w:rFonts w:ascii="Arial" w:eastAsiaTheme="minorEastAsia" w:hAnsi="Arial" w:cs="Arial"/>
          <w:color w:val="000000" w:themeColor="text1"/>
          <w:kern w:val="24"/>
          <w:lang w:val="de-CH" w:eastAsia="en-GB"/>
        </w:rPr>
        <w:t xml:space="preserve">) entsprechen </w:t>
      </w:r>
      <w:r w:rsidRPr="00957005">
        <w:rPr>
          <w:rFonts w:ascii="Arial" w:eastAsiaTheme="minorEastAsia" w:hAnsi="Arial" w:cs="Arial"/>
          <w:b/>
          <w:bCs/>
          <w:color w:val="000000" w:themeColor="text1"/>
          <w:kern w:val="24"/>
          <w:lang w:val="de-CH" w:eastAsia="en-GB"/>
        </w:rPr>
        <w:t xml:space="preserve">nicht </w:t>
      </w:r>
      <w:r w:rsidRPr="00957005">
        <w:rPr>
          <w:rFonts w:ascii="Arial" w:eastAsiaTheme="minorEastAsia" w:hAnsi="Arial" w:cs="Arial"/>
          <w:color w:val="000000" w:themeColor="text1"/>
          <w:kern w:val="24"/>
          <w:lang w:val="de-CH" w:eastAsia="en-GB"/>
        </w:rPr>
        <w:t xml:space="preserve">deren Distanzen </w:t>
      </w:r>
      <w:r w:rsidR="00B9373F" w:rsidRPr="00957005">
        <w:rPr>
          <w:rFonts w:ascii="Arial" w:eastAsiaTheme="minorEastAsia" w:hAnsi="Arial" w:cs="Arial"/>
          <w:color w:val="000000" w:themeColor="text1"/>
          <w:kern w:val="24"/>
          <w:lang w:val="de-CH" w:eastAsia="en-GB"/>
        </w:rPr>
        <w:t>im multivariaten Raum.</w:t>
      </w:r>
    </w:p>
    <w:p w14:paraId="5FE8DEB2" w14:textId="144D2318" w:rsidR="00754E61" w:rsidRPr="00957005" w:rsidRDefault="00754E61" w:rsidP="00754E61">
      <w:pPr>
        <w:pStyle w:val="berschrift3"/>
      </w:pPr>
      <w:bookmarkStart w:id="165" w:name="_Toc117278890"/>
      <w:r w:rsidRPr="00957005">
        <w:t>Signifikanz der Achsen</w:t>
      </w:r>
      <w:bookmarkEnd w:id="165"/>
    </w:p>
    <w:p w14:paraId="03B43CEB" w14:textId="2679F9BC" w:rsidR="00754E61" w:rsidRPr="00957005" w:rsidRDefault="00DE7619" w:rsidP="00754E61">
      <w:pPr>
        <w:pStyle w:val="Textkrper"/>
        <w:rPr>
          <w:lang w:val="de-CH"/>
        </w:rPr>
      </w:pPr>
      <w:r w:rsidRPr="00957005">
        <w:rPr>
          <w:lang w:val="de-CH"/>
        </w:rPr>
        <w:t xml:space="preserve">Eine RDA produziert immer viele Achsen, aber die entscheidende Frage ist, </w:t>
      </w:r>
      <w:r w:rsidRPr="00957005">
        <w:rPr>
          <w:b/>
          <w:lang w:val="de-CH"/>
        </w:rPr>
        <w:t>welche davon signifikant sind</w:t>
      </w:r>
      <w:r w:rsidRPr="00957005">
        <w:rPr>
          <w:lang w:val="de-CH"/>
        </w:rPr>
        <w:t xml:space="preserve"> (eine Frage, die wir nur im Falle von </w:t>
      </w:r>
      <w:r w:rsidRPr="00957005">
        <w:rPr>
          <w:i/>
          <w:lang w:val="de-CH"/>
        </w:rPr>
        <w:t>constrained</w:t>
      </w:r>
      <w:r w:rsidRPr="00957005">
        <w:rPr>
          <w:lang w:val="de-CH"/>
        </w:rPr>
        <w:t xml:space="preserve">-Ordinationen stellen können, da diese im Gegensatz zu den rein deskriptiven </w:t>
      </w:r>
      <w:r w:rsidRPr="00957005">
        <w:rPr>
          <w:i/>
          <w:lang w:val="de-CH"/>
        </w:rPr>
        <w:t>unconstrained</w:t>
      </w:r>
      <w:r w:rsidRPr="00957005">
        <w:rPr>
          <w:lang w:val="de-CH"/>
        </w:rPr>
        <w:t>-</w:t>
      </w:r>
      <w:r w:rsidR="00415F45" w:rsidRPr="00957005">
        <w:rPr>
          <w:lang w:val="de-CH"/>
        </w:rPr>
        <w:t>O</w:t>
      </w:r>
      <w:r w:rsidRPr="00957005">
        <w:rPr>
          <w:lang w:val="de-CH"/>
        </w:rPr>
        <w:t>rdinationen eine inferenzstatistische Komponente haben</w:t>
      </w:r>
      <w:r w:rsidR="00415F45" w:rsidRPr="00957005">
        <w:rPr>
          <w:lang w:val="de-CH"/>
        </w:rPr>
        <w:t>). Da die Voraussetzungen parametrischer Tests in der Regel massiv verletzt sind, kann die Signifikanz nur mit Permutationen gestestet werden:</w:t>
      </w:r>
    </w:p>
    <w:p w14:paraId="435BB552" w14:textId="77777777" w:rsidR="00A31968" w:rsidRPr="00957005" w:rsidRDefault="00A31968" w:rsidP="00A31968">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Global test of the RDA result</w:t>
      </w:r>
    </w:p>
    <w:p w14:paraId="3047E2E8" w14:textId="7530024B" w:rsidR="00A31968" w:rsidRPr="00957005" w:rsidRDefault="00A31968" w:rsidP="00A31968">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anova(spe.rda, permutations = how(nperm = 999))</w:t>
      </w:r>
    </w:p>
    <w:p w14:paraId="4DD4F413" w14:textId="77777777" w:rsidR="005B1D87" w:rsidRPr="00957005" w:rsidRDefault="005B1D87" w:rsidP="00A31968">
      <w:pPr>
        <w:spacing w:line="240" w:lineRule="auto"/>
        <w:textAlignment w:val="baseline"/>
        <w:rPr>
          <w:rFonts w:ascii="Courier New" w:eastAsiaTheme="minorEastAsia" w:hAnsi="Courier New" w:cs="Courier New"/>
          <w:b/>
          <w:bCs/>
          <w:color w:val="FF0000"/>
          <w:kern w:val="24"/>
          <w:lang w:val="de-CH" w:eastAsia="en-GB"/>
        </w:rPr>
      </w:pPr>
    </w:p>
    <w:p w14:paraId="50D8A922"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Permutation test for rda under reduced model</w:t>
      </w:r>
    </w:p>
    <w:p w14:paraId="22DD68CD"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Permutation: free</w:t>
      </w:r>
    </w:p>
    <w:p w14:paraId="230A4615"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Number of permutations: 999</w:t>
      </w:r>
    </w:p>
    <w:p w14:paraId="5C2F63A7"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Model: rda(formula = spe.hel ~ ele + slo + dis + pH + har + pho + nit + amm + oxy + bod, data = env3)</w:t>
      </w:r>
    </w:p>
    <w:p w14:paraId="210ED736"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Df Variance      F Pr(&gt;F)    </w:t>
      </w:r>
    </w:p>
    <w:p w14:paraId="5162E86A"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Model    12  0.36537 3.5523  0.001 ***</w:t>
      </w:r>
    </w:p>
    <w:p w14:paraId="5A7B1461"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lastRenderedPageBreak/>
        <w:t xml:space="preserve">Residual 16  0.13714 </w:t>
      </w:r>
    </w:p>
    <w:p w14:paraId="65BA200C" w14:textId="77777777" w:rsidR="00415F45" w:rsidRPr="00957005" w:rsidRDefault="00415F45" w:rsidP="00754E61">
      <w:pPr>
        <w:pStyle w:val="Textkrper"/>
        <w:rPr>
          <w:color w:val="FF0000"/>
          <w:lang w:val="de-CH"/>
        </w:rPr>
      </w:pPr>
    </w:p>
    <w:p w14:paraId="17B43113" w14:textId="77777777" w:rsidR="00A31968" w:rsidRPr="00957005" w:rsidRDefault="00A31968" w:rsidP="00A31968">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Tests of all canonical axes</w:t>
      </w:r>
    </w:p>
    <w:p w14:paraId="76CB552E" w14:textId="7DA46E44" w:rsidR="00A31968" w:rsidRPr="00957005" w:rsidRDefault="00A31968" w:rsidP="00A31968">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anova(spe.rda, by = "axis", permutations = how(nperm = 999))</w:t>
      </w:r>
    </w:p>
    <w:p w14:paraId="59AB8FA1" w14:textId="77777777" w:rsidR="009848B4" w:rsidRPr="00957005" w:rsidRDefault="009848B4" w:rsidP="00A31968">
      <w:pPr>
        <w:spacing w:line="240" w:lineRule="auto"/>
        <w:textAlignment w:val="baseline"/>
        <w:rPr>
          <w:rFonts w:ascii="Courier New" w:eastAsiaTheme="minorEastAsia" w:hAnsi="Courier New" w:cs="Courier New"/>
          <w:b/>
          <w:bCs/>
          <w:color w:val="FF0000"/>
          <w:kern w:val="24"/>
          <w:lang w:val="de-CH" w:eastAsia="en-GB"/>
        </w:rPr>
      </w:pPr>
    </w:p>
    <w:p w14:paraId="718FB726"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Permutation test for rda under reduced model</w:t>
      </w:r>
    </w:p>
    <w:p w14:paraId="31722D28"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Forward tests for axes</w:t>
      </w:r>
    </w:p>
    <w:p w14:paraId="043B3738"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Permutation: free</w:t>
      </w:r>
    </w:p>
    <w:p w14:paraId="6EC21118"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Number of permutations: 999</w:t>
      </w:r>
    </w:p>
    <w:p w14:paraId="2616B6F0"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Model: rda(formula = spe.hel ~ ele + slo + dis + pH + har + pho + nit + amm + oxy + bod, data = env3)</w:t>
      </w:r>
    </w:p>
    <w:p w14:paraId="5074DA58"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         Df Variance       F Pr(&gt;F)    </w:t>
      </w:r>
    </w:p>
    <w:p w14:paraId="2DE954E9"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RDA1      1 0.228083 26.6105  0.001 ***</w:t>
      </w:r>
    </w:p>
    <w:p w14:paraId="6B6B3A8B"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RDA2      1 0.053698  6.2649  0.004 ** </w:t>
      </w:r>
    </w:p>
    <w:p w14:paraId="0BB1E6C7"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RDA3      1 0.032119  3.7473  0.333    </w:t>
      </w:r>
    </w:p>
    <w:p w14:paraId="42EF1292"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RDA4      1 0.023206  2.7074  0.775    </w:t>
      </w:r>
    </w:p>
    <w:p w14:paraId="68A8404E" w14:textId="77777777" w:rsidR="00A31968" w:rsidRPr="00957005" w:rsidRDefault="00A31968" w:rsidP="00A31968">
      <w:pPr>
        <w:spacing w:line="240" w:lineRule="auto"/>
        <w:textAlignment w:val="baseline"/>
        <w:rPr>
          <w:rFonts w:ascii="Times New Roman" w:eastAsia="Times New Roman" w:hAnsi="Times New Roman"/>
          <w:color w:val="0000FF"/>
          <w:lang w:val="de-CH" w:eastAsia="en-GB"/>
        </w:rPr>
      </w:pPr>
      <w:r w:rsidRPr="00957005">
        <w:rPr>
          <w:rFonts w:ascii="Courier New" w:eastAsiaTheme="minorEastAsia" w:hAnsi="Courier New" w:cs="Courier New"/>
          <w:b/>
          <w:bCs/>
          <w:color w:val="0000FF"/>
          <w:kern w:val="24"/>
          <w:lang w:val="de-CH" w:eastAsia="en-GB"/>
        </w:rPr>
        <w:t xml:space="preserve">RDA5      1 0.008699  1.0149  1.000 </w:t>
      </w:r>
    </w:p>
    <w:p w14:paraId="3EC9C054" w14:textId="77777777" w:rsidR="00A31968" w:rsidRPr="00957005" w:rsidRDefault="00A31968" w:rsidP="00754E61">
      <w:pPr>
        <w:pStyle w:val="Textkrper"/>
        <w:rPr>
          <w:color w:val="0000FF"/>
          <w:lang w:val="de-CH"/>
        </w:rPr>
      </w:pPr>
    </w:p>
    <w:p w14:paraId="38BB5839" w14:textId="06345AC0" w:rsidR="009848B4" w:rsidRPr="00957005" w:rsidRDefault="009848B4" w:rsidP="009848B4">
      <w:pPr>
        <w:pStyle w:val="Textkrper"/>
        <w:rPr>
          <w:lang w:val="de-CH"/>
        </w:rPr>
      </w:pPr>
      <w:r w:rsidRPr="00957005">
        <w:rPr>
          <w:lang w:val="de-CH"/>
        </w:rPr>
        <w:t>Wir sehen, dass in diesem Fall die ersten beiden Achsen (RDA1, RDA2) signifikant sind. Nur diese sollten abgebildet werden!</w:t>
      </w:r>
    </w:p>
    <w:p w14:paraId="225992AC" w14:textId="5F06CD0D" w:rsidR="00754E61" w:rsidRPr="00957005" w:rsidRDefault="00754E61" w:rsidP="00754E61">
      <w:pPr>
        <w:pStyle w:val="berschrift3"/>
      </w:pPr>
      <w:bookmarkStart w:id="166" w:name="_Toc117278891"/>
      <w:r w:rsidRPr="00957005">
        <w:t>Partielle RDA und Varianzpartitionierung</w:t>
      </w:r>
      <w:bookmarkEnd w:id="166"/>
    </w:p>
    <w:p w14:paraId="615C9125" w14:textId="6FC75E3E" w:rsidR="00754E61" w:rsidRPr="00957005" w:rsidRDefault="00F93BDB" w:rsidP="00754E61">
      <w:pPr>
        <w:pStyle w:val="Textkrper"/>
        <w:rPr>
          <w:lang w:val="de-CH"/>
        </w:rPr>
      </w:pPr>
      <w:r w:rsidRPr="00957005">
        <w:rPr>
          <w:lang w:val="de-CH"/>
        </w:rPr>
        <w:t xml:space="preserve">Bei vielen Umweltvariablen können ggf. partielle RDAs aufschlussreich sein, die im Prinzip analog zu partiellen Regressionsplots (vgl. Statistik </w:t>
      </w:r>
      <w:r w:rsidR="00C32FEC" w:rsidRPr="00957005">
        <w:rPr>
          <w:lang w:val="de-CH"/>
        </w:rPr>
        <w:t>3</w:t>
      </w:r>
      <w:r w:rsidRPr="00957005">
        <w:rPr>
          <w:lang w:val="de-CH"/>
        </w:rPr>
        <w:t>) funktionieren.</w:t>
      </w:r>
      <w:r w:rsidR="00C32FEC" w:rsidRPr="00957005">
        <w:rPr>
          <w:lang w:val="de-CH"/>
        </w:rPr>
        <w:t xml:space="preserve"> Man kann dies für einzelne Variablen oder für Gruppen von Variablen machen. Zum Beispiel könnten wir fragen: Wie viel von der Zusammensetzung der Firschgemeinschaften erklärt die Wasserchemie, wenn man die topogra</w:t>
      </w:r>
      <w:r w:rsidR="0051106A" w:rsidRPr="00957005">
        <w:rPr>
          <w:lang w:val="de-CH"/>
        </w:rPr>
        <w:t xml:space="preserve">fischen Variablen konstant hält? Mit </w:t>
      </w:r>
      <w:r w:rsidR="0051106A" w:rsidRPr="00957005">
        <w:rPr>
          <w:rFonts w:ascii="Courier New" w:hAnsi="Courier New" w:cs="Courier New"/>
          <w:lang w:val="de-CH"/>
        </w:rPr>
        <w:t>vegan</w:t>
      </w:r>
      <w:r w:rsidR="0051106A" w:rsidRPr="00957005">
        <w:rPr>
          <w:lang w:val="de-CH"/>
        </w:rPr>
        <w:t xml:space="preserve"> geht das folgendermassen</w:t>
      </w:r>
      <w:r w:rsidR="00A01C96" w:rsidRPr="00957005">
        <w:rPr>
          <w:lang w:val="de-CH"/>
        </w:rPr>
        <w:t>, einschliesslich Visualisierung in einem sogenannten Venn-Diagramm:</w:t>
      </w:r>
    </w:p>
    <w:p w14:paraId="09470541" w14:textId="77777777" w:rsidR="0051106A" w:rsidRPr="00957005" w:rsidRDefault="0051106A" w:rsidP="0051106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 Formula interface; X and W variables must be in the same </w:t>
      </w:r>
    </w:p>
    <w:p w14:paraId="04A156C6" w14:textId="77777777" w:rsidR="0051106A" w:rsidRPr="00957005" w:rsidRDefault="0051106A" w:rsidP="0051106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data frame</w:t>
      </w:r>
    </w:p>
    <w:p w14:paraId="3C8A9A55" w14:textId="77777777" w:rsidR="0051106A" w:rsidRPr="00957005" w:rsidRDefault="0051106A" w:rsidP="0051106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(spechem.physio2 &lt;- </w:t>
      </w:r>
    </w:p>
    <w:p w14:paraId="2C4F95C2" w14:textId="77777777" w:rsidR="0051106A" w:rsidRPr="00957005" w:rsidRDefault="0051106A" w:rsidP="0051106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    rda(spe.hel ~ pH + har + pho + nit + amm + oxy + bod </w:t>
      </w:r>
    </w:p>
    <w:p w14:paraId="0430F604" w14:textId="77777777" w:rsidR="0051106A" w:rsidRPr="00957005" w:rsidRDefault="0051106A" w:rsidP="0051106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        + Condition(ele + slo + dis), data = env2))</w:t>
      </w:r>
    </w:p>
    <w:p w14:paraId="655AB651" w14:textId="77777777" w:rsidR="0051106A" w:rsidRPr="00957005" w:rsidRDefault="0051106A" w:rsidP="0051106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anova(spechem.physio2, permutations = how(nperm = 999))</w:t>
      </w:r>
    </w:p>
    <w:p w14:paraId="64112A79" w14:textId="77777777" w:rsidR="0051106A" w:rsidRPr="00957005" w:rsidRDefault="0051106A" w:rsidP="0051106A">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anova(spechem.physio2, permutations = how(nperm = 999), by = "axis")</w:t>
      </w:r>
    </w:p>
    <w:p w14:paraId="287934F1" w14:textId="7BA70F1B" w:rsidR="00A01C96" w:rsidRPr="00957005" w:rsidRDefault="00A01C96" w:rsidP="00A01C96">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(spe.part.all &lt;- varpart(spe.hel, envchem, envtopo))</w:t>
      </w:r>
    </w:p>
    <w:p w14:paraId="52FB8BBF" w14:textId="77777777" w:rsidR="00A573C1" w:rsidRPr="00957005" w:rsidRDefault="00A573C1" w:rsidP="00A01C96">
      <w:pPr>
        <w:spacing w:line="240" w:lineRule="auto"/>
        <w:textAlignment w:val="baseline"/>
        <w:rPr>
          <w:rFonts w:ascii="Times New Roman" w:eastAsia="Times New Roman" w:hAnsi="Times New Roman"/>
          <w:color w:val="FF0000"/>
          <w:lang w:val="de-CH" w:eastAsia="en-GB"/>
        </w:rPr>
      </w:pPr>
    </w:p>
    <w:p w14:paraId="4CF0D193" w14:textId="77777777" w:rsidR="00A01C96" w:rsidRPr="00957005" w:rsidRDefault="00A01C96" w:rsidP="00A01C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Plot of the partitioning results</w:t>
      </w:r>
    </w:p>
    <w:p w14:paraId="4DA4CDF1" w14:textId="77777777" w:rsidR="00A01C96" w:rsidRPr="00957005" w:rsidRDefault="00A01C96" w:rsidP="00A01C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dev.new(title = "Variation partitioning - all variables", </w:t>
      </w:r>
    </w:p>
    <w:p w14:paraId="467D72B6" w14:textId="77777777" w:rsidR="00A01C96" w:rsidRPr="00957005" w:rsidRDefault="00A01C96" w:rsidP="00A01C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        noRStudioGD = TRUE)</w:t>
      </w:r>
    </w:p>
    <w:p w14:paraId="55A699FD" w14:textId="77777777" w:rsidR="00A01C96" w:rsidRPr="00957005" w:rsidRDefault="00A01C96" w:rsidP="00A01C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plot(spe.part.all, digits = 2, bg = c("red", "blue"),</w:t>
      </w:r>
    </w:p>
    <w:p w14:paraId="736E71FF" w14:textId="77777777" w:rsidR="00A01C96" w:rsidRPr="00957005" w:rsidRDefault="00A01C96" w:rsidP="00A01C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     Xnames = c("Chemistry", "Physiography"), </w:t>
      </w:r>
    </w:p>
    <w:p w14:paraId="6F1843D6" w14:textId="77777777" w:rsidR="00A01C96" w:rsidRPr="00957005" w:rsidRDefault="00A01C96" w:rsidP="00A01C96">
      <w:pPr>
        <w:spacing w:line="240" w:lineRule="auto"/>
        <w:textAlignment w:val="baseline"/>
        <w:rPr>
          <w:rFonts w:ascii="Times New Roman" w:eastAsia="Times New Roman" w:hAnsi="Times New Roman"/>
          <w:color w:val="FF0000"/>
          <w:lang w:val="de-CH" w:eastAsia="en-GB"/>
        </w:rPr>
      </w:pPr>
      <w:r w:rsidRPr="00957005">
        <w:rPr>
          <w:rFonts w:ascii="Courier New" w:eastAsiaTheme="minorEastAsia" w:hAnsi="Courier New" w:cs="Courier New"/>
          <w:b/>
          <w:bCs/>
          <w:color w:val="FF0000"/>
          <w:kern w:val="24"/>
          <w:lang w:val="de-CH" w:eastAsia="en-GB"/>
        </w:rPr>
        <w:t xml:space="preserve">     id.size = 0.7)</w:t>
      </w:r>
    </w:p>
    <w:p w14:paraId="4A636BA1" w14:textId="0C525238" w:rsidR="00A01C96" w:rsidRPr="00957005" w:rsidRDefault="00BE0321" w:rsidP="00A01C96">
      <w:pPr>
        <w:pStyle w:val="Textkrper"/>
        <w:spacing w:before="360" w:after="360"/>
        <w:jc w:val="center"/>
        <w:rPr>
          <w:lang w:val="de-CH"/>
        </w:rPr>
      </w:pPr>
      <w:r w:rsidRPr="00957005">
        <w:rPr>
          <w:noProof/>
          <w:lang w:val="de-CH" w:eastAsia="en-GB"/>
        </w:rPr>
        <w:lastRenderedPageBreak/>
        <w:drawing>
          <wp:inline distT="0" distB="0" distL="0" distR="0" wp14:anchorId="4D28E75D" wp14:editId="3C763899">
            <wp:extent cx="4444409" cy="3370521"/>
            <wp:effectExtent l="0" t="0" r="0" b="1905"/>
            <wp:docPr id="29799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129"/>
                    <a:srcRect t="11005" b="13159"/>
                    <a:stretch/>
                  </pic:blipFill>
                  <pic:spPr bwMode="auto">
                    <a:xfrm>
                      <a:off x="0" y="0"/>
                      <a:ext cx="4442719" cy="3369239"/>
                    </a:xfrm>
                    <a:prstGeom prst="rect">
                      <a:avLst/>
                    </a:prstGeom>
                    <a:ln>
                      <a:noFill/>
                    </a:ln>
                    <a:extLst>
                      <a:ext uri="{53640926-AAD7-44D8-BBD7-CCE9431645EC}">
                        <a14:shadowObscured xmlns:a14="http://schemas.microsoft.com/office/drawing/2010/main"/>
                      </a:ext>
                    </a:extLst>
                  </pic:spPr>
                </pic:pic>
              </a:graphicData>
            </a:graphic>
          </wp:inline>
        </w:drawing>
      </w:r>
    </w:p>
    <w:p w14:paraId="1661EC52" w14:textId="77FE2B69" w:rsidR="00A01C96" w:rsidRPr="00957005" w:rsidRDefault="00BE0321" w:rsidP="00A01C96">
      <w:pPr>
        <w:pStyle w:val="Textkrper"/>
        <w:rPr>
          <w:lang w:val="de-CH"/>
        </w:rPr>
      </w:pPr>
      <w:r w:rsidRPr="00957005">
        <w:rPr>
          <w:lang w:val="de-CH"/>
        </w:rPr>
        <w:t xml:space="preserve">Das </w:t>
      </w:r>
      <w:r w:rsidRPr="00957005">
        <w:rPr>
          <w:b/>
          <w:lang w:val="de-CH"/>
        </w:rPr>
        <w:t>Venn-Diagramm visualisiert die Varianzaufteilung</w:t>
      </w:r>
      <w:r w:rsidRPr="00957005">
        <w:rPr>
          <w:lang w:val="de-CH"/>
        </w:rPr>
        <w:t xml:space="preserve"> zwischen zwei (oder mehr Variablen oder Gruppen von Variablen)</w:t>
      </w:r>
      <w:r w:rsidR="006D17F7" w:rsidRPr="00957005">
        <w:rPr>
          <w:lang w:val="de-CH"/>
        </w:rPr>
        <w:t>. Hier erkären die chemischen Variablen 24 %, die pysiographischen (topographischen) 11 % jeweils unabhängig voneinander, wohingegen ein grosser Teil der Varianz (23 %) von beiden Variablengruppen gemeinsam erklärt wird (weil sie nicht völlig unkorreliert sind).</w:t>
      </w:r>
    </w:p>
    <w:p w14:paraId="032E9793" w14:textId="6970DEF0" w:rsidR="00C16011" w:rsidRPr="00957005" w:rsidRDefault="00C16011" w:rsidP="001F6A5C">
      <w:pPr>
        <w:pStyle w:val="berschrift2"/>
      </w:pPr>
      <w:bookmarkStart w:id="167" w:name="_Toc117278892"/>
      <w:r w:rsidRPr="00957005">
        <w:t>Zusammenfassung</w:t>
      </w:r>
      <w:bookmarkEnd w:id="167"/>
    </w:p>
    <w:p w14:paraId="5371887C" w14:textId="77777777" w:rsidR="007F4242" w:rsidRPr="00957005" w:rsidRDefault="007F4242" w:rsidP="007F4242">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lang w:val="de-CH" w:eastAsia="en-GB"/>
        </w:rPr>
        <w:t>Post-hoc gefittete Umweltvariablen</w:t>
      </w:r>
      <w:r w:rsidRPr="00957005">
        <w:rPr>
          <w:rFonts w:ascii="Arial" w:eastAsia="Times New Roman" w:hAnsi="Arial" w:cs="Arial"/>
          <w:lang w:val="de-CH" w:eastAsia="en-GB"/>
        </w:rPr>
        <w:t xml:space="preserve"> dienen der nachträglichen Beschreibung der allein aufgrund der Artdaten gefundenen Ähnlichkeitsmuster.</w:t>
      </w:r>
    </w:p>
    <w:p w14:paraId="458DEB1E" w14:textId="77777777" w:rsidR="007F4242" w:rsidRPr="00957005" w:rsidRDefault="007F4242" w:rsidP="007F4242">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lang w:val="de-CH" w:eastAsia="en-GB"/>
        </w:rPr>
        <w:t>«Constrained» Ordinationen (RDA, CCA)</w:t>
      </w:r>
      <w:r w:rsidRPr="00957005">
        <w:rPr>
          <w:rFonts w:ascii="Arial" w:eastAsia="Times New Roman" w:hAnsi="Arial" w:cs="Arial"/>
          <w:lang w:val="de-CH" w:eastAsia="en-GB"/>
        </w:rPr>
        <w:t xml:space="preserve"> betrachten dagegen von vornherein nur den Anteil der Ähnlichkeitsmuster in der Artenmatrix, der sich (in linearen Modellen) durch die gemessenen Umweltvariablen erklären lässt.</w:t>
      </w:r>
    </w:p>
    <w:p w14:paraId="7081B137" w14:textId="77777777" w:rsidR="007F4242" w:rsidRPr="00957005" w:rsidRDefault="007F4242" w:rsidP="007F4242">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lang w:val="de-CH" w:eastAsia="en-GB"/>
        </w:rPr>
        <w:t>Eine RDA kann nicht nur deskriptiv gebraucht werden, sondern man kann auch die Signifikanz von Achsen analysieren oder Varianz partitionieren.</w:t>
      </w:r>
    </w:p>
    <w:p w14:paraId="2C666B31" w14:textId="77777777" w:rsidR="00E43461" w:rsidRPr="00957005" w:rsidRDefault="00E43461" w:rsidP="001F6A5C">
      <w:pPr>
        <w:pStyle w:val="berschrift2"/>
      </w:pPr>
      <w:bookmarkStart w:id="168" w:name="_Toc117278893"/>
      <w:r w:rsidRPr="00957005">
        <w:t>Weiterführende Literatur</w:t>
      </w:r>
      <w:bookmarkEnd w:id="168"/>
    </w:p>
    <w:p w14:paraId="07757EBF" w14:textId="77777777" w:rsidR="00A3312E" w:rsidRPr="00957005" w:rsidRDefault="00A3312E" w:rsidP="00A3312E">
      <w:pPr>
        <w:pStyle w:val="Literatur"/>
        <w:rPr>
          <w:b/>
          <w:highlight w:val="white"/>
          <w:lang w:val="de-CH"/>
        </w:rPr>
      </w:pPr>
      <w:r w:rsidRPr="00957005">
        <w:rPr>
          <w:b/>
          <w:highlight w:val="white"/>
          <w:lang w:val="de-CH"/>
        </w:rPr>
        <w:t xml:space="preserve">Borcard, D., Gillet, F. &amp; Legendre, P. 2018. </w:t>
      </w:r>
      <w:r w:rsidRPr="00957005">
        <w:rPr>
          <w:b/>
          <w:i/>
          <w:highlight w:val="white"/>
          <w:lang w:val="de-CH"/>
        </w:rPr>
        <w:t>Numerical ecology with R</w:t>
      </w:r>
      <w:r w:rsidRPr="00957005">
        <w:rPr>
          <w:b/>
          <w:highlight w:val="white"/>
          <w:lang w:val="de-CH"/>
        </w:rPr>
        <w:t>. 2nd ed. Springer, Cham: 435 pp. [mit R]</w:t>
      </w:r>
    </w:p>
    <w:p w14:paraId="353E37FF" w14:textId="77777777" w:rsidR="00A3312E" w:rsidRPr="00957005" w:rsidRDefault="00A3312E" w:rsidP="00A3312E">
      <w:pPr>
        <w:pStyle w:val="Literatur"/>
        <w:rPr>
          <w:highlight w:val="white"/>
          <w:lang w:val="de-CH"/>
        </w:rPr>
      </w:pPr>
      <w:r w:rsidRPr="00957005">
        <w:rPr>
          <w:highlight w:val="white"/>
          <w:lang w:val="de-CH"/>
        </w:rPr>
        <w:t xml:space="preserve">Everitt, B. &amp; Hothorn, T. 2011. </w:t>
      </w:r>
      <w:r w:rsidRPr="00957005">
        <w:rPr>
          <w:i/>
          <w:highlight w:val="white"/>
          <w:lang w:val="de-CH"/>
        </w:rPr>
        <w:t>An introduction to applied multivariate analysis with R</w:t>
      </w:r>
      <w:r w:rsidRPr="00957005">
        <w:rPr>
          <w:highlight w:val="white"/>
          <w:lang w:val="de-CH"/>
        </w:rPr>
        <w:t xml:space="preserve">. Springer, New York: 273 pp. [mit R] </w:t>
      </w:r>
    </w:p>
    <w:p w14:paraId="680F4D77" w14:textId="77777777" w:rsidR="00F90648" w:rsidRPr="00957005" w:rsidRDefault="00F90648" w:rsidP="00F90648">
      <w:pPr>
        <w:pStyle w:val="Literatur"/>
        <w:tabs>
          <w:tab w:val="left" w:pos="567"/>
        </w:tabs>
        <w:rPr>
          <w:szCs w:val="21"/>
          <w:lang w:val="de-CH"/>
        </w:rPr>
      </w:pPr>
      <w:r w:rsidRPr="00957005">
        <w:rPr>
          <w:szCs w:val="21"/>
          <w:lang w:val="de-CH"/>
        </w:rPr>
        <w:t xml:space="preserve">Legendre, P. &amp; Gallagher, E.D. 2001. Ecologically meaningful transformation for ordination of species data. </w:t>
      </w:r>
      <w:r w:rsidRPr="00957005">
        <w:rPr>
          <w:i/>
          <w:szCs w:val="21"/>
          <w:lang w:val="de-CH"/>
        </w:rPr>
        <w:t>Oecologia</w:t>
      </w:r>
      <w:r w:rsidRPr="00957005">
        <w:rPr>
          <w:szCs w:val="21"/>
          <w:lang w:val="de-CH"/>
        </w:rPr>
        <w:t xml:space="preserve"> 129: 271–280.</w:t>
      </w:r>
    </w:p>
    <w:p w14:paraId="2EF6F0F4" w14:textId="77777777" w:rsidR="00A3312E" w:rsidRPr="00957005" w:rsidRDefault="00A3312E" w:rsidP="00A3312E">
      <w:pPr>
        <w:pStyle w:val="Literatur"/>
        <w:rPr>
          <w:highlight w:val="white"/>
          <w:lang w:val="de-CH"/>
        </w:rPr>
      </w:pPr>
      <w:r w:rsidRPr="00957005">
        <w:rPr>
          <w:highlight w:val="white"/>
          <w:lang w:val="de-CH"/>
        </w:rPr>
        <w:t xml:space="preserve">Leyer, I. &amp; Wesche, K. 2007. </w:t>
      </w:r>
      <w:r w:rsidRPr="00957005">
        <w:rPr>
          <w:i/>
          <w:highlight w:val="white"/>
          <w:lang w:val="de-CH"/>
        </w:rPr>
        <w:t>Multivariate Statistik in der Ökologie</w:t>
      </w:r>
      <w:r w:rsidRPr="00957005">
        <w:rPr>
          <w:highlight w:val="white"/>
          <w:lang w:val="de-CH"/>
        </w:rPr>
        <w:t>. Springer, Berlin: 221 pp. [einfache Erklärung von Ordinationsmethoden, ohne R]</w:t>
      </w:r>
    </w:p>
    <w:p w14:paraId="528686C6" w14:textId="77777777" w:rsidR="00A3312E" w:rsidRPr="00957005" w:rsidRDefault="00A3312E" w:rsidP="00A3312E">
      <w:pPr>
        <w:pStyle w:val="Literatur"/>
        <w:rPr>
          <w:highlight w:val="white"/>
          <w:lang w:val="de-CH"/>
        </w:rPr>
      </w:pPr>
      <w:r w:rsidRPr="00957005">
        <w:rPr>
          <w:highlight w:val="white"/>
          <w:lang w:val="de-CH"/>
        </w:rPr>
        <w:t xml:space="preserve">McCune, B., Grace, J.B. &amp; Urban, D.L. 2002. </w:t>
      </w:r>
      <w:r w:rsidRPr="00957005">
        <w:rPr>
          <w:i/>
          <w:highlight w:val="white"/>
          <w:lang w:val="de-CH"/>
        </w:rPr>
        <w:t>Analysis of ecological communities</w:t>
      </w:r>
      <w:r w:rsidRPr="00957005">
        <w:rPr>
          <w:highlight w:val="white"/>
          <w:lang w:val="de-CH"/>
        </w:rPr>
        <w:t>. MjM Software Design, Gleneden Beach, Oregon, US: 300 pp. [gut erklärte und detaillierte Einführung in Ordinationen u.a., ohne R]</w:t>
      </w:r>
    </w:p>
    <w:p w14:paraId="0DED345F" w14:textId="77777777" w:rsidR="00A3312E" w:rsidRPr="00957005" w:rsidRDefault="00A3312E" w:rsidP="00A3312E">
      <w:pPr>
        <w:pStyle w:val="Literatur"/>
        <w:rPr>
          <w:highlight w:val="white"/>
          <w:lang w:val="de-CH"/>
        </w:rPr>
      </w:pPr>
      <w:r w:rsidRPr="00957005">
        <w:rPr>
          <w:highlight w:val="white"/>
          <w:lang w:val="de-CH"/>
        </w:rPr>
        <w:lastRenderedPageBreak/>
        <w:t xml:space="preserve">Oksanen, L. 2015. </w:t>
      </w:r>
      <w:r w:rsidRPr="00957005">
        <w:rPr>
          <w:i/>
          <w:highlight w:val="white"/>
          <w:lang w:val="de-CH"/>
        </w:rPr>
        <w:t>Multivariate analysis of ecological communities in R: vegan tutorial</w:t>
      </w:r>
      <w:r w:rsidRPr="00957005">
        <w:rPr>
          <w:highlight w:val="white"/>
          <w:lang w:val="de-CH"/>
        </w:rPr>
        <w:t xml:space="preserve">. URL: </w:t>
      </w:r>
      <w:hyperlink r:id="rId130" w:history="1">
        <w:r w:rsidRPr="00957005">
          <w:rPr>
            <w:highlight w:val="white"/>
            <w:lang w:val="de-CH"/>
          </w:rPr>
          <w:t>http://cc.oulu.fi/~jarioksa/opetus/metodi/vegantutor.pdf</w:t>
        </w:r>
      </w:hyperlink>
      <w:r w:rsidRPr="00957005">
        <w:rPr>
          <w:highlight w:val="white"/>
          <w:lang w:val="de-CH"/>
        </w:rPr>
        <w:t xml:space="preserve">.  [gute Einführung in das R-package </w:t>
      </w:r>
      <w:r w:rsidRPr="00957005">
        <w:rPr>
          <w:i/>
          <w:highlight w:val="white"/>
          <w:lang w:val="de-CH"/>
        </w:rPr>
        <w:t>vegan</w:t>
      </w:r>
      <w:r w:rsidRPr="00957005">
        <w:rPr>
          <w:highlight w:val="white"/>
          <w:lang w:val="de-CH"/>
        </w:rPr>
        <w:t xml:space="preserve"> mit vielen Ordinationsmethoden]</w:t>
      </w:r>
    </w:p>
    <w:p w14:paraId="4F78F2AD" w14:textId="77777777" w:rsidR="00A3312E" w:rsidRPr="00957005" w:rsidRDefault="00A3312E" w:rsidP="00A3312E">
      <w:pPr>
        <w:pStyle w:val="Literatur"/>
        <w:rPr>
          <w:highlight w:val="white"/>
          <w:lang w:val="de-CH"/>
        </w:rPr>
      </w:pPr>
      <w:r w:rsidRPr="00957005">
        <w:rPr>
          <w:highlight w:val="white"/>
          <w:lang w:val="de-CH"/>
        </w:rPr>
        <w:t xml:space="preserve">Wildi, O. 2017. </w:t>
      </w:r>
      <w:r w:rsidRPr="00957005">
        <w:rPr>
          <w:i/>
          <w:highlight w:val="white"/>
          <w:lang w:val="de-CH"/>
        </w:rPr>
        <w:t>Data analysis in vegetation ecology</w:t>
      </w:r>
      <w:r w:rsidRPr="00957005">
        <w:rPr>
          <w:highlight w:val="white"/>
          <w:lang w:val="de-CH"/>
        </w:rPr>
        <w:t>. 3rd ed. CABI, Wallingford, UK: 333 pp. [mit R]</w:t>
      </w:r>
    </w:p>
    <w:p w14:paraId="0D958AB4" w14:textId="140A8B02" w:rsidR="00D842B0" w:rsidRPr="00957005" w:rsidRDefault="00D842B0" w:rsidP="001F6A5C">
      <w:pPr>
        <w:pStyle w:val="berschrift2"/>
      </w:pPr>
      <w:bookmarkStart w:id="169" w:name="_Toc117278894"/>
      <w:r w:rsidRPr="00957005">
        <w:t>Quellen des Beispiels</w:t>
      </w:r>
      <w:bookmarkEnd w:id="169"/>
    </w:p>
    <w:p w14:paraId="36A3F3DE" w14:textId="77777777" w:rsidR="00D842B0" w:rsidRPr="00957005" w:rsidRDefault="00D842B0" w:rsidP="00D842B0">
      <w:pPr>
        <w:pStyle w:val="Literatur"/>
        <w:rPr>
          <w:lang w:val="de-CH"/>
        </w:rPr>
      </w:pPr>
      <w:r w:rsidRPr="00957005">
        <w:rPr>
          <w:lang w:val="de-CH"/>
        </w:rPr>
        <w:t xml:space="preserve">Hüllbusch, E., Brandt, L.M., Ende, P. &amp; Dengler, J. 2016. Little vegetation change during two decades in a dry grassland complex in the Biosphere Reserve Schorfheide-Chorin (NE Germany). </w:t>
      </w:r>
      <w:r w:rsidRPr="00957005">
        <w:rPr>
          <w:i/>
          <w:lang w:val="de-CH"/>
        </w:rPr>
        <w:t>Tuexenia</w:t>
      </w:r>
      <w:r w:rsidRPr="00957005">
        <w:rPr>
          <w:lang w:val="de-CH"/>
        </w:rPr>
        <w:t xml:space="preserve"> 36: 395−412.</w:t>
      </w:r>
    </w:p>
    <w:p w14:paraId="1390D765" w14:textId="77777777" w:rsidR="00D842B0" w:rsidRPr="00957005" w:rsidRDefault="00D842B0" w:rsidP="00A3312E">
      <w:pPr>
        <w:pStyle w:val="Literatur"/>
        <w:rPr>
          <w:highlight w:val="white"/>
          <w:lang w:val="de-CH"/>
        </w:rPr>
      </w:pPr>
    </w:p>
    <w:p w14:paraId="3AC08813" w14:textId="12A274E4" w:rsidR="00E379AC" w:rsidRPr="00957005" w:rsidRDefault="004B0AD0" w:rsidP="006D784B">
      <w:pPr>
        <w:pStyle w:val="berschrift1"/>
        <w:rPr>
          <w:lang w:val="de-CH"/>
        </w:rPr>
      </w:pPr>
      <w:bookmarkStart w:id="170" w:name="_Toc117278895"/>
      <w:r w:rsidRPr="00957005">
        <w:rPr>
          <w:b w:val="0"/>
          <w:lang w:val="de-CH"/>
        </w:rPr>
        <w:lastRenderedPageBreak/>
        <w:t>Statistik</w:t>
      </w:r>
      <w:r w:rsidR="00E379AC" w:rsidRPr="00957005">
        <w:rPr>
          <w:b w:val="0"/>
          <w:lang w:val="de-CH"/>
        </w:rPr>
        <w:t xml:space="preserve"> </w:t>
      </w:r>
      <w:r w:rsidR="00FA5728" w:rsidRPr="00957005">
        <w:rPr>
          <w:b w:val="0"/>
          <w:lang w:val="de-CH"/>
        </w:rPr>
        <w:t>8</w:t>
      </w:r>
      <w:r w:rsidRPr="00957005">
        <w:rPr>
          <w:b w:val="0"/>
          <w:lang w:val="de-CH"/>
        </w:rPr>
        <w:t>:</w:t>
      </w:r>
      <w:r w:rsidRPr="00957005">
        <w:rPr>
          <w:b w:val="0"/>
          <w:lang w:val="de-CH"/>
        </w:rPr>
        <w:br/>
      </w:r>
      <w:r w:rsidRPr="00957005">
        <w:rPr>
          <w:lang w:val="de-CH"/>
        </w:rPr>
        <w:t>Clusteranalysen und Rückblick</w:t>
      </w:r>
      <w:bookmarkEnd w:id="170"/>
    </w:p>
    <w:p w14:paraId="073122B0" w14:textId="77777777" w:rsidR="00F3592D" w:rsidRPr="00957005" w:rsidRDefault="00F3592D" w:rsidP="006D784B">
      <w:pPr>
        <w:pStyle w:val="Textkrper"/>
        <w:rPr>
          <w:b/>
          <w:lang w:val="de-CH"/>
        </w:rPr>
      </w:pPr>
      <w:r w:rsidRPr="00957005">
        <w:rPr>
          <w:b/>
          <w:lang w:val="de-CH"/>
        </w:rPr>
        <w:t xml:space="preserve">In Statistik 8 lernen die Studierenden Clusteranalysen/Klassifikationen als eine den Ordinationen komplementäre Technik der deskriptiven Statistik multivariater Datensätze kennen. Es gibt Partitionierungen (ohne Hierarchie), divisive und agglomerative Clusteranalysen (die jeweils eine Hierarchie produzieren). Etwas genauer gehen wir auf die </w:t>
      </w:r>
      <w:r w:rsidRPr="00957005">
        <w:rPr>
          <w:b/>
          <w:i/>
          <w:lang w:val="de-CH"/>
        </w:rPr>
        <w:t>k</w:t>
      </w:r>
      <w:r w:rsidRPr="00957005">
        <w:rPr>
          <w:b/>
          <w:lang w:val="de-CH"/>
        </w:rPr>
        <w:t>-means Clusteranalyse (eine Partitionierung) und eine Reihe von agglomerativen Clusterverfahren ein. Hierbei hat das gewählte Distanzmass und der Modus für die sukzessive Fusion von Clustern einen grossen Einfluss auf das Endergebnis. Wir besprechen ferner, wie man die Ergebnisse von Clusteranalysen adäquat visualisieren und mit anderen statistischen Prozeduren kombinieren kann.</w:t>
      </w:r>
    </w:p>
    <w:p w14:paraId="030C6EFE" w14:textId="77777777" w:rsidR="00E379AC" w:rsidRPr="00957005" w:rsidRDefault="00F3592D" w:rsidP="006D784B">
      <w:pPr>
        <w:pStyle w:val="Textkrper"/>
        <w:rPr>
          <w:b/>
          <w:lang w:val="de-CH"/>
        </w:rPr>
      </w:pPr>
      <w:r w:rsidRPr="00957005">
        <w:rPr>
          <w:b/>
          <w:lang w:val="de-CH"/>
        </w:rPr>
        <w:t>Im Abschluss von Statistik 8 werden wir dann die an den acht Statistiktagen behandelten Verfahren noch einmal rückblickend betrachten und thematisieren, welches Verfahren wann gewählt werden sollte. Ebenfalls ist Platz, um den adäquaten Ablauf statistischer Analysen vom Einlesen der Daten bis zur Verschriftlichung der Ergebnisse, einschliesslich der verschiedenen zu treffenden Entscheidungen, zu thematisieren.</w:t>
      </w:r>
    </w:p>
    <w:p w14:paraId="0F0AAA78" w14:textId="77777777" w:rsidR="00FD19D3" w:rsidRPr="00957005" w:rsidRDefault="00FD19D3" w:rsidP="001F6A5C">
      <w:pPr>
        <w:pStyle w:val="berschrift2"/>
      </w:pPr>
      <w:bookmarkStart w:id="171" w:name="_Toc117278896"/>
      <w:r w:rsidRPr="00957005">
        <w:t>Lernziele</w:t>
      </w:r>
      <w:bookmarkEnd w:id="171"/>
    </w:p>
    <w:p w14:paraId="273A66CF" w14:textId="77777777" w:rsidR="00FD19D3" w:rsidRPr="00957005" w:rsidRDefault="00FD19D3" w:rsidP="006D784B">
      <w:pPr>
        <w:contextualSpacing/>
        <w:textAlignment w:val="baseline"/>
        <w:rPr>
          <w:rFonts w:ascii="Arial" w:eastAsia="Times New Roman" w:hAnsi="Arial" w:cs="Arial"/>
          <w:i/>
          <w:lang w:val="de-CH" w:eastAsia="en-GB"/>
        </w:rPr>
      </w:pPr>
      <w:r w:rsidRPr="00957005">
        <w:rPr>
          <w:rFonts w:ascii="Arial" w:eastAsiaTheme="minorEastAsia" w:hAnsi="Arial" w:cs="Arial"/>
          <w:i/>
          <w:color w:val="000000" w:themeColor="text1"/>
          <w:lang w:val="de-CH" w:eastAsia="en-GB"/>
        </w:rPr>
        <w:t>Ihr…</w:t>
      </w:r>
    </w:p>
    <w:p w14:paraId="6A43880B" w14:textId="77777777" w:rsidR="00F21743" w:rsidRPr="00957005" w:rsidRDefault="00F21743" w:rsidP="00F21743">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habt eine prinzipielle Idee, wie </w:t>
      </w:r>
      <w:r w:rsidRPr="00957005">
        <w:rPr>
          <w:rFonts w:ascii="Arial" w:eastAsia="MS PGothic" w:hAnsi="Arial" w:cs="Arial"/>
          <w:b/>
          <w:i/>
          <w:iCs/>
          <w:color w:val="000000" w:themeColor="text1"/>
          <w:lang w:val="de-CH" w:eastAsia="en-GB"/>
        </w:rPr>
        <w:t>Cluster-Analysen</w:t>
      </w:r>
      <w:r w:rsidRPr="00957005">
        <w:rPr>
          <w:rFonts w:ascii="Arial" w:eastAsia="MS PGothic" w:hAnsi="Arial" w:cs="Arial"/>
          <w:i/>
          <w:iCs/>
          <w:color w:val="000000" w:themeColor="text1"/>
          <w:lang w:val="de-CH" w:eastAsia="en-GB"/>
        </w:rPr>
        <w:t xml:space="preserve"> funktionieren;</w:t>
      </w:r>
    </w:p>
    <w:p w14:paraId="3BC70C53" w14:textId="77777777" w:rsidR="00F21743" w:rsidRPr="00957005" w:rsidRDefault="00F21743" w:rsidP="00F21743">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könnt </w:t>
      </w:r>
      <w:r w:rsidRPr="00957005">
        <w:rPr>
          <w:rFonts w:ascii="Arial" w:eastAsia="MS PGothic" w:hAnsi="Arial" w:cs="Arial"/>
          <w:b/>
          <w:i/>
          <w:iCs/>
          <w:color w:val="000000" w:themeColor="text1"/>
          <w:lang w:val="de-CH" w:eastAsia="en-GB"/>
        </w:rPr>
        <w:t>k-means clustering</w:t>
      </w:r>
      <w:r w:rsidRPr="00957005">
        <w:rPr>
          <w:rFonts w:ascii="Arial" w:eastAsia="MS PGothic" w:hAnsi="Arial" w:cs="Arial"/>
          <w:i/>
          <w:iCs/>
          <w:color w:val="000000" w:themeColor="text1"/>
          <w:lang w:val="de-CH" w:eastAsia="en-GB"/>
        </w:rPr>
        <w:t xml:space="preserve"> auf Datensätze anwenden; und </w:t>
      </w:r>
    </w:p>
    <w:p w14:paraId="5E30AF6E" w14:textId="77777777" w:rsidR="00F21743" w:rsidRPr="00957005" w:rsidRDefault="00F21743" w:rsidP="00F21743">
      <w:pPr>
        <w:numPr>
          <w:ilvl w:val="1"/>
          <w:numId w:val="1"/>
        </w:numPr>
        <w:tabs>
          <w:tab w:val="clear" w:pos="644"/>
          <w:tab w:val="num" w:pos="567"/>
        </w:tabs>
        <w:spacing w:before="120"/>
        <w:ind w:left="567" w:hanging="567"/>
        <w:textAlignment w:val="baseline"/>
        <w:rPr>
          <w:rFonts w:ascii="Arial" w:eastAsia="MS PGothic" w:hAnsi="Arial" w:cs="Arial"/>
          <w:i/>
          <w:iCs/>
          <w:color w:val="000000" w:themeColor="text1"/>
          <w:lang w:val="de-CH" w:eastAsia="en-GB"/>
        </w:rPr>
      </w:pPr>
      <w:r w:rsidRPr="00957005">
        <w:rPr>
          <w:rFonts w:ascii="Arial" w:eastAsia="MS PGothic" w:hAnsi="Arial" w:cs="Arial"/>
          <w:i/>
          <w:iCs/>
          <w:color w:val="000000" w:themeColor="text1"/>
          <w:lang w:val="de-CH" w:eastAsia="en-GB"/>
        </w:rPr>
        <w:t xml:space="preserve">kennt </w:t>
      </w:r>
      <w:r w:rsidRPr="00957005">
        <w:rPr>
          <w:rFonts w:ascii="Arial" w:eastAsia="MS PGothic" w:hAnsi="Arial" w:cs="Arial"/>
          <w:b/>
          <w:i/>
          <w:iCs/>
          <w:color w:val="000000" w:themeColor="text1"/>
          <w:lang w:val="de-CH" w:eastAsia="en-GB"/>
        </w:rPr>
        <w:t xml:space="preserve">unterschiedliche Methoden der agglomerativen Clusteranalyse </w:t>
      </w:r>
      <w:r w:rsidRPr="00957005">
        <w:rPr>
          <w:rFonts w:ascii="Arial" w:eastAsia="MS PGothic" w:hAnsi="Arial" w:cs="Arial"/>
          <w:i/>
          <w:iCs/>
          <w:color w:val="000000" w:themeColor="text1"/>
          <w:lang w:val="de-CH" w:eastAsia="en-GB"/>
        </w:rPr>
        <w:t>sowie der Bewertung von ihren Ergebnissen und könnt ihre jeweilige Eignung grob einschätzen.</w:t>
      </w:r>
    </w:p>
    <w:p w14:paraId="7E636B47" w14:textId="046D0A39" w:rsidR="00E379AC" w:rsidRPr="00957005" w:rsidRDefault="00F247BE" w:rsidP="001F6A5C">
      <w:pPr>
        <w:pStyle w:val="berschrift2"/>
      </w:pPr>
      <w:bookmarkStart w:id="172" w:name="_Toc117278897"/>
      <w:r w:rsidRPr="00957005">
        <w:t>Clusteranalysen allgemein</w:t>
      </w:r>
      <w:bookmarkEnd w:id="172"/>
    </w:p>
    <w:p w14:paraId="6E39C93D" w14:textId="7961B481" w:rsidR="00E379AC" w:rsidRPr="00957005" w:rsidRDefault="002808DF" w:rsidP="006D784B">
      <w:pPr>
        <w:pStyle w:val="Textkrper"/>
        <w:rPr>
          <w:lang w:val="de-CH"/>
        </w:rPr>
      </w:pPr>
      <w:r w:rsidRPr="00957005">
        <w:rPr>
          <w:lang w:val="de-CH"/>
        </w:rPr>
        <w:t xml:space="preserve">Wie Ordinationen (Statistik 6 und 7) gehören Clusteranalysen zu den multivariat-deskriptiven Methoden. </w:t>
      </w:r>
      <w:r w:rsidR="0091483E" w:rsidRPr="00957005">
        <w:rPr>
          <w:lang w:val="de-CH"/>
        </w:rPr>
        <w:t xml:space="preserve">Wozu macht man </w:t>
      </w:r>
      <w:r w:rsidRPr="00957005">
        <w:rPr>
          <w:lang w:val="de-CH"/>
        </w:rPr>
        <w:t xml:space="preserve">dann </w:t>
      </w:r>
      <w:r w:rsidR="0091483E" w:rsidRPr="00957005">
        <w:rPr>
          <w:lang w:val="de-CH"/>
        </w:rPr>
        <w:t>Clusteranalysen?</w:t>
      </w:r>
    </w:p>
    <w:p w14:paraId="675D49F7" w14:textId="1ABF60E0" w:rsidR="0091483E" w:rsidRPr="00957005" w:rsidRDefault="0091483E" w:rsidP="0091483E">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Cluster</w:t>
      </w:r>
      <w:r w:rsidR="002808DF" w:rsidRPr="00957005">
        <w:rPr>
          <w:rFonts w:eastAsia="Times New Roman" w:cs="Arial"/>
          <w:lang w:eastAsia="en-GB"/>
        </w:rPr>
        <w:t xml:space="preserve">analysen sind </w:t>
      </w:r>
      <w:r w:rsidR="002808DF" w:rsidRPr="00957005">
        <w:rPr>
          <w:rFonts w:eastAsia="Times New Roman" w:cs="Arial"/>
          <w:b/>
          <w:lang w:eastAsia="en-GB"/>
        </w:rPr>
        <w:t>komplementär zu Ordinationen</w:t>
      </w:r>
      <w:r w:rsidR="00302549" w:rsidRPr="00957005">
        <w:rPr>
          <w:rFonts w:eastAsia="Times New Roman" w:cs="Arial"/>
          <w:lang w:eastAsia="en-GB"/>
        </w:rPr>
        <w:t xml:space="preserve">: Bei Clusteranalysen liegt der Fokus auf den Unterschieden, während bei der Ordination der Fokus auf dem allmählichen Wandel entlang von Gradienten liegt. </w:t>
      </w:r>
      <w:r w:rsidR="00B61870" w:rsidRPr="00957005">
        <w:rPr>
          <w:rFonts w:eastAsia="Times New Roman" w:cs="Arial"/>
          <w:lang w:eastAsia="en-GB"/>
        </w:rPr>
        <w:t>Insofern sind Ordinationen und Clusteranalysen Methoden,</w:t>
      </w:r>
      <w:r w:rsidR="00B61870" w:rsidRPr="00957005">
        <w:t xml:space="preserve"> die für die gleichen Datensätze und z. T. ähnliche Fragestellungen angewendet werden </w:t>
      </w:r>
      <w:r w:rsidR="00C467A6" w:rsidRPr="00957005">
        <w:t xml:space="preserve">können, </w:t>
      </w:r>
      <w:r w:rsidR="00B61870" w:rsidRPr="00957005">
        <w:rPr>
          <w:rFonts w:eastAsia="Times New Roman" w:cs="Arial"/>
          <w:lang w:eastAsia="en-GB"/>
        </w:rPr>
        <w:t>aber mit Betonung unterschiedlicher Aspekte.</w:t>
      </w:r>
      <w:r w:rsidR="00EB627C" w:rsidRPr="00957005">
        <w:rPr>
          <w:rFonts w:eastAsia="Times New Roman" w:cs="Arial"/>
          <w:lang w:eastAsia="en-GB"/>
        </w:rPr>
        <w:t xml:space="preserve"> Oftmals werden in einer Studie sogar beide Verfahren angewandt.</w:t>
      </w:r>
    </w:p>
    <w:p w14:paraId="23B851C6" w14:textId="1EA5D369" w:rsidR="00EB627C" w:rsidRPr="00957005" w:rsidRDefault="00EB627C" w:rsidP="0091483E">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Prinzipiell geht es bei Clusteranalysen um das Herausarbeiten von Gruppen von Objekten mit ähnlichen Eigenschaften, z</w:t>
      </w:r>
      <w:r w:rsidR="00DE3C93" w:rsidRPr="00957005">
        <w:rPr>
          <w:rFonts w:eastAsia="Times New Roman" w:cs="Arial"/>
          <w:lang w:eastAsia="en-GB"/>
        </w:rPr>
        <w:t>. B.:</w:t>
      </w:r>
    </w:p>
    <w:p w14:paraId="143DB718" w14:textId="7A009F6B" w:rsidR="00DE3C93" w:rsidRPr="00957005" w:rsidRDefault="00DE3C93" w:rsidP="00DE3C93">
      <w:pPr>
        <w:pStyle w:val="Listenabsatz"/>
        <w:numPr>
          <w:ilvl w:val="1"/>
          <w:numId w:val="7"/>
        </w:numPr>
        <w:spacing w:before="120" w:after="120" w:line="276" w:lineRule="auto"/>
        <w:contextualSpacing w:val="0"/>
        <w:textAlignment w:val="baseline"/>
        <w:rPr>
          <w:rFonts w:eastAsia="Times New Roman" w:cs="Arial"/>
          <w:lang w:eastAsia="en-GB"/>
        </w:rPr>
      </w:pPr>
      <w:r w:rsidRPr="00957005">
        <w:rPr>
          <w:rFonts w:eastAsia="Times New Roman" w:cs="Arial"/>
          <w:lang w:eastAsia="en-GB"/>
        </w:rPr>
        <w:t>um diese zu beschreiben,</w:t>
      </w:r>
    </w:p>
    <w:p w14:paraId="6C9DBA4A" w14:textId="211D3154" w:rsidR="00DE3C93" w:rsidRPr="00957005" w:rsidRDefault="00DE3C93" w:rsidP="00DE3C93">
      <w:pPr>
        <w:pStyle w:val="Listenabsatz"/>
        <w:numPr>
          <w:ilvl w:val="1"/>
          <w:numId w:val="7"/>
        </w:numPr>
        <w:spacing w:before="120" w:after="120" w:line="276" w:lineRule="auto"/>
        <w:contextualSpacing w:val="0"/>
        <w:textAlignment w:val="baseline"/>
        <w:rPr>
          <w:rFonts w:eastAsia="Times New Roman" w:cs="Arial"/>
          <w:lang w:eastAsia="en-GB"/>
        </w:rPr>
      </w:pPr>
      <w:r w:rsidRPr="00957005">
        <w:rPr>
          <w:rFonts w:eastAsia="Times New Roman" w:cs="Arial"/>
          <w:lang w:eastAsia="en-GB"/>
        </w:rPr>
        <w:t>um diese auf Unterschiede zu testen oder</w:t>
      </w:r>
    </w:p>
    <w:p w14:paraId="04F0B35A" w14:textId="77FA2EBE" w:rsidR="00DE3C93" w:rsidRPr="00957005" w:rsidRDefault="00DE3C93" w:rsidP="00DE3C93">
      <w:pPr>
        <w:pStyle w:val="Listenabsatz"/>
        <w:numPr>
          <w:ilvl w:val="1"/>
          <w:numId w:val="7"/>
        </w:numPr>
        <w:spacing w:before="120" w:after="120" w:line="276" w:lineRule="auto"/>
        <w:contextualSpacing w:val="0"/>
        <w:textAlignment w:val="baseline"/>
        <w:rPr>
          <w:rFonts w:eastAsia="Times New Roman" w:cs="Arial"/>
          <w:lang w:eastAsia="en-GB"/>
        </w:rPr>
      </w:pPr>
      <w:r w:rsidRPr="00957005">
        <w:rPr>
          <w:rFonts w:eastAsia="Times New Roman" w:cs="Arial"/>
          <w:lang w:eastAsia="en-GB"/>
        </w:rPr>
        <w:t>um deren Verbreitung in Karten darstellen zu können.</w:t>
      </w:r>
    </w:p>
    <w:p w14:paraId="0AD69316" w14:textId="11E1591C" w:rsidR="0091483E" w:rsidRPr="00957005" w:rsidRDefault="00DE3C93" w:rsidP="006D784B">
      <w:pPr>
        <w:pStyle w:val="Textkrper"/>
        <w:rPr>
          <w:lang w:val="de-CH"/>
        </w:rPr>
      </w:pPr>
      <w:r w:rsidRPr="00957005">
        <w:rPr>
          <w:lang w:val="de-CH"/>
        </w:rPr>
        <w:t>Es gibt drei grundlegende</w:t>
      </w:r>
      <w:r w:rsidR="00466487" w:rsidRPr="00957005">
        <w:rPr>
          <w:lang w:val="de-CH"/>
        </w:rPr>
        <w:t xml:space="preserve"> Typen von Clusteranalysen, jeweils mit mehreren Methoden:</w:t>
      </w:r>
    </w:p>
    <w:p w14:paraId="6E6C997E" w14:textId="64DBB9A4" w:rsidR="00466487" w:rsidRPr="00957005" w:rsidRDefault="005E291C" w:rsidP="00466487">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lastRenderedPageBreak/>
        <w:t>Partitionierung</w:t>
      </w:r>
      <w:r w:rsidRPr="00957005">
        <w:rPr>
          <w:rFonts w:eastAsia="Times New Roman" w:cs="Arial"/>
          <w:lang w:eastAsia="en-GB"/>
        </w:rPr>
        <w:t xml:space="preserve"> (ohne Hierarchie)</w:t>
      </w:r>
    </w:p>
    <w:p w14:paraId="57497999" w14:textId="59D3D2EF" w:rsidR="00466487" w:rsidRPr="00957005" w:rsidRDefault="005E291C" w:rsidP="00466487">
      <w:pPr>
        <w:pStyle w:val="Listenabsatz"/>
        <w:numPr>
          <w:ilvl w:val="0"/>
          <w:numId w:val="7"/>
        </w:numPr>
        <w:spacing w:before="120" w:after="120" w:line="276" w:lineRule="auto"/>
        <w:ind w:left="714" w:hanging="357"/>
        <w:contextualSpacing w:val="0"/>
        <w:textAlignment w:val="baseline"/>
        <w:rPr>
          <w:rFonts w:eastAsia="Times New Roman" w:cs="Arial"/>
          <w:b/>
          <w:lang w:eastAsia="en-GB"/>
        </w:rPr>
      </w:pPr>
      <w:r w:rsidRPr="00957005">
        <w:rPr>
          <w:rFonts w:eastAsia="Times New Roman" w:cs="Arial"/>
          <w:b/>
          <w:lang w:eastAsia="en-GB"/>
        </w:rPr>
        <w:t>Hierarchische Clusteranalyse</w:t>
      </w:r>
    </w:p>
    <w:p w14:paraId="38CAC1F7" w14:textId="581C9566" w:rsidR="00466487" w:rsidRPr="00957005" w:rsidRDefault="005E291C" w:rsidP="00466487">
      <w:pPr>
        <w:pStyle w:val="Listenabsatz"/>
        <w:numPr>
          <w:ilvl w:val="1"/>
          <w:numId w:val="7"/>
        </w:numPr>
        <w:spacing w:before="120" w:after="120" w:line="276" w:lineRule="auto"/>
        <w:contextualSpacing w:val="0"/>
        <w:textAlignment w:val="baseline"/>
        <w:rPr>
          <w:rFonts w:eastAsia="Times New Roman" w:cs="Arial"/>
          <w:lang w:eastAsia="en-GB"/>
        </w:rPr>
      </w:pPr>
      <w:r w:rsidRPr="00957005">
        <w:rPr>
          <w:rFonts w:eastAsia="Times New Roman" w:cs="Arial"/>
          <w:b/>
          <w:lang w:eastAsia="en-GB"/>
        </w:rPr>
        <w:t>divisiv</w:t>
      </w:r>
      <w:r w:rsidRPr="00957005">
        <w:rPr>
          <w:rFonts w:eastAsia="Times New Roman" w:cs="Arial"/>
          <w:lang w:eastAsia="en-GB"/>
        </w:rPr>
        <w:t xml:space="preserve"> (der Gesamtdatensatz wird sukzessive in immer feinere Gruppen aufgeteilt)</w:t>
      </w:r>
    </w:p>
    <w:p w14:paraId="55800356" w14:textId="6A484501" w:rsidR="00466487" w:rsidRPr="00957005" w:rsidRDefault="005E291C" w:rsidP="00466487">
      <w:pPr>
        <w:pStyle w:val="Listenabsatz"/>
        <w:numPr>
          <w:ilvl w:val="1"/>
          <w:numId w:val="7"/>
        </w:numPr>
        <w:spacing w:before="120" w:after="120" w:line="276" w:lineRule="auto"/>
        <w:contextualSpacing w:val="0"/>
        <w:textAlignment w:val="baseline"/>
        <w:rPr>
          <w:rFonts w:eastAsia="Times New Roman" w:cs="Arial"/>
          <w:lang w:eastAsia="en-GB"/>
        </w:rPr>
      </w:pPr>
      <w:r w:rsidRPr="00957005">
        <w:rPr>
          <w:rFonts w:eastAsia="Times New Roman" w:cs="Arial"/>
          <w:b/>
          <w:lang w:eastAsia="en-GB"/>
        </w:rPr>
        <w:t>agglomerativ</w:t>
      </w:r>
      <w:r w:rsidR="00747AAF" w:rsidRPr="00957005">
        <w:rPr>
          <w:rFonts w:eastAsia="Times New Roman" w:cs="Arial"/>
          <w:lang w:eastAsia="en-GB"/>
        </w:rPr>
        <w:t xml:space="preserve"> (beginnend mit den Einzelbeobachtungen werden diese immer weiter zu Gruppen zusammengefasst)</w:t>
      </w:r>
    </w:p>
    <w:p w14:paraId="71C8B29C" w14:textId="134840DE" w:rsidR="00770A5D" w:rsidRPr="00957005" w:rsidRDefault="00770A5D" w:rsidP="00770A5D">
      <w:pPr>
        <w:pStyle w:val="Textkrper"/>
        <w:rPr>
          <w:lang w:val="de-CH"/>
        </w:rPr>
      </w:pPr>
      <w:r w:rsidRPr="00957005">
        <w:rPr>
          <w:lang w:val="de-CH"/>
        </w:rPr>
        <w:t>Im Kurs behandeln wir nur die Partitionierung und verschiedene agglomerative Clusterferfahren. Ein divisives Clusterverfahren wäre z. B. TWINSPAN</w:t>
      </w:r>
      <w:r w:rsidR="00303B87" w:rsidRPr="00957005">
        <w:rPr>
          <w:lang w:val="de-CH"/>
        </w:rPr>
        <w:t xml:space="preserve"> (</w:t>
      </w:r>
      <w:r w:rsidR="00C42669" w:rsidRPr="00957005">
        <w:rPr>
          <w:lang w:val="de-CH"/>
        </w:rPr>
        <w:t>Hill 1979</w:t>
      </w:r>
      <w:r w:rsidR="00683353" w:rsidRPr="00957005">
        <w:rPr>
          <w:lang w:val="de-CH"/>
        </w:rPr>
        <w:t xml:space="preserve">; </w:t>
      </w:r>
      <w:r w:rsidR="00683353" w:rsidRPr="00957005">
        <w:rPr>
          <w:szCs w:val="21"/>
          <w:lang w:val="de-CH"/>
        </w:rPr>
        <w:t>Roleček et al. 2009</w:t>
      </w:r>
      <w:r w:rsidR="00303B87" w:rsidRPr="00957005">
        <w:rPr>
          <w:lang w:val="de-CH"/>
        </w:rPr>
        <w:t>), welches in der Vegetationsökologie viel verwendet wird, m. W. nicht in R implementiert ist</w:t>
      </w:r>
      <w:r w:rsidR="0038637B" w:rsidRPr="00957005">
        <w:rPr>
          <w:lang w:val="de-CH"/>
        </w:rPr>
        <w:t>, dafür unter anderem im Freeware-Programm JUICE (</w:t>
      </w:r>
      <w:r w:rsidR="00A67BF2" w:rsidRPr="00957005">
        <w:rPr>
          <w:lang w:val="de-CH"/>
        </w:rPr>
        <w:t>Tichý 2002</w:t>
      </w:r>
      <w:r w:rsidR="0038637B" w:rsidRPr="00957005">
        <w:rPr>
          <w:lang w:val="de-CH"/>
        </w:rPr>
        <w:t>)</w:t>
      </w:r>
      <w:r w:rsidR="00A67BF2" w:rsidRPr="00957005">
        <w:rPr>
          <w:lang w:val="de-CH"/>
        </w:rPr>
        <w:t>.</w:t>
      </w:r>
    </w:p>
    <w:p w14:paraId="78BBDE57" w14:textId="30AF40FE" w:rsidR="00F247BE" w:rsidRPr="00957005" w:rsidRDefault="006330D2" w:rsidP="001F6A5C">
      <w:pPr>
        <w:pStyle w:val="berschrift2"/>
      </w:pPr>
      <w:bookmarkStart w:id="173" w:name="_Toc117278898"/>
      <w:r w:rsidRPr="00957005">
        <w:t>k-means clustering</w:t>
      </w:r>
      <w:bookmarkEnd w:id="173"/>
    </w:p>
    <w:p w14:paraId="5A4DAF48" w14:textId="428B932E" w:rsidR="00F247BE" w:rsidRPr="00957005" w:rsidRDefault="003E2CF1" w:rsidP="00F247BE">
      <w:pPr>
        <w:pStyle w:val="Textkrper"/>
        <w:rPr>
          <w:lang w:val="de-CH"/>
        </w:rPr>
      </w:pPr>
      <w:r w:rsidRPr="00957005">
        <w:rPr>
          <w:lang w:val="de-CH"/>
        </w:rPr>
        <w:t xml:space="preserve">Das </w:t>
      </w:r>
      <w:r w:rsidRPr="00957005">
        <w:rPr>
          <w:i/>
          <w:lang w:val="de-CH"/>
        </w:rPr>
        <w:t>k-means clustering</w:t>
      </w:r>
      <w:r w:rsidRPr="00957005">
        <w:rPr>
          <w:lang w:val="de-CH"/>
        </w:rPr>
        <w:t xml:space="preserve"> ist die einfachste Clustermethode überhaupt. Ihre Kernaspekte lassen sich wie folgt beschreiben:</w:t>
      </w:r>
    </w:p>
    <w:p w14:paraId="47D07569" w14:textId="5A5A7302" w:rsidR="003E2CF1" w:rsidRPr="00957005" w:rsidRDefault="003E2CF1" w:rsidP="003E2CF1">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Partitionierung (ohne Hierarchie) in vom Benutzer vorgegebene </w:t>
      </w:r>
      <w:r w:rsidRPr="00957005">
        <w:rPr>
          <w:rFonts w:eastAsia="Times New Roman" w:cs="Arial"/>
          <w:i/>
          <w:lang w:eastAsia="en-GB"/>
        </w:rPr>
        <w:t>k</w:t>
      </w:r>
      <w:r w:rsidRPr="00957005">
        <w:rPr>
          <w:rFonts w:eastAsia="Times New Roman" w:cs="Arial"/>
          <w:lang w:eastAsia="en-GB"/>
        </w:rPr>
        <w:t xml:space="preserve"> Cluster</w:t>
      </w:r>
      <w:r w:rsidR="00CF6F24" w:rsidRPr="00957005">
        <w:rPr>
          <w:rFonts w:eastAsia="Times New Roman" w:cs="Arial"/>
          <w:lang w:eastAsia="en-GB"/>
        </w:rPr>
        <w:t>.</w:t>
      </w:r>
    </w:p>
    <w:p w14:paraId="233521B3" w14:textId="5AFAF43C" w:rsidR="003E2CF1" w:rsidRPr="00957005" w:rsidRDefault="003E2CF1" w:rsidP="003E2CF1">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Verfahren versucht die Summe der quadratische Abweichungen vom den Clusterzentren (Zentroide) zu minimieren</w:t>
      </w:r>
      <w:r w:rsidR="00CF6F24" w:rsidRPr="00957005">
        <w:rPr>
          <w:rFonts w:eastAsia="Times New Roman" w:cs="Arial"/>
          <w:lang w:eastAsia="en-GB"/>
        </w:rPr>
        <w:t>.</w:t>
      </w:r>
    </w:p>
    <w:p w14:paraId="485AA0BA" w14:textId="54B90DFD" w:rsidR="003E2CF1" w:rsidRPr="00957005" w:rsidRDefault="003E2CF1" w:rsidP="003E2CF1">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In der Tendenz entstehen ± sphärische Cluster ähnlicher Grösse</w:t>
      </w:r>
      <w:r w:rsidR="00CF6F24" w:rsidRPr="00957005">
        <w:rPr>
          <w:rFonts w:eastAsia="Times New Roman" w:cs="Arial"/>
          <w:lang w:eastAsia="en-GB"/>
        </w:rPr>
        <w:t xml:space="preserve"> (sphärisch meint kugelförmig/isodiametrisch, aber eben nicht im dreidimensionalen, sondern im vieldimensionalen Variablenraum).</w:t>
      </w:r>
    </w:p>
    <w:p w14:paraId="57D4CB19" w14:textId="687879D6" w:rsidR="003E2CF1" w:rsidRPr="00957005" w:rsidRDefault="003E2CF1" w:rsidP="003E2CF1">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Da das Ganze mit einem iterativen Optimierungsalgorithmus passiert, der mit zufällig gewählten Startpunkten beginnt, unterscheiden sich unterschiedliche Durchläufe im Ergebnis</w:t>
      </w:r>
      <w:r w:rsidR="00CF6F24" w:rsidRPr="00957005">
        <w:rPr>
          <w:rFonts w:eastAsia="Times New Roman" w:cs="Arial"/>
          <w:lang w:eastAsia="en-GB"/>
        </w:rPr>
        <w:t>.</w:t>
      </w:r>
    </w:p>
    <w:p w14:paraId="2B1AC663" w14:textId="60B432DC" w:rsidR="00DF5D02" w:rsidRPr="00957005" w:rsidRDefault="00DF5D02" w:rsidP="00DF5D02">
      <w:pPr>
        <w:pStyle w:val="Textkrper"/>
        <w:rPr>
          <w:lang w:val="de-CH"/>
        </w:rPr>
      </w:pPr>
      <w:r w:rsidRPr="00957005">
        <w:rPr>
          <w:lang w:val="de-CH"/>
        </w:rPr>
        <w:t xml:space="preserve">Die Durchführung des </w:t>
      </w:r>
      <w:r w:rsidRPr="00957005">
        <w:rPr>
          <w:i/>
          <w:lang w:val="de-CH"/>
        </w:rPr>
        <w:t>k-means clustering</w:t>
      </w:r>
      <w:r w:rsidRPr="00957005">
        <w:rPr>
          <w:lang w:val="de-CH"/>
        </w:rPr>
        <w:t xml:space="preserve"> eines multivariaten Datensatzes geschieht mit dem Befehl </w:t>
      </w:r>
      <w:r w:rsidRPr="00957005">
        <w:rPr>
          <w:rFonts w:ascii="Courier New" w:hAnsi="Courier New" w:cs="Courier New"/>
          <w:lang w:val="de-CH"/>
        </w:rPr>
        <w:t>kmeans</w:t>
      </w:r>
      <w:r w:rsidRPr="00957005">
        <w:rPr>
          <w:lang w:val="de-CH"/>
        </w:rPr>
        <w:t xml:space="preserve"> aus Base R</w:t>
      </w:r>
      <w:r w:rsidR="00FC3EC5" w:rsidRPr="00957005">
        <w:rPr>
          <w:lang w:val="de-CH"/>
        </w:rPr>
        <w:t>, hier angewandt auf unseren Moordatensatz, den wir schon von den Ordinationen kennen:</w:t>
      </w:r>
    </w:p>
    <w:p w14:paraId="62F8EB67" w14:textId="3CD0A1AB" w:rsidR="004B6BCC" w:rsidRPr="00957005" w:rsidRDefault="002F00CB" w:rsidP="004B6BCC">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kmeans.2</w:t>
      </w:r>
      <w:r w:rsidR="004B6BCC" w:rsidRPr="00957005">
        <w:rPr>
          <w:rFonts w:ascii="Courier New" w:eastAsiaTheme="minorEastAsia" w:hAnsi="Courier New" w:cs="Courier New"/>
          <w:b/>
          <w:bCs/>
          <w:color w:val="FF0000"/>
          <w:kern w:val="24"/>
          <w:lang w:val="de-CH" w:eastAsia="en-GB"/>
        </w:rPr>
        <w:t xml:space="preserve"> &lt;- kmeans(sveg,</w:t>
      </w:r>
      <w:r w:rsidRPr="00957005">
        <w:rPr>
          <w:rFonts w:ascii="Courier New" w:eastAsiaTheme="minorEastAsia" w:hAnsi="Courier New" w:cs="Courier New"/>
          <w:b/>
          <w:bCs/>
          <w:color w:val="FF0000"/>
          <w:kern w:val="24"/>
          <w:lang w:val="de-CH" w:eastAsia="en-GB"/>
        </w:rPr>
        <w:t xml:space="preserve"> </w:t>
      </w:r>
      <w:r w:rsidR="004B6BCC" w:rsidRPr="00957005">
        <w:rPr>
          <w:rFonts w:ascii="Courier New" w:eastAsiaTheme="minorEastAsia" w:hAnsi="Courier New" w:cs="Courier New"/>
          <w:b/>
          <w:bCs/>
          <w:color w:val="FF0000"/>
          <w:kern w:val="24"/>
          <w:lang w:val="de-CH" w:eastAsia="en-GB"/>
        </w:rPr>
        <w:t>3)</w:t>
      </w:r>
    </w:p>
    <w:p w14:paraId="354DA13A" w14:textId="77777777" w:rsidR="004B6BCC" w:rsidRPr="00957005" w:rsidRDefault="004B6BCC" w:rsidP="004B6BCC">
      <w:pPr>
        <w:spacing w:line="240" w:lineRule="auto"/>
        <w:textAlignment w:val="baseline"/>
        <w:rPr>
          <w:rFonts w:ascii="Times New Roman" w:eastAsia="Times New Roman" w:hAnsi="Times New Roman"/>
          <w:color w:val="FF0000"/>
          <w:lang w:val="de-CH" w:eastAsia="en-GB"/>
        </w:rPr>
      </w:pPr>
    </w:p>
    <w:p w14:paraId="63BAD368" w14:textId="3C510BA6" w:rsidR="00DF5D02" w:rsidRPr="00957005" w:rsidRDefault="00FC3EC5" w:rsidP="00DF5D02">
      <w:pPr>
        <w:pStyle w:val="Textkrper"/>
        <w:rPr>
          <w:lang w:val="de-CH"/>
        </w:rPr>
      </w:pPr>
      <w:r w:rsidRPr="00957005">
        <w:rPr>
          <w:lang w:val="de-CH"/>
        </w:rPr>
        <w:t xml:space="preserve">Wie sehen unsere drei Cluster </w:t>
      </w:r>
      <w:r w:rsidR="004B6BCC" w:rsidRPr="00957005">
        <w:rPr>
          <w:lang w:val="de-CH"/>
        </w:rPr>
        <w:t>n</w:t>
      </w:r>
      <w:r w:rsidRPr="00957005">
        <w:rPr>
          <w:lang w:val="de-CH"/>
        </w:rPr>
        <w:t>un aus?</w:t>
      </w:r>
      <w:r w:rsidR="004B6BCC" w:rsidRPr="00957005">
        <w:rPr>
          <w:lang w:val="de-CH"/>
        </w:rPr>
        <w:t xml:space="preserve"> Am besten plotten wir sie in das Ordinationsdiagramm, indem wir die Beobachtungen je nach Clusterzugehörigkeit einfärben:</w:t>
      </w:r>
    </w:p>
    <w:p w14:paraId="4F57E62D" w14:textId="77777777" w:rsidR="002F00CB" w:rsidRPr="00957005" w:rsidRDefault="002F00CB" w:rsidP="002F00C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plot(pca, type = "n")</w:t>
      </w:r>
    </w:p>
    <w:p w14:paraId="1C9133F8" w14:textId="77777777" w:rsidR="002F00CB" w:rsidRPr="00957005" w:rsidRDefault="002F00CB" w:rsidP="002F00CB">
      <w:pPr>
        <w:spacing w:line="240" w:lineRule="auto"/>
        <w:textAlignment w:val="baseline"/>
        <w:rPr>
          <w:rFonts w:ascii="Courier New" w:eastAsiaTheme="minorEastAsia" w:hAnsi="Courier New" w:cs="Courier New"/>
          <w:b/>
          <w:bCs/>
          <w:color w:val="FF0000"/>
          <w:kern w:val="24"/>
          <w:lang w:val="de-CH" w:eastAsia="en-GB"/>
        </w:rPr>
      </w:pPr>
      <w:r w:rsidRPr="00957005">
        <w:rPr>
          <w:rFonts w:ascii="Courier New" w:eastAsiaTheme="minorEastAsia" w:hAnsi="Courier New" w:cs="Courier New"/>
          <w:b/>
          <w:bCs/>
          <w:color w:val="FF0000"/>
          <w:kern w:val="24"/>
          <w:lang w:val="de-CH" w:eastAsia="en-GB"/>
        </w:rPr>
        <w:t>points(pca, display = "sites", pch=19, col=kmeans.2[[1]])</w:t>
      </w:r>
    </w:p>
    <w:p w14:paraId="4838E0F3" w14:textId="77777777" w:rsidR="004B6BCC" w:rsidRPr="00957005" w:rsidRDefault="004B6BCC" w:rsidP="0041628D">
      <w:pPr>
        <w:spacing w:line="240" w:lineRule="auto"/>
        <w:textAlignment w:val="baseline"/>
        <w:rPr>
          <w:rFonts w:ascii="Courier New" w:eastAsiaTheme="minorEastAsia" w:hAnsi="Courier New" w:cs="Courier New"/>
          <w:b/>
          <w:bCs/>
          <w:color w:val="FF0000"/>
          <w:kern w:val="24"/>
          <w:u w:val="single"/>
          <w:lang w:val="de-CH" w:eastAsia="en-GB"/>
        </w:rPr>
      </w:pPr>
    </w:p>
    <w:p w14:paraId="1CD7D2EE" w14:textId="5BDFAEAE" w:rsidR="004B6BCC" w:rsidRPr="00957005" w:rsidRDefault="0041628D" w:rsidP="0041628D">
      <w:pPr>
        <w:pStyle w:val="Textkrper"/>
        <w:spacing w:before="360" w:after="360"/>
        <w:jc w:val="center"/>
        <w:rPr>
          <w:lang w:val="de-CH"/>
        </w:rPr>
      </w:pPr>
      <w:r w:rsidRPr="00957005">
        <w:rPr>
          <w:noProof/>
          <w:lang w:val="de-CH" w:eastAsia="en-GB"/>
        </w:rPr>
        <w:lastRenderedPageBreak/>
        <w:drawing>
          <wp:inline distT="0" distB="0" distL="0" distR="0" wp14:anchorId="2F3D30FD" wp14:editId="3B54A1F2">
            <wp:extent cx="3600000" cy="3080035"/>
            <wp:effectExtent l="0" t="0" r="635" b="6350"/>
            <wp:docPr id="10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131">
                      <a:extLst>
                        <a:ext uri="{28A0092B-C50C-407E-A947-70E740481C1C}">
                          <a14:useLocalDpi xmlns:a14="http://schemas.microsoft.com/office/drawing/2010/main" val="0"/>
                        </a:ext>
                      </a:extLst>
                    </a:blip>
                    <a:srcRect t="16798" b="5004"/>
                    <a:stretch/>
                  </pic:blipFill>
                  <pic:spPr bwMode="auto">
                    <a:xfrm>
                      <a:off x="0" y="0"/>
                      <a:ext cx="3600000" cy="3080035"/>
                    </a:xfrm>
                    <a:prstGeom prst="rect">
                      <a:avLst/>
                    </a:prstGeom>
                    <a:noFill/>
                    <a:ln>
                      <a:noFill/>
                    </a:ln>
                    <a:effectLst/>
                  </pic:spPr>
                </pic:pic>
              </a:graphicData>
            </a:graphic>
          </wp:inline>
        </w:drawing>
      </w:r>
    </w:p>
    <w:p w14:paraId="2DE87374" w14:textId="50A1365C" w:rsidR="002C1B63" w:rsidRPr="00957005" w:rsidRDefault="009B7C53" w:rsidP="0041628D">
      <w:pPr>
        <w:pStyle w:val="Textkrper"/>
        <w:rPr>
          <w:lang w:val="de-CH"/>
        </w:rPr>
      </w:pPr>
      <w:r w:rsidRPr="00957005">
        <w:rPr>
          <w:lang w:val="de-CH"/>
        </w:rPr>
        <w:t>Wie viele Cluster sollte man nun unterscheiden? Oftmals ergibt sich die Zahl (oder zu</w:t>
      </w:r>
      <w:r w:rsidR="00ED5F29" w:rsidRPr="00957005">
        <w:rPr>
          <w:lang w:val="de-CH"/>
        </w:rPr>
        <w:t xml:space="preserve">mindest eine Grössenordnung) aus dem Zweck, für den man die Clusteranalyse macht. Es gibt auch unterschiedliche numerische Kriterien, um die „beste“ Partitionierung zu finden (allerdings liefern verschieden Gütemasse unterschiedliche Ergebnisse). </w:t>
      </w:r>
    </w:p>
    <w:p w14:paraId="2AEF1E10" w14:textId="679B6FDD" w:rsidR="0041628D" w:rsidRPr="00957005" w:rsidRDefault="00ED5F29" w:rsidP="0041628D">
      <w:pPr>
        <w:pStyle w:val="Textkrper"/>
        <w:rPr>
          <w:lang w:val="de-CH"/>
        </w:rPr>
      </w:pPr>
      <w:r w:rsidRPr="00957005">
        <w:rPr>
          <w:lang w:val="de-CH"/>
        </w:rPr>
        <w:t>Ein Gütemass ist</w:t>
      </w:r>
      <w:r w:rsidR="00F07637" w:rsidRPr="00957005">
        <w:rPr>
          <w:lang w:val="de-CH"/>
        </w:rPr>
        <w:t xml:space="preserve"> </w:t>
      </w:r>
      <w:r w:rsidR="00F07637" w:rsidRPr="00957005">
        <w:rPr>
          <w:b/>
          <w:lang w:val="de-CH"/>
        </w:rPr>
        <w:t xml:space="preserve">SSI = </w:t>
      </w:r>
      <w:r w:rsidR="00F07637" w:rsidRPr="00957005">
        <w:rPr>
          <w:b/>
          <w:i/>
          <w:lang w:val="de-CH"/>
        </w:rPr>
        <w:t>Simple Structure Index</w:t>
      </w:r>
      <w:r w:rsidR="00F07637" w:rsidRPr="00957005">
        <w:rPr>
          <w:lang w:val="de-CH"/>
        </w:rPr>
        <w:t xml:space="preserve">. Der SSI kombiniert drei Aspekte von Cluster-Güte: (a) </w:t>
      </w:r>
      <w:r w:rsidR="00691240" w:rsidRPr="00957005">
        <w:rPr>
          <w:lang w:val="de-CH"/>
        </w:rPr>
        <w:t>maximale Differenz aller Variablen zwischen den Clustern, (b) Grössen der einzelnen Clustern und (c) Abweichung der Variablenwerte in den Cl</w:t>
      </w:r>
      <w:r w:rsidR="00B9373F" w:rsidRPr="00957005">
        <w:rPr>
          <w:lang w:val="de-CH"/>
        </w:rPr>
        <w:t>us</w:t>
      </w:r>
      <w:r w:rsidR="00691240" w:rsidRPr="00957005">
        <w:rPr>
          <w:lang w:val="de-CH"/>
        </w:rPr>
        <w:t xml:space="preserve">terzentren vom </w:t>
      </w:r>
      <w:r w:rsidR="002C1B63" w:rsidRPr="00957005">
        <w:rPr>
          <w:lang w:val="de-CH"/>
        </w:rPr>
        <w:t>Gesamtmittel. Der SSI</w:t>
      </w:r>
      <w:r w:rsidR="00F07637" w:rsidRPr="00957005">
        <w:rPr>
          <w:lang w:val="de-CH"/>
        </w:rPr>
        <w:t xml:space="preserve"> reicht von 0 bis 1 und eine Partitionierung ist umso besser, je höher der Wert ist.</w:t>
      </w:r>
    </w:p>
    <w:p w14:paraId="664BE281" w14:textId="698A36FF" w:rsidR="002C1B63" w:rsidRPr="00957005" w:rsidRDefault="002C1B63" w:rsidP="0041628D">
      <w:pPr>
        <w:pStyle w:val="Textkrper"/>
        <w:rPr>
          <w:lang w:val="de-CH"/>
        </w:rPr>
      </w:pPr>
      <w:r w:rsidRPr="00957005">
        <w:rPr>
          <w:lang w:val="de-CH"/>
        </w:rPr>
        <w:t>Wenn wir mit einem kurzen R-Code (wird in der Demo gezeigt)</w:t>
      </w:r>
      <w:r w:rsidR="00B53BA0" w:rsidRPr="00957005">
        <w:rPr>
          <w:lang w:val="de-CH"/>
        </w:rPr>
        <w:t xml:space="preserve"> für unseren Moordatensatz die Partitionen von </w:t>
      </w:r>
      <w:r w:rsidR="00B53BA0" w:rsidRPr="00957005">
        <w:rPr>
          <w:i/>
          <w:lang w:val="de-CH"/>
        </w:rPr>
        <w:t>k</w:t>
      </w:r>
      <w:r w:rsidR="00B53BA0" w:rsidRPr="00957005">
        <w:rPr>
          <w:lang w:val="de-CH"/>
        </w:rPr>
        <w:t xml:space="preserve"> = 2 bis 10 ausrechnen und jeweils den SSI berechnen</w:t>
      </w:r>
      <w:r w:rsidR="00EF74D6" w:rsidRPr="00957005">
        <w:rPr>
          <w:lang w:val="de-CH"/>
        </w:rPr>
        <w:t>, ergibt sich das folgende Bild:</w:t>
      </w:r>
    </w:p>
    <w:p w14:paraId="025A9EC9" w14:textId="68232DFF" w:rsidR="00EF74D6" w:rsidRPr="00957005" w:rsidRDefault="00D10F38" w:rsidP="00D10F38">
      <w:pPr>
        <w:pStyle w:val="Textkrper"/>
        <w:spacing w:before="360" w:after="360"/>
        <w:jc w:val="center"/>
        <w:rPr>
          <w:lang w:val="de-CH"/>
        </w:rPr>
      </w:pPr>
      <w:r w:rsidRPr="00957005">
        <w:rPr>
          <w:noProof/>
          <w:lang w:val="de-CH" w:eastAsia="en-GB"/>
        </w:rPr>
        <w:drawing>
          <wp:inline distT="0" distB="0" distL="0" distR="0" wp14:anchorId="28A8717F" wp14:editId="5C9D28CA">
            <wp:extent cx="5969379" cy="2317898"/>
            <wp:effectExtent l="0" t="0" r="0" b="6350"/>
            <wp:docPr id="29800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132"/>
                    <a:srcRect r="32737" b="35874"/>
                    <a:stretch/>
                  </pic:blipFill>
                  <pic:spPr bwMode="auto">
                    <a:xfrm>
                      <a:off x="0" y="0"/>
                      <a:ext cx="5968104" cy="2317403"/>
                    </a:xfrm>
                    <a:prstGeom prst="rect">
                      <a:avLst/>
                    </a:prstGeom>
                    <a:ln>
                      <a:noFill/>
                    </a:ln>
                    <a:extLst>
                      <a:ext uri="{53640926-AAD7-44D8-BBD7-CCE9431645EC}">
                        <a14:shadowObscured xmlns:a14="http://schemas.microsoft.com/office/drawing/2010/main"/>
                      </a:ext>
                    </a:extLst>
                  </pic:spPr>
                </pic:pic>
              </a:graphicData>
            </a:graphic>
          </wp:inline>
        </w:drawing>
      </w:r>
    </w:p>
    <w:p w14:paraId="766CB465" w14:textId="75250079" w:rsidR="00EF74D6" w:rsidRPr="00957005" w:rsidRDefault="00EF74D6" w:rsidP="0041628D">
      <w:pPr>
        <w:pStyle w:val="Textkrper"/>
        <w:rPr>
          <w:lang w:val="de-CH"/>
        </w:rPr>
      </w:pPr>
      <w:r w:rsidRPr="00957005">
        <w:rPr>
          <w:lang w:val="de-CH"/>
        </w:rPr>
        <w:t xml:space="preserve">Die farbige Visualisierung links zeigt, dass es eben keine hierarchische Clusteranalyse ist. Bei </w:t>
      </w:r>
      <w:r w:rsidRPr="00957005">
        <w:rPr>
          <w:i/>
          <w:lang w:val="de-CH"/>
        </w:rPr>
        <w:t>k</w:t>
      </w:r>
      <w:r w:rsidRPr="00957005">
        <w:rPr>
          <w:lang w:val="de-CH"/>
        </w:rPr>
        <w:t xml:space="preserve"> &gt; 2 bleibt die ursprüngliche Abgrenzung der zwei Hauptcluster nicht erhalten. Gemäss SSI wäre </w:t>
      </w:r>
      <w:r w:rsidRPr="00957005">
        <w:rPr>
          <w:lang w:val="de-CH"/>
        </w:rPr>
        <w:lastRenderedPageBreak/>
        <w:t>in diesem Fall die 10-Cluster-Lösung die beste</w:t>
      </w:r>
      <w:r w:rsidR="00D10F38" w:rsidRPr="00957005">
        <w:rPr>
          <w:lang w:val="de-CH"/>
        </w:rPr>
        <w:t xml:space="preserve"> (es sei aber empfohlen, solchen numerischen „Empfehlungen“ nicht blindlings zu glauben).</w:t>
      </w:r>
    </w:p>
    <w:p w14:paraId="714A4AC6" w14:textId="21F340DC" w:rsidR="00F247BE" w:rsidRPr="00957005" w:rsidRDefault="006330D2" w:rsidP="001F6A5C">
      <w:pPr>
        <w:pStyle w:val="berschrift2"/>
      </w:pPr>
      <w:bookmarkStart w:id="174" w:name="_Toc117278899"/>
      <w:r w:rsidRPr="00957005">
        <w:t>Agglomerative Clusterverfahren</w:t>
      </w:r>
      <w:bookmarkEnd w:id="174"/>
    </w:p>
    <w:p w14:paraId="1631B57B" w14:textId="0C0BE290" w:rsidR="00446EB0" w:rsidRPr="00957005" w:rsidRDefault="00446EB0" w:rsidP="00446EB0">
      <w:pPr>
        <w:pStyle w:val="berschrift3"/>
      </w:pPr>
      <w:bookmarkStart w:id="175" w:name="_Toc117278900"/>
      <w:r w:rsidRPr="00957005">
        <w:t>Einführung</w:t>
      </w:r>
      <w:bookmarkEnd w:id="175"/>
    </w:p>
    <w:p w14:paraId="4A23842B" w14:textId="0605D630" w:rsidR="00F247BE" w:rsidRPr="00957005" w:rsidRDefault="00A67BF2" w:rsidP="00F247BE">
      <w:pPr>
        <w:pStyle w:val="Textkrper"/>
        <w:rPr>
          <w:lang w:val="de-CH"/>
        </w:rPr>
      </w:pPr>
      <w:r w:rsidRPr="00957005">
        <w:rPr>
          <w:lang w:val="de-CH"/>
        </w:rPr>
        <w:t>Bei agglomerativen Clusterverfahren folgt der Algorithmus immer dem folgenden Ablauf:</w:t>
      </w:r>
    </w:p>
    <w:p w14:paraId="7E8A9EBD" w14:textId="1426D97E" w:rsidR="003E2CF1" w:rsidRPr="00957005" w:rsidRDefault="00523E58" w:rsidP="00523E5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Sie fassen die </w:t>
      </w:r>
      <w:r w:rsidRPr="00957005">
        <w:rPr>
          <w:rFonts w:eastAsia="Times New Roman" w:cs="Arial"/>
          <w:b/>
          <w:lang w:eastAsia="en-GB"/>
        </w:rPr>
        <w:t>beiden ähnlichsten Beobachtungen als initiales Cluster</w:t>
      </w:r>
      <w:r w:rsidRPr="00957005">
        <w:rPr>
          <w:rFonts w:eastAsia="Times New Roman" w:cs="Arial"/>
          <w:lang w:eastAsia="en-GB"/>
        </w:rPr>
        <w:t xml:space="preserve"> zusammen.</w:t>
      </w:r>
    </w:p>
    <w:p w14:paraId="3042F7BD" w14:textId="2C69014D" w:rsidR="003E2CF1" w:rsidRPr="00957005" w:rsidRDefault="00206796" w:rsidP="00523E58">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lang w:eastAsia="en-GB"/>
        </w:rPr>
        <w:t xml:space="preserve">Danach geht es mit dem </w:t>
      </w:r>
      <w:r w:rsidRPr="00957005">
        <w:rPr>
          <w:rFonts w:eastAsia="Times New Roman" w:cs="Arial"/>
          <w:b/>
          <w:lang w:eastAsia="en-GB"/>
        </w:rPr>
        <w:t>Zusammenfassen des nächstähnlichen Paares</w:t>
      </w:r>
      <w:r w:rsidRPr="00957005">
        <w:rPr>
          <w:rFonts w:eastAsia="Times New Roman" w:cs="Arial"/>
          <w:lang w:eastAsia="en-GB"/>
        </w:rPr>
        <w:t xml:space="preserve"> von Einzelbeobachtungen bzw. Clustern </w:t>
      </w:r>
      <w:r w:rsidR="00B9373F" w:rsidRPr="00957005">
        <w:rPr>
          <w:rFonts w:eastAsia="Times New Roman" w:cs="Arial"/>
          <w:lang w:eastAsia="en-GB"/>
        </w:rPr>
        <w:t xml:space="preserve">so lange </w:t>
      </w:r>
      <w:r w:rsidRPr="00957005">
        <w:rPr>
          <w:rFonts w:eastAsia="Times New Roman" w:cs="Arial"/>
          <w:lang w:eastAsia="en-GB"/>
        </w:rPr>
        <w:t>weiter, bis alle Cluster zu einem einzigen zusammengefasst sind</w:t>
      </w:r>
      <w:r w:rsidR="007A0F09" w:rsidRPr="00957005">
        <w:rPr>
          <w:rFonts w:eastAsia="Times New Roman" w:cs="Arial"/>
          <w:lang w:eastAsia="en-GB"/>
        </w:rPr>
        <w:t>.</w:t>
      </w:r>
    </w:p>
    <w:p w14:paraId="3FADB502" w14:textId="6A3DF08B" w:rsidR="00A67BF2" w:rsidRPr="00957005" w:rsidRDefault="00A02890" w:rsidP="00F247BE">
      <w:pPr>
        <w:pStyle w:val="Textkrper"/>
        <w:rPr>
          <w:lang w:val="de-CH"/>
        </w:rPr>
      </w:pPr>
      <w:r w:rsidRPr="00957005">
        <w:rPr>
          <w:lang w:val="de-CH"/>
        </w:rPr>
        <w:t>Es gibt deswegen so viele verschiedene agglomerative Clusterverfahren, da man zwei wesentliche Parameter im Prinzip frei kombinieren kann, das verwendete Distanzmass und den Modus für das Zusammenfügen von Clustern:</w:t>
      </w:r>
    </w:p>
    <w:p w14:paraId="7613A215" w14:textId="16FAE477" w:rsidR="00A02890" w:rsidRPr="00957005" w:rsidRDefault="00A02890" w:rsidP="00F247BE">
      <w:pPr>
        <w:pStyle w:val="Textkrper"/>
        <w:rPr>
          <w:lang w:val="de-CH"/>
        </w:rPr>
      </w:pPr>
      <w:r w:rsidRPr="00957005">
        <w:rPr>
          <w:lang w:val="de-CH"/>
        </w:rPr>
        <w:t xml:space="preserve">An </w:t>
      </w:r>
      <w:r w:rsidRPr="00957005">
        <w:rPr>
          <w:b/>
          <w:lang w:val="de-CH"/>
        </w:rPr>
        <w:t>Distanzmassen</w:t>
      </w:r>
      <w:r w:rsidRPr="00957005">
        <w:rPr>
          <w:lang w:val="de-CH"/>
        </w:rPr>
        <w:t xml:space="preserve"> sind die folgenden </w:t>
      </w:r>
      <w:r w:rsidR="007A0F09" w:rsidRPr="00957005">
        <w:rPr>
          <w:lang w:val="de-CH"/>
        </w:rPr>
        <w:t>beiden die gängigsten:</w:t>
      </w:r>
    </w:p>
    <w:p w14:paraId="1C94A237" w14:textId="6832AED2" w:rsidR="003E2CF1" w:rsidRPr="00957005" w:rsidRDefault="007A0F09" w:rsidP="007A0F09">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Euklidisch</w:t>
      </w:r>
      <w:r w:rsidR="00E77A55" w:rsidRPr="00957005">
        <w:rPr>
          <w:rFonts w:eastAsia="Times New Roman" w:cs="Arial"/>
          <w:b/>
          <w:lang w:eastAsia="en-GB"/>
        </w:rPr>
        <w:t>e</w:t>
      </w:r>
      <w:r w:rsidRPr="00957005">
        <w:rPr>
          <w:rFonts w:eastAsia="Times New Roman" w:cs="Arial"/>
          <w:b/>
          <w:lang w:eastAsia="en-GB"/>
        </w:rPr>
        <w:t xml:space="preserve"> (pythagoreisch</w:t>
      </w:r>
      <w:r w:rsidR="00E77A55" w:rsidRPr="00957005">
        <w:rPr>
          <w:rFonts w:eastAsia="Times New Roman" w:cs="Arial"/>
          <w:b/>
          <w:lang w:eastAsia="en-GB"/>
        </w:rPr>
        <w:t>e</w:t>
      </w:r>
      <w:r w:rsidRPr="00957005">
        <w:rPr>
          <w:rFonts w:eastAsia="Times New Roman" w:cs="Arial"/>
          <w:b/>
          <w:lang w:eastAsia="en-GB"/>
        </w:rPr>
        <w:t>)</w:t>
      </w:r>
      <w:r w:rsidR="00E77A55" w:rsidRPr="00957005">
        <w:rPr>
          <w:rFonts w:eastAsia="Times New Roman" w:cs="Arial"/>
          <w:b/>
          <w:lang w:eastAsia="en-GB"/>
        </w:rPr>
        <w:t xml:space="preserve"> Distanz</w:t>
      </w:r>
      <w:r w:rsidRPr="00957005">
        <w:rPr>
          <w:rFonts w:eastAsia="Times New Roman" w:cs="Arial"/>
          <w:lang w:eastAsia="en-GB"/>
        </w:rPr>
        <w:t>: Länge der Gerade, die die beiden Punkte im multidimensionalen Hyperraum miteinander verbindet.</w:t>
      </w:r>
    </w:p>
    <w:p w14:paraId="1C95A216" w14:textId="1E2D2268" w:rsidR="003E2CF1" w:rsidRPr="00957005" w:rsidRDefault="007A0F09" w:rsidP="007A0F09">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lang w:eastAsia="en-GB"/>
        </w:rPr>
        <w:t>Chord</w:t>
      </w:r>
      <w:r w:rsidR="00E77A55" w:rsidRPr="00957005">
        <w:rPr>
          <w:rFonts w:eastAsia="Times New Roman" w:cs="Arial"/>
          <w:b/>
          <w:lang w:eastAsia="en-GB"/>
        </w:rPr>
        <w:t>-Distanz</w:t>
      </w:r>
      <w:r w:rsidR="00E77A55" w:rsidRPr="00957005">
        <w:rPr>
          <w:rFonts w:eastAsia="Times New Roman" w:cs="Arial"/>
          <w:lang w:eastAsia="en-GB"/>
        </w:rPr>
        <w:t>: euklidische Distanz, nachdem alle Variablen auf Länge 1 standardisiert wurden.</w:t>
      </w:r>
    </w:p>
    <w:p w14:paraId="1CCB4C35" w14:textId="77777777" w:rsidR="00FA76C4" w:rsidRPr="00957005" w:rsidRDefault="00E77A55" w:rsidP="00E77A55">
      <w:pPr>
        <w:pStyle w:val="Textkrper"/>
        <w:rPr>
          <w:lang w:val="de-CH"/>
        </w:rPr>
      </w:pPr>
      <w:r w:rsidRPr="00957005">
        <w:rPr>
          <w:lang w:val="de-CH"/>
        </w:rPr>
        <w:t xml:space="preserve">Die vier gängigsten </w:t>
      </w:r>
      <w:r w:rsidRPr="00957005">
        <w:rPr>
          <w:b/>
          <w:lang w:val="de-CH"/>
        </w:rPr>
        <w:t>Modi für das Zusammenfassen</w:t>
      </w:r>
      <w:r w:rsidR="00FA76C4" w:rsidRPr="00957005">
        <w:rPr>
          <w:b/>
          <w:lang w:val="de-CH"/>
        </w:rPr>
        <w:t xml:space="preserve"> von Clustern</w:t>
      </w:r>
      <w:r w:rsidR="00FA76C4" w:rsidRPr="00957005">
        <w:rPr>
          <w:lang w:val="de-CH"/>
        </w:rPr>
        <w:t xml:space="preserve"> sind:</w:t>
      </w:r>
    </w:p>
    <w:p w14:paraId="35C3053E" w14:textId="308A7159" w:rsidR="00FA76C4" w:rsidRPr="00957005" w:rsidRDefault="009C5DA9" w:rsidP="00FA76C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i/>
          <w:lang w:eastAsia="en-GB"/>
        </w:rPr>
        <w:t>S</w:t>
      </w:r>
      <w:r w:rsidR="00FA76C4" w:rsidRPr="00957005">
        <w:rPr>
          <w:rFonts w:eastAsia="Times New Roman" w:cs="Arial"/>
          <w:b/>
          <w:i/>
          <w:lang w:eastAsia="en-GB"/>
        </w:rPr>
        <w:t>ingle linkage</w:t>
      </w:r>
      <w:r w:rsidR="00FA76C4" w:rsidRPr="00957005">
        <w:rPr>
          <w:rFonts w:eastAsia="Times New Roman" w:cs="Arial"/>
          <w:lang w:eastAsia="en-GB"/>
        </w:rPr>
        <w:t xml:space="preserve"> (</w:t>
      </w:r>
      <w:r w:rsidR="00FA76C4" w:rsidRPr="00957005">
        <w:rPr>
          <w:rFonts w:eastAsia="Times New Roman" w:cs="Arial"/>
          <w:i/>
          <w:lang w:eastAsia="en-GB"/>
        </w:rPr>
        <w:t>nearest neighbour</w:t>
      </w:r>
      <w:r w:rsidR="00FA76C4" w:rsidRPr="00957005">
        <w:rPr>
          <w:rFonts w:eastAsia="Times New Roman" w:cs="Arial"/>
          <w:lang w:eastAsia="en-GB"/>
        </w:rPr>
        <w:t>)</w:t>
      </w:r>
      <w:r w:rsidR="00490E1F" w:rsidRPr="00957005">
        <w:rPr>
          <w:rFonts w:eastAsia="Times New Roman" w:cs="Arial"/>
          <w:lang w:eastAsia="en-GB"/>
        </w:rPr>
        <w:t>: Distanz zum nächsten Element eines Clusters wird genommen.</w:t>
      </w:r>
    </w:p>
    <w:p w14:paraId="5783608C" w14:textId="75838D6C" w:rsidR="00FA76C4" w:rsidRPr="00957005" w:rsidRDefault="009C5DA9" w:rsidP="00FA76C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i/>
          <w:lang w:eastAsia="en-GB"/>
        </w:rPr>
        <w:t>C</w:t>
      </w:r>
      <w:r w:rsidR="00FA76C4" w:rsidRPr="00957005">
        <w:rPr>
          <w:rFonts w:eastAsia="Times New Roman" w:cs="Arial"/>
          <w:b/>
          <w:i/>
          <w:lang w:eastAsia="en-GB"/>
        </w:rPr>
        <w:t>omplete linkage</w:t>
      </w:r>
      <w:r w:rsidR="00FA76C4" w:rsidRPr="00957005">
        <w:rPr>
          <w:rFonts w:eastAsia="Times New Roman" w:cs="Arial"/>
          <w:lang w:eastAsia="en-GB"/>
        </w:rPr>
        <w:t xml:space="preserve"> (</w:t>
      </w:r>
      <w:r w:rsidR="00FA76C4" w:rsidRPr="00957005">
        <w:rPr>
          <w:rFonts w:eastAsia="Times New Roman" w:cs="Arial"/>
          <w:i/>
          <w:lang w:eastAsia="en-GB"/>
        </w:rPr>
        <w:t>furthest neighbour</w:t>
      </w:r>
      <w:r w:rsidR="00FA76C4" w:rsidRPr="00957005">
        <w:rPr>
          <w:rFonts w:eastAsia="Times New Roman" w:cs="Arial"/>
          <w:lang w:eastAsia="en-GB"/>
        </w:rPr>
        <w:t>)</w:t>
      </w:r>
      <w:r w:rsidR="00490E1F" w:rsidRPr="00957005">
        <w:rPr>
          <w:rFonts w:eastAsia="Times New Roman" w:cs="Arial"/>
          <w:lang w:eastAsia="en-GB"/>
        </w:rPr>
        <w:t>: Distanz zum am weitesten entfernten Element eines Clusters wird genommen.</w:t>
      </w:r>
    </w:p>
    <w:p w14:paraId="227BD6AA" w14:textId="4A351C93" w:rsidR="00FA76C4" w:rsidRPr="00957005" w:rsidRDefault="009C5DA9" w:rsidP="00FA76C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i/>
          <w:lang w:eastAsia="en-GB"/>
        </w:rPr>
        <w:t>A</w:t>
      </w:r>
      <w:r w:rsidR="00FA76C4" w:rsidRPr="00957005">
        <w:rPr>
          <w:rFonts w:eastAsia="Times New Roman" w:cs="Arial"/>
          <w:b/>
          <w:i/>
          <w:lang w:eastAsia="en-GB"/>
        </w:rPr>
        <w:t>verage linkage</w:t>
      </w:r>
      <w:r w:rsidR="00FA76C4" w:rsidRPr="00957005">
        <w:rPr>
          <w:rFonts w:eastAsia="Times New Roman" w:cs="Arial"/>
          <w:lang w:eastAsia="en-GB"/>
        </w:rPr>
        <w:t xml:space="preserve"> (4 verschiedene Methoden, darunter </w:t>
      </w:r>
      <w:r w:rsidR="00CA6242" w:rsidRPr="00957005">
        <w:rPr>
          <w:rFonts w:eastAsia="Times New Roman" w:cs="Arial"/>
          <w:lang w:eastAsia="en-GB"/>
        </w:rPr>
        <w:t xml:space="preserve">besonders gängig </w:t>
      </w:r>
      <w:r w:rsidR="00FA76C4" w:rsidRPr="00957005">
        <w:rPr>
          <w:rFonts w:eastAsia="Times New Roman" w:cs="Arial"/>
          <w:b/>
          <w:lang w:eastAsia="en-GB"/>
        </w:rPr>
        <w:t xml:space="preserve">UPGMA </w:t>
      </w:r>
      <w:r w:rsidR="00490E1F" w:rsidRPr="00957005">
        <w:rPr>
          <w:rFonts w:eastAsia="Times New Roman" w:cs="Arial"/>
          <w:b/>
          <w:lang w:eastAsia="en-GB"/>
        </w:rPr>
        <w:t>=</w:t>
      </w:r>
      <w:r w:rsidR="00FA76C4" w:rsidRPr="00957005">
        <w:rPr>
          <w:rFonts w:eastAsia="Times New Roman" w:cs="Arial"/>
          <w:b/>
          <w:lang w:eastAsia="en-GB"/>
        </w:rPr>
        <w:t xml:space="preserve"> </w:t>
      </w:r>
      <w:r w:rsidR="00FA76C4" w:rsidRPr="00957005">
        <w:rPr>
          <w:rFonts w:eastAsia="Times New Roman" w:cs="Arial"/>
          <w:b/>
          <w:i/>
          <w:lang w:eastAsia="en-GB"/>
        </w:rPr>
        <w:t>unweighted pair-group method using arithmetic averages</w:t>
      </w:r>
      <w:r w:rsidR="00FA76C4" w:rsidRPr="00957005">
        <w:rPr>
          <w:rFonts w:eastAsia="Times New Roman" w:cs="Arial"/>
          <w:lang w:eastAsia="en-GB"/>
        </w:rPr>
        <w:t>)</w:t>
      </w:r>
      <w:r w:rsidR="002C2E0E" w:rsidRPr="00957005">
        <w:rPr>
          <w:rFonts w:eastAsia="Times New Roman" w:cs="Arial"/>
          <w:lang w:eastAsia="en-GB"/>
        </w:rPr>
        <w:t>: Distanz zum Cluster“zentrum“ wird genommen.</w:t>
      </w:r>
    </w:p>
    <w:p w14:paraId="2C2AE23F" w14:textId="7F2B9FA7" w:rsidR="00FA76C4" w:rsidRPr="00957005" w:rsidRDefault="00FA76C4" w:rsidP="00FA76C4">
      <w:pPr>
        <w:pStyle w:val="Listenabsatz"/>
        <w:numPr>
          <w:ilvl w:val="0"/>
          <w:numId w:val="7"/>
        </w:numPr>
        <w:spacing w:before="120" w:after="120" w:line="276" w:lineRule="auto"/>
        <w:ind w:left="714" w:hanging="357"/>
        <w:contextualSpacing w:val="0"/>
        <w:textAlignment w:val="baseline"/>
        <w:rPr>
          <w:rFonts w:eastAsia="Times New Roman" w:cs="Arial"/>
          <w:lang w:eastAsia="en-GB"/>
        </w:rPr>
      </w:pPr>
      <w:r w:rsidRPr="00957005">
        <w:rPr>
          <w:rFonts w:eastAsia="Times New Roman" w:cs="Arial"/>
          <w:b/>
          <w:i/>
          <w:lang w:eastAsia="en-GB"/>
        </w:rPr>
        <w:t>Ward‘s mimimum variance clustering</w:t>
      </w:r>
      <w:r w:rsidR="002C2E0E" w:rsidRPr="00957005">
        <w:rPr>
          <w:rFonts w:eastAsia="Times New Roman" w:cs="Arial"/>
          <w:lang w:eastAsia="en-GB"/>
        </w:rPr>
        <w:t>: Statt Distanzen zwischen Clustermitgliedern zu minimieren, wird hier die Clustervariabilität minimiert.</w:t>
      </w:r>
    </w:p>
    <w:p w14:paraId="0016E5C1" w14:textId="6023BCDB" w:rsidR="00CA6242" w:rsidRPr="00957005" w:rsidRDefault="00CA6242" w:rsidP="00CA6242">
      <w:pPr>
        <w:pStyle w:val="Textkrper"/>
        <w:rPr>
          <w:lang w:val="de-CH"/>
        </w:rPr>
      </w:pPr>
      <w:r w:rsidRPr="00957005">
        <w:rPr>
          <w:lang w:val="de-CH"/>
        </w:rPr>
        <w:t>Schauen wir uns an, welchen Effekt die vier Verfahren kombiniert mit der Chord-Distanz</w:t>
      </w:r>
      <w:r w:rsidR="008160CF" w:rsidRPr="00957005">
        <w:rPr>
          <w:lang w:val="de-CH"/>
        </w:rPr>
        <w:t xml:space="preserve"> auf die Fischgemeinschaftsdaten des Doubs-Datensatzes haben:</w:t>
      </w:r>
    </w:p>
    <w:p w14:paraId="2631D0CB" w14:textId="7C677270" w:rsidR="008160CF" w:rsidRPr="00957005" w:rsidRDefault="008160CF" w:rsidP="00402375">
      <w:pPr>
        <w:pStyle w:val="Textkrper"/>
        <w:spacing w:before="360" w:after="360"/>
        <w:jc w:val="center"/>
        <w:rPr>
          <w:lang w:val="de-CH"/>
        </w:rPr>
      </w:pPr>
      <w:r w:rsidRPr="00957005">
        <w:rPr>
          <w:noProof/>
          <w:lang w:val="de-CH" w:eastAsia="en-GB"/>
        </w:rPr>
        <w:lastRenderedPageBreak/>
        <w:drawing>
          <wp:inline distT="0" distB="0" distL="0" distR="0" wp14:anchorId="5A951416" wp14:editId="178796EE">
            <wp:extent cx="2952000" cy="1898899"/>
            <wp:effectExtent l="0" t="0" r="1270" b="0"/>
            <wp:docPr id="29800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pic:cNvPicPr>
                      <a:picLocks noChangeAspect="1"/>
                    </pic:cNvPicPr>
                  </pic:nvPicPr>
                  <pic:blipFill rotWithShape="1">
                    <a:blip r:embed="rId133"/>
                    <a:srcRect r="36281" b="31437"/>
                    <a:stretch/>
                  </pic:blipFill>
                  <pic:spPr bwMode="auto">
                    <a:xfrm>
                      <a:off x="0" y="0"/>
                      <a:ext cx="2952000" cy="1898899"/>
                    </a:xfrm>
                    <a:prstGeom prst="rect">
                      <a:avLst/>
                    </a:prstGeom>
                    <a:ln>
                      <a:noFill/>
                    </a:ln>
                    <a:extLst>
                      <a:ext uri="{53640926-AAD7-44D8-BBD7-CCE9431645EC}">
                        <a14:shadowObscured xmlns:a14="http://schemas.microsoft.com/office/drawing/2010/main"/>
                      </a:ext>
                    </a:extLst>
                  </pic:spPr>
                </pic:pic>
              </a:graphicData>
            </a:graphic>
          </wp:inline>
        </w:drawing>
      </w:r>
      <w:r w:rsidRPr="00957005">
        <w:rPr>
          <w:noProof/>
          <w:lang w:val="de-CH" w:eastAsia="en-GB"/>
        </w:rPr>
        <w:drawing>
          <wp:inline distT="0" distB="0" distL="0" distR="0" wp14:anchorId="400E8CB1" wp14:editId="1C9A2790">
            <wp:extent cx="2952000" cy="1923017"/>
            <wp:effectExtent l="0" t="0" r="1270" b="0"/>
            <wp:docPr id="29800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rotWithShape="1">
                    <a:blip r:embed="rId134"/>
                    <a:srcRect r="37355" b="31737"/>
                    <a:stretch/>
                  </pic:blipFill>
                  <pic:spPr bwMode="auto">
                    <a:xfrm>
                      <a:off x="0" y="0"/>
                      <a:ext cx="2952000" cy="1923017"/>
                    </a:xfrm>
                    <a:prstGeom prst="rect">
                      <a:avLst/>
                    </a:prstGeom>
                    <a:ln>
                      <a:noFill/>
                    </a:ln>
                    <a:extLst>
                      <a:ext uri="{53640926-AAD7-44D8-BBD7-CCE9431645EC}">
                        <a14:shadowObscured xmlns:a14="http://schemas.microsoft.com/office/drawing/2010/main"/>
                      </a:ext>
                    </a:extLst>
                  </pic:spPr>
                </pic:pic>
              </a:graphicData>
            </a:graphic>
          </wp:inline>
        </w:drawing>
      </w:r>
      <w:r w:rsidRPr="00957005">
        <w:rPr>
          <w:noProof/>
          <w:lang w:val="de-CH" w:eastAsia="en-GB"/>
        </w:rPr>
        <w:drawing>
          <wp:inline distT="0" distB="0" distL="0" distR="0" wp14:anchorId="218660B8" wp14:editId="4F8D029C">
            <wp:extent cx="2952000" cy="1925587"/>
            <wp:effectExtent l="0" t="0" r="1270" b="0"/>
            <wp:docPr id="298003"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rotWithShape="1">
                    <a:blip r:embed="rId135"/>
                    <a:srcRect r="37713" b="32036"/>
                    <a:stretch/>
                  </pic:blipFill>
                  <pic:spPr bwMode="auto">
                    <a:xfrm>
                      <a:off x="0" y="0"/>
                      <a:ext cx="2952000" cy="1925587"/>
                    </a:xfrm>
                    <a:prstGeom prst="rect">
                      <a:avLst/>
                    </a:prstGeom>
                    <a:ln>
                      <a:noFill/>
                    </a:ln>
                    <a:extLst>
                      <a:ext uri="{53640926-AAD7-44D8-BBD7-CCE9431645EC}">
                        <a14:shadowObscured xmlns:a14="http://schemas.microsoft.com/office/drawing/2010/main"/>
                      </a:ext>
                    </a:extLst>
                  </pic:spPr>
                </pic:pic>
              </a:graphicData>
            </a:graphic>
          </wp:inline>
        </w:drawing>
      </w:r>
      <w:r w:rsidRPr="00957005">
        <w:rPr>
          <w:noProof/>
          <w:lang w:val="de-CH" w:eastAsia="en-GB"/>
        </w:rPr>
        <w:drawing>
          <wp:inline distT="0" distB="0" distL="0" distR="0" wp14:anchorId="279E403B" wp14:editId="2395FB35">
            <wp:extent cx="2952000" cy="1934070"/>
            <wp:effectExtent l="0" t="0" r="1270" b="0"/>
            <wp:docPr id="29800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136"/>
                    <a:srcRect r="37713" b="31737"/>
                    <a:stretch/>
                  </pic:blipFill>
                  <pic:spPr bwMode="auto">
                    <a:xfrm>
                      <a:off x="0" y="0"/>
                      <a:ext cx="2952000" cy="1934070"/>
                    </a:xfrm>
                    <a:prstGeom prst="rect">
                      <a:avLst/>
                    </a:prstGeom>
                    <a:ln>
                      <a:noFill/>
                    </a:ln>
                    <a:extLst>
                      <a:ext uri="{53640926-AAD7-44D8-BBD7-CCE9431645EC}">
                        <a14:shadowObscured xmlns:a14="http://schemas.microsoft.com/office/drawing/2010/main"/>
                      </a:ext>
                    </a:extLst>
                  </pic:spPr>
                </pic:pic>
              </a:graphicData>
            </a:graphic>
          </wp:inline>
        </w:drawing>
      </w:r>
    </w:p>
    <w:p w14:paraId="5D7E7194" w14:textId="5055DE10" w:rsidR="00402375" w:rsidRPr="00957005" w:rsidRDefault="00402375" w:rsidP="00402375">
      <w:pPr>
        <w:pStyle w:val="Textkrper"/>
        <w:rPr>
          <w:lang w:val="de-CH"/>
        </w:rPr>
      </w:pPr>
      <w:r w:rsidRPr="00957005">
        <w:rPr>
          <w:lang w:val="de-CH"/>
        </w:rPr>
        <w:t>Es zeigt sich</w:t>
      </w:r>
      <w:r w:rsidR="00391757" w:rsidRPr="00957005">
        <w:rPr>
          <w:lang w:val="de-CH"/>
        </w:rPr>
        <w:t>, dass die Cluster doch sehr unterschiedlich aussehen können. Die terminalen Cluster sind oft identisch</w:t>
      </w:r>
      <w:r w:rsidR="00746675" w:rsidRPr="00957005">
        <w:rPr>
          <w:lang w:val="de-CH"/>
        </w:rPr>
        <w:t xml:space="preserve"> (ein Cluster aus den Probestellen 17 und 18 gibt es etwas bei allen vier Methoden), doch auf höherer Ebene gibt es gravierende Unterschiede. Diese äussern sich insbesondere in der Anfälligkeit gegenüber </w:t>
      </w:r>
      <w:r w:rsidR="00746675" w:rsidRPr="00957005">
        <w:rPr>
          <w:b/>
          <w:lang w:val="de-CH"/>
        </w:rPr>
        <w:t>Kettenbildung (</w:t>
      </w:r>
      <w:r w:rsidR="00746675" w:rsidRPr="00957005">
        <w:rPr>
          <w:b/>
          <w:i/>
          <w:lang w:val="de-CH"/>
        </w:rPr>
        <w:t>Chaining</w:t>
      </w:r>
      <w:r w:rsidR="00746675" w:rsidRPr="00957005">
        <w:rPr>
          <w:b/>
          <w:lang w:val="de-CH"/>
        </w:rPr>
        <w:t>)</w:t>
      </w:r>
      <w:r w:rsidR="00746675" w:rsidRPr="00957005">
        <w:rPr>
          <w:lang w:val="de-CH"/>
        </w:rPr>
        <w:t xml:space="preserve">, was meint, dass eine Aufnahme allen anderen gegenübergesellt wird und in diesem grossen Cluster im nächsten Schritt wieder eine einzige </w:t>
      </w:r>
      <w:r w:rsidR="009D46A6" w:rsidRPr="00957005">
        <w:rPr>
          <w:lang w:val="de-CH"/>
        </w:rPr>
        <w:t xml:space="preserve">einzige Aufnahme dem Rest herausgegriffen usw. </w:t>
      </w:r>
      <w:r w:rsidR="009D46A6" w:rsidRPr="00957005">
        <w:rPr>
          <w:i/>
          <w:lang w:val="de-CH"/>
        </w:rPr>
        <w:t>Single linkage</w:t>
      </w:r>
      <w:r w:rsidR="009D46A6" w:rsidRPr="00957005">
        <w:rPr>
          <w:lang w:val="de-CH"/>
        </w:rPr>
        <w:t xml:space="preserve"> ist methodenbedingt besonders anfällig für </w:t>
      </w:r>
      <w:r w:rsidR="009D46A6" w:rsidRPr="00957005">
        <w:rPr>
          <w:i/>
          <w:lang w:val="de-CH"/>
        </w:rPr>
        <w:t>Chaining</w:t>
      </w:r>
      <w:r w:rsidR="009D46A6" w:rsidRPr="00957005">
        <w:rPr>
          <w:lang w:val="de-CH"/>
        </w:rPr>
        <w:t xml:space="preserve"> </w:t>
      </w:r>
      <w:r w:rsidR="006C1280" w:rsidRPr="00957005">
        <w:rPr>
          <w:lang w:val="de-CH"/>
        </w:rPr>
        <w:t>(siehe links oben)</w:t>
      </w:r>
      <w:r w:rsidR="00351362" w:rsidRPr="00957005">
        <w:rPr>
          <w:lang w:val="de-CH"/>
        </w:rPr>
        <w:t>. Da für die meisten Anwendungen</w:t>
      </w:r>
      <w:r w:rsidR="00226964" w:rsidRPr="00957005">
        <w:rPr>
          <w:lang w:val="de-CH"/>
        </w:rPr>
        <w:t xml:space="preserve"> solche</w:t>
      </w:r>
      <w:r w:rsidR="00351362" w:rsidRPr="00957005">
        <w:rPr>
          <w:lang w:val="de-CH"/>
        </w:rPr>
        <w:t xml:space="preserve"> </w:t>
      </w:r>
      <w:r w:rsidR="00226964" w:rsidRPr="00957005">
        <w:rPr>
          <w:lang w:val="de-CH"/>
        </w:rPr>
        <w:t>Ein-</w:t>
      </w:r>
      <w:r w:rsidR="00351362" w:rsidRPr="00957005">
        <w:rPr>
          <w:lang w:val="de-CH"/>
        </w:rPr>
        <w:t xml:space="preserve"> Aufnahmen-Cluster unpraktisch sind, wird </w:t>
      </w:r>
      <w:r w:rsidR="00351362" w:rsidRPr="00957005">
        <w:rPr>
          <w:i/>
          <w:lang w:val="de-CH"/>
        </w:rPr>
        <w:t>single linkage</w:t>
      </w:r>
      <w:r w:rsidR="006C1280" w:rsidRPr="00957005">
        <w:rPr>
          <w:lang w:val="de-CH"/>
        </w:rPr>
        <w:t xml:space="preserve"> kaum noch verwendet. </w:t>
      </w:r>
      <w:r w:rsidR="006C1280" w:rsidRPr="00957005">
        <w:rPr>
          <w:i/>
          <w:lang w:val="de-CH"/>
        </w:rPr>
        <w:t>Complete linkage</w:t>
      </w:r>
      <w:r w:rsidR="006C1280" w:rsidRPr="00957005">
        <w:rPr>
          <w:lang w:val="de-CH"/>
        </w:rPr>
        <w:t xml:space="preserve"> und UPGMA neigen weniger zu Chaining und die Ward-Methode am wenigsten.</w:t>
      </w:r>
    </w:p>
    <w:p w14:paraId="42BCB4EA" w14:textId="0A78326D" w:rsidR="00733DC3" w:rsidRPr="00957005" w:rsidRDefault="00733DC3" w:rsidP="00733DC3">
      <w:pPr>
        <w:pStyle w:val="berschrift3"/>
      </w:pPr>
      <w:bookmarkStart w:id="176" w:name="_Toc117278901"/>
      <w:r w:rsidRPr="00957005">
        <w:t>Güte von Clusterungen</w:t>
      </w:r>
      <w:bookmarkEnd w:id="176"/>
    </w:p>
    <w:p w14:paraId="0934F5C4" w14:textId="7D587308" w:rsidR="00226964" w:rsidRPr="00957005" w:rsidRDefault="00226964" w:rsidP="00402375">
      <w:pPr>
        <w:pStyle w:val="Textkrper"/>
        <w:rPr>
          <w:lang w:val="de-CH"/>
        </w:rPr>
      </w:pPr>
      <w:r w:rsidRPr="00957005">
        <w:rPr>
          <w:lang w:val="de-CH"/>
        </w:rPr>
        <w:t>Nun ist zwar Chaining unpraktisch, aber was, wenn es doch die realen Ähnlichkeitsbeziehungen am besten wiedergeben würde</w:t>
      </w:r>
      <w:r w:rsidR="00B21E92" w:rsidRPr="00957005">
        <w:rPr>
          <w:lang w:val="de-CH"/>
        </w:rPr>
        <w:t xml:space="preserve">? Ein gutes Mass für die Güte eines Clusterergebnisses ist die </w:t>
      </w:r>
      <w:r w:rsidR="00B21E92" w:rsidRPr="00957005">
        <w:rPr>
          <w:b/>
          <w:lang w:val="de-CH"/>
        </w:rPr>
        <w:t>Cophenetische Korrelation</w:t>
      </w:r>
      <w:r w:rsidR="00B21E92" w:rsidRPr="00957005">
        <w:rPr>
          <w:lang w:val="de-CH"/>
        </w:rPr>
        <w:t>. Hier</w:t>
      </w:r>
      <w:r w:rsidR="00D2683A" w:rsidRPr="00957005">
        <w:rPr>
          <w:lang w:val="de-CH"/>
        </w:rPr>
        <w:t xml:space="preserve"> werden die Clusterpositionen in paarweise Distanzen zwischen Beobachtungen übersetzt und mit den ursprünglichen Distanzen verglichen (vergleichbar dem Stressplot im Falle einer NMDS-Ordination, vgl. Statistik 6).</w:t>
      </w:r>
      <w:r w:rsidR="00DB1D12" w:rsidRPr="00957005">
        <w:rPr>
          <w:lang w:val="de-CH"/>
        </w:rPr>
        <w:t xml:space="preserve"> Schauen wir uns das Ergebnis für die vier Beispiele von oben an:</w:t>
      </w:r>
    </w:p>
    <w:p w14:paraId="022C6CD9" w14:textId="37CE8E16" w:rsidR="00DB1D12" w:rsidRPr="00957005" w:rsidRDefault="009B2B7B" w:rsidP="004B3D59">
      <w:pPr>
        <w:pStyle w:val="Textkrper"/>
        <w:spacing w:before="360" w:after="360"/>
        <w:rPr>
          <w:lang w:val="de-CH"/>
        </w:rPr>
      </w:pPr>
      <w:r w:rsidRPr="00957005">
        <w:rPr>
          <w:noProof/>
          <w:lang w:val="de-CH" w:eastAsia="en-GB"/>
        </w:rPr>
        <w:lastRenderedPageBreak/>
        <w:drawing>
          <wp:inline distT="0" distB="0" distL="0" distR="0" wp14:anchorId="0A2DC008" wp14:editId="75FA5499">
            <wp:extent cx="5962650" cy="6909509"/>
            <wp:effectExtent l="0" t="0" r="0" b="5715"/>
            <wp:docPr id="298014" name="Grafik 29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14" name="img680.jpg"/>
                    <pic:cNvPicPr/>
                  </pic:nvPicPr>
                  <pic:blipFill>
                    <a:blip r:embed="rId137" cstate="print">
                      <a:extLst>
                        <a:ext uri="{28A0092B-C50C-407E-A947-70E740481C1C}">
                          <a14:useLocalDpi xmlns:a14="http://schemas.microsoft.com/office/drawing/2010/main" val="0"/>
                        </a:ext>
                      </a:extLst>
                    </a:blip>
                    <a:stretch>
                      <a:fillRect/>
                    </a:stretch>
                  </pic:blipFill>
                  <pic:spPr>
                    <a:xfrm rot="10800000">
                      <a:off x="0" y="0"/>
                      <a:ext cx="5968205" cy="6915946"/>
                    </a:xfrm>
                    <a:prstGeom prst="rect">
                      <a:avLst/>
                    </a:prstGeom>
                  </pic:spPr>
                </pic:pic>
              </a:graphicData>
            </a:graphic>
          </wp:inline>
        </w:drawing>
      </w:r>
    </w:p>
    <w:p w14:paraId="3AC4F3E1" w14:textId="5FB46F77" w:rsidR="004B3D59" w:rsidRPr="00957005" w:rsidRDefault="004B3D59" w:rsidP="004B3D59">
      <w:pPr>
        <w:pStyle w:val="Textkrper"/>
        <w:rPr>
          <w:lang w:val="de-CH"/>
        </w:rPr>
      </w:pPr>
      <w:r w:rsidRPr="00957005">
        <w:rPr>
          <w:lang w:val="de-CH"/>
        </w:rPr>
        <w:t xml:space="preserve">Auch hier schneidet </w:t>
      </w:r>
      <w:r w:rsidRPr="00957005">
        <w:rPr>
          <w:i/>
          <w:lang w:val="de-CH"/>
        </w:rPr>
        <w:t>single linkage</w:t>
      </w:r>
      <w:r w:rsidRPr="00957005">
        <w:rPr>
          <w:lang w:val="de-CH"/>
        </w:rPr>
        <w:t xml:space="preserve"> am schlechtesten ab. Wie meist, sind UPGMA und Ward am besten, wobei hier UPGMA sogar besser als Ward abschneidet.</w:t>
      </w:r>
    </w:p>
    <w:p w14:paraId="2E62296A" w14:textId="45992D41" w:rsidR="00A666C9" w:rsidRPr="00957005" w:rsidRDefault="00A666C9" w:rsidP="00446EB0">
      <w:pPr>
        <w:pStyle w:val="berschrift3"/>
      </w:pPr>
      <w:bookmarkStart w:id="177" w:name="_Toc117278902"/>
      <w:r w:rsidRPr="00957005">
        <w:t>Wie viele Cluster sollte man unterscheiden?</w:t>
      </w:r>
      <w:bookmarkEnd w:id="177"/>
    </w:p>
    <w:p w14:paraId="3325A0DE" w14:textId="066E4BC9" w:rsidR="00A666C9" w:rsidRPr="00957005" w:rsidRDefault="00A666C9" w:rsidP="00A666C9">
      <w:pPr>
        <w:pStyle w:val="Textkrper"/>
        <w:rPr>
          <w:lang w:val="de-CH"/>
        </w:rPr>
      </w:pPr>
      <w:r w:rsidRPr="00957005">
        <w:rPr>
          <w:lang w:val="de-CH"/>
        </w:rPr>
        <w:t xml:space="preserve">Wie schon bei der </w:t>
      </w:r>
      <w:r w:rsidRPr="00957005">
        <w:rPr>
          <w:i/>
          <w:lang w:val="de-CH"/>
        </w:rPr>
        <w:t>k</w:t>
      </w:r>
      <w:r w:rsidRPr="00957005">
        <w:rPr>
          <w:lang w:val="de-CH"/>
        </w:rPr>
        <w:t>-means-Partitionierung stellt sich auch beim hierarchischen Clustering die Frage nach der optimalen Zahl von unterschiedenen Clustern. Vielfach ergibt sich die Antwort darauf</w:t>
      </w:r>
      <w:r w:rsidR="0041137C" w:rsidRPr="00957005">
        <w:rPr>
          <w:lang w:val="de-CH"/>
        </w:rPr>
        <w:t xml:space="preserve"> zumindest grössenordnungsmässig aus der geplanten Verwendung der Cluster. Es gibt auch verschiedene mathematische Gütemasse</w:t>
      </w:r>
      <w:r w:rsidR="00102BF3" w:rsidRPr="00957005">
        <w:rPr>
          <w:lang w:val="de-CH"/>
        </w:rPr>
        <w:t>, u. a. Silhouette, Matrix-Korrelation und Indikatorarten:</w:t>
      </w:r>
    </w:p>
    <w:p w14:paraId="6504DBBA" w14:textId="266A4750" w:rsidR="00102BF3" w:rsidRPr="00957005" w:rsidRDefault="00E75027" w:rsidP="00A666C9">
      <w:pPr>
        <w:pStyle w:val="Textkrper"/>
        <w:rPr>
          <w:lang w:val="de-CH"/>
        </w:rPr>
      </w:pPr>
      <w:r w:rsidRPr="00957005">
        <w:rPr>
          <w:b/>
          <w:lang w:val="de-CH"/>
        </w:rPr>
        <w:lastRenderedPageBreak/>
        <w:t>Sihouette:</w:t>
      </w:r>
      <w:r w:rsidRPr="00957005">
        <w:rPr>
          <w:lang w:val="de-CH"/>
        </w:rPr>
        <w:t xml:space="preserve"> mittlere Distanz eines Objektes zu allen Objekten eines Clusters zur</w:t>
      </w:r>
      <w:r w:rsidR="00E740C6" w:rsidRPr="00957005">
        <w:rPr>
          <w:lang w:val="de-CH"/>
        </w:rPr>
        <w:t xml:space="preserve"> mittleren Distanz zu allen Objekten des nächstähnlichen Clusters. Die Werte reichen von –1 bis +1.</w:t>
      </w:r>
    </w:p>
    <w:p w14:paraId="563E8C3F" w14:textId="1C8BD29A" w:rsidR="00E740C6" w:rsidRPr="00957005" w:rsidRDefault="000F7C47" w:rsidP="000F7C47">
      <w:pPr>
        <w:pStyle w:val="Textkrper"/>
        <w:spacing w:before="360" w:after="360"/>
        <w:jc w:val="center"/>
        <w:rPr>
          <w:lang w:val="de-CH"/>
        </w:rPr>
      </w:pPr>
      <w:r w:rsidRPr="00957005">
        <w:rPr>
          <w:noProof/>
          <w:lang w:val="de-CH" w:eastAsia="en-GB"/>
        </w:rPr>
        <w:drawing>
          <wp:inline distT="0" distB="0" distL="0" distR="0" wp14:anchorId="3B1B3157" wp14:editId="73F5A232">
            <wp:extent cx="2880635" cy="3125972"/>
            <wp:effectExtent l="0" t="0" r="0" b="0"/>
            <wp:docPr id="29800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138"/>
                    <a:srcRect t="2960" r="66011" b="34866"/>
                    <a:stretch/>
                  </pic:blipFill>
                  <pic:spPr bwMode="auto">
                    <a:xfrm>
                      <a:off x="0" y="0"/>
                      <a:ext cx="2880000" cy="3125283"/>
                    </a:xfrm>
                    <a:prstGeom prst="rect">
                      <a:avLst/>
                    </a:prstGeom>
                    <a:ln>
                      <a:noFill/>
                    </a:ln>
                    <a:extLst>
                      <a:ext uri="{53640926-AAD7-44D8-BBD7-CCE9431645EC}">
                        <a14:shadowObscured xmlns:a14="http://schemas.microsoft.com/office/drawing/2010/main"/>
                      </a:ext>
                    </a:extLst>
                  </pic:spPr>
                </pic:pic>
              </a:graphicData>
            </a:graphic>
          </wp:inline>
        </w:drawing>
      </w:r>
    </w:p>
    <w:p w14:paraId="389731F7" w14:textId="19630857" w:rsidR="00E740C6" w:rsidRPr="00957005" w:rsidRDefault="0051109F" w:rsidP="00A666C9">
      <w:pPr>
        <w:pStyle w:val="Textkrper"/>
        <w:rPr>
          <w:lang w:val="de-CH"/>
        </w:rPr>
      </w:pPr>
      <w:r w:rsidRPr="00957005">
        <w:rPr>
          <w:b/>
          <w:lang w:val="de-CH"/>
        </w:rPr>
        <w:t>Matrix-Korrelation:</w:t>
      </w:r>
      <w:r w:rsidRPr="00957005">
        <w:rPr>
          <w:lang w:val="de-CH"/>
        </w:rPr>
        <w:t xml:space="preserve"> </w:t>
      </w:r>
      <w:r w:rsidR="006B053F" w:rsidRPr="00957005">
        <w:rPr>
          <w:lang w:val="de-CH"/>
        </w:rPr>
        <w:t>Vergleich der originalen Unähnlichkeitsmatrix mit der binären Matrix basierend auf der Gruppenzusammengehörigkeit im Dendrogramm.</w:t>
      </w:r>
    </w:p>
    <w:p w14:paraId="3F9C06EE" w14:textId="1EC25C88" w:rsidR="000F7C47" w:rsidRPr="00957005" w:rsidRDefault="003D3CD0" w:rsidP="000F7C47">
      <w:pPr>
        <w:pStyle w:val="Textkrper"/>
        <w:spacing w:before="360" w:after="360"/>
        <w:jc w:val="center"/>
        <w:rPr>
          <w:lang w:val="de-CH"/>
        </w:rPr>
      </w:pPr>
      <w:r w:rsidRPr="00957005">
        <w:rPr>
          <w:noProof/>
          <w:lang w:val="de-CH" w:eastAsia="en-GB"/>
        </w:rPr>
        <w:drawing>
          <wp:inline distT="0" distB="0" distL="0" distR="0" wp14:anchorId="216499D6" wp14:editId="3712F248">
            <wp:extent cx="2881423" cy="3147062"/>
            <wp:effectExtent l="0" t="0" r="0" b="0"/>
            <wp:docPr id="29800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rotWithShape="1">
                    <a:blip r:embed="rId139"/>
                    <a:srcRect l="33734" t="3621" r="32030" b="33354"/>
                    <a:stretch/>
                  </pic:blipFill>
                  <pic:spPr bwMode="auto">
                    <a:xfrm>
                      <a:off x="0" y="0"/>
                      <a:ext cx="2880000" cy="3145508"/>
                    </a:xfrm>
                    <a:prstGeom prst="rect">
                      <a:avLst/>
                    </a:prstGeom>
                    <a:ln>
                      <a:noFill/>
                    </a:ln>
                    <a:extLst>
                      <a:ext uri="{53640926-AAD7-44D8-BBD7-CCE9431645EC}">
                        <a14:shadowObscured xmlns:a14="http://schemas.microsoft.com/office/drawing/2010/main"/>
                      </a:ext>
                    </a:extLst>
                  </pic:spPr>
                </pic:pic>
              </a:graphicData>
            </a:graphic>
          </wp:inline>
        </w:drawing>
      </w:r>
    </w:p>
    <w:p w14:paraId="1F712F43" w14:textId="6B357770" w:rsidR="0051109F" w:rsidRPr="00957005" w:rsidRDefault="006B053F" w:rsidP="00A666C9">
      <w:pPr>
        <w:pStyle w:val="Textkrper"/>
        <w:rPr>
          <w:lang w:val="de-CH"/>
        </w:rPr>
      </w:pPr>
      <w:r w:rsidRPr="00957005">
        <w:rPr>
          <w:b/>
          <w:lang w:val="de-CH"/>
        </w:rPr>
        <w:t>Indikatorarten:</w:t>
      </w:r>
      <w:r w:rsidRPr="00957005">
        <w:rPr>
          <w:lang w:val="de-CH"/>
        </w:rPr>
        <w:t xml:space="preserve"> Anzahl von Indikatorarten </w:t>
      </w:r>
      <w:r w:rsidR="0061325F" w:rsidRPr="00957005">
        <w:rPr>
          <w:lang w:val="de-CH"/>
        </w:rPr>
        <w:t xml:space="preserve">(links) </w:t>
      </w:r>
      <w:r w:rsidRPr="00957005">
        <w:rPr>
          <w:lang w:val="de-CH"/>
        </w:rPr>
        <w:t xml:space="preserve">bzw. Anteil von Clustern mit signifikanten Indikatorarten </w:t>
      </w:r>
      <w:r w:rsidR="0061325F" w:rsidRPr="00957005">
        <w:rPr>
          <w:lang w:val="de-CH"/>
        </w:rPr>
        <w:t xml:space="preserve">(rechts) </w:t>
      </w:r>
      <w:r w:rsidRPr="00957005">
        <w:rPr>
          <w:lang w:val="de-CH"/>
        </w:rPr>
        <w:t>(hier basierend auf dem IndVal-Konzept</w:t>
      </w:r>
      <w:r w:rsidR="000F7C47" w:rsidRPr="00957005">
        <w:rPr>
          <w:lang w:val="de-CH"/>
        </w:rPr>
        <w:t>;</w:t>
      </w:r>
      <w:r w:rsidRPr="00957005">
        <w:rPr>
          <w:lang w:val="de-CH"/>
        </w:rPr>
        <w:t xml:space="preserve"> siehe Borcard et al. 2018)</w:t>
      </w:r>
      <w:r w:rsidR="0061325F" w:rsidRPr="00957005">
        <w:rPr>
          <w:lang w:val="de-CH"/>
        </w:rPr>
        <w:t xml:space="preserve">. Dieser Ansatz funktioniert natürlich nur, wenn es sich um Daten von Artengemeinschaften handelt. </w:t>
      </w:r>
    </w:p>
    <w:p w14:paraId="5FC2BA77" w14:textId="18676D3D" w:rsidR="000F7C47" w:rsidRPr="00957005" w:rsidRDefault="003D3CD0" w:rsidP="000F7C47">
      <w:pPr>
        <w:pStyle w:val="Textkrper"/>
        <w:spacing w:before="360" w:after="360"/>
        <w:jc w:val="center"/>
        <w:rPr>
          <w:lang w:val="de-CH"/>
        </w:rPr>
      </w:pPr>
      <w:r w:rsidRPr="00957005">
        <w:rPr>
          <w:noProof/>
          <w:lang w:val="de-CH" w:eastAsia="en-GB"/>
        </w:rPr>
        <w:lastRenderedPageBreak/>
        <w:drawing>
          <wp:inline distT="0" distB="0" distL="0" distR="0" wp14:anchorId="52D66D57" wp14:editId="3FCACBE0">
            <wp:extent cx="5762847" cy="3056121"/>
            <wp:effectExtent l="0" t="0" r="0" b="0"/>
            <wp:docPr id="2980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rotWithShape="1">
                    <a:blip r:embed="rId140"/>
                    <a:srcRect t="3604" r="31843" b="35467"/>
                    <a:stretch/>
                  </pic:blipFill>
                  <pic:spPr bwMode="auto">
                    <a:xfrm>
                      <a:off x="0" y="0"/>
                      <a:ext cx="5760000" cy="3054611"/>
                    </a:xfrm>
                    <a:prstGeom prst="rect">
                      <a:avLst/>
                    </a:prstGeom>
                    <a:ln>
                      <a:noFill/>
                    </a:ln>
                    <a:extLst>
                      <a:ext uri="{53640926-AAD7-44D8-BBD7-CCE9431645EC}">
                        <a14:shadowObscured xmlns:a14="http://schemas.microsoft.com/office/drawing/2010/main"/>
                      </a:ext>
                    </a:extLst>
                  </pic:spPr>
                </pic:pic>
              </a:graphicData>
            </a:graphic>
          </wp:inline>
        </w:drawing>
      </w:r>
    </w:p>
    <w:p w14:paraId="4F923139" w14:textId="7A79D15F" w:rsidR="00F247BE" w:rsidRPr="00957005" w:rsidRDefault="006330D2" w:rsidP="00446EB0">
      <w:pPr>
        <w:pStyle w:val="berschrift3"/>
      </w:pPr>
      <w:bookmarkStart w:id="178" w:name="_Toc117278903"/>
      <w:r w:rsidRPr="00957005">
        <w:t>Charakterisierung von Clustern</w:t>
      </w:r>
      <w:bookmarkEnd w:id="178"/>
    </w:p>
    <w:p w14:paraId="745751DF" w14:textId="728858DC" w:rsidR="00E21223" w:rsidRPr="00957005" w:rsidRDefault="00E21223" w:rsidP="00F247BE">
      <w:pPr>
        <w:pStyle w:val="Textkrper"/>
        <w:rPr>
          <w:lang w:val="de-CH"/>
        </w:rPr>
      </w:pPr>
      <w:r w:rsidRPr="00957005">
        <w:rPr>
          <w:lang w:val="de-CH"/>
        </w:rPr>
        <w:t xml:space="preserve">Wie schon bei </w:t>
      </w:r>
      <w:r w:rsidRPr="00957005">
        <w:rPr>
          <w:i/>
          <w:lang w:val="de-CH"/>
        </w:rPr>
        <w:t>k</w:t>
      </w:r>
      <w:r w:rsidRPr="00957005">
        <w:rPr>
          <w:lang w:val="de-CH"/>
        </w:rPr>
        <w:t xml:space="preserve">-means können wir die Cluster dadurch charakterisieren, dass wir die Clusterzugehörigkeit in ein einfaches oder Biplot-Ordinationsdiagramm plotten. Weitere Möglichkeiten der </w:t>
      </w:r>
      <w:r w:rsidR="005F066A" w:rsidRPr="00957005">
        <w:rPr>
          <w:lang w:val="de-CH"/>
        </w:rPr>
        <w:t>Beschreibung/</w:t>
      </w:r>
      <w:r w:rsidRPr="00957005">
        <w:rPr>
          <w:lang w:val="de-CH"/>
        </w:rPr>
        <w:t>Charakterisierung</w:t>
      </w:r>
      <w:r w:rsidR="005F066A" w:rsidRPr="00957005">
        <w:rPr>
          <w:lang w:val="de-CH"/>
        </w:rPr>
        <w:t xml:space="preserve"> von Clustern sind u.</w:t>
      </w:r>
      <w:r w:rsidR="003A3B47" w:rsidRPr="00957005">
        <w:rPr>
          <w:lang w:val="de-CH"/>
        </w:rPr>
        <w:t> </w:t>
      </w:r>
      <w:r w:rsidR="005F066A" w:rsidRPr="00957005">
        <w:rPr>
          <w:lang w:val="de-CH"/>
        </w:rPr>
        <w:t>a.</w:t>
      </w:r>
      <w:r w:rsidR="00EB57CC" w:rsidRPr="00957005">
        <w:rPr>
          <w:lang w:val="de-CH"/>
        </w:rPr>
        <w:t xml:space="preserve"> (jeweils visualisiert für die 4-Cluster</w:t>
      </w:r>
      <w:r w:rsidR="00AF2DFA" w:rsidRPr="00957005">
        <w:rPr>
          <w:lang w:val="de-CH"/>
        </w:rPr>
        <w:t>-Lösung des Doubs-Datensatzes)</w:t>
      </w:r>
      <w:r w:rsidR="005F066A" w:rsidRPr="00957005">
        <w:rPr>
          <w:lang w:val="de-CH"/>
        </w:rPr>
        <w:t>:</w:t>
      </w:r>
    </w:p>
    <w:p w14:paraId="0E9EDBB7" w14:textId="153A55EC" w:rsidR="005F066A" w:rsidRPr="00957005" w:rsidRDefault="002E6A74" w:rsidP="00F247BE">
      <w:pPr>
        <w:pStyle w:val="Textkrper"/>
        <w:rPr>
          <w:lang w:val="de-CH"/>
        </w:rPr>
      </w:pPr>
      <w:r w:rsidRPr="00957005">
        <w:rPr>
          <w:b/>
          <w:lang w:val="de-CH"/>
        </w:rPr>
        <w:t xml:space="preserve">(1) </w:t>
      </w:r>
      <w:r w:rsidR="005F066A" w:rsidRPr="00957005">
        <w:rPr>
          <w:b/>
          <w:lang w:val="de-CH"/>
        </w:rPr>
        <w:t>Einfärbung im Dendrogramm</w:t>
      </w:r>
      <w:r w:rsidR="00783FD7" w:rsidRPr="00957005">
        <w:rPr>
          <w:lang w:val="de-CH"/>
        </w:rPr>
        <w:t xml:space="preserve"> (den R-Code dazu gibt es im Demoskript)</w:t>
      </w:r>
      <w:r w:rsidR="005F066A" w:rsidRPr="00957005">
        <w:rPr>
          <w:lang w:val="de-CH"/>
        </w:rPr>
        <w:t>:</w:t>
      </w:r>
    </w:p>
    <w:p w14:paraId="17461DA5" w14:textId="0C28521B" w:rsidR="00AF2DFA" w:rsidRPr="00957005" w:rsidRDefault="00AF2DFA" w:rsidP="00783FD7">
      <w:pPr>
        <w:pStyle w:val="Textkrper"/>
        <w:spacing w:before="360" w:after="360"/>
        <w:jc w:val="center"/>
        <w:rPr>
          <w:lang w:val="de-CH"/>
        </w:rPr>
      </w:pPr>
      <w:r w:rsidRPr="00957005">
        <w:rPr>
          <w:noProof/>
          <w:lang w:val="de-CH" w:eastAsia="en-GB"/>
        </w:rPr>
        <w:drawing>
          <wp:inline distT="0" distB="0" distL="0" distR="0" wp14:anchorId="01E27B80" wp14:editId="6342886A">
            <wp:extent cx="3742660" cy="3019645"/>
            <wp:effectExtent l="0" t="0" r="0" b="0"/>
            <wp:docPr id="298009" name="Inhaltsplatzhalt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nhaltsplatzhalter 3"/>
                    <pic:cNvPicPr>
                      <a:picLocks noGrp="1" noChangeAspect="1"/>
                    </pic:cNvPicPr>
                  </pic:nvPicPr>
                  <pic:blipFill rotWithShape="1">
                    <a:blip r:embed="rId141"/>
                    <a:srcRect t="2975" r="37030" b="32008"/>
                    <a:stretch/>
                  </pic:blipFill>
                  <pic:spPr bwMode="auto">
                    <a:xfrm>
                      <a:off x="0" y="0"/>
                      <a:ext cx="3741861" cy="3019000"/>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54918DC" w14:textId="79FEEC70" w:rsidR="005F066A" w:rsidRPr="00957005" w:rsidRDefault="002E6A74" w:rsidP="00F247BE">
      <w:pPr>
        <w:pStyle w:val="Textkrper"/>
        <w:rPr>
          <w:lang w:val="de-CH"/>
        </w:rPr>
      </w:pPr>
      <w:r w:rsidRPr="00957005">
        <w:rPr>
          <w:b/>
          <w:lang w:val="de-CH"/>
        </w:rPr>
        <w:t xml:space="preserve">(2) </w:t>
      </w:r>
      <w:r w:rsidR="005F066A" w:rsidRPr="00957005">
        <w:rPr>
          <w:b/>
          <w:lang w:val="de-CH"/>
        </w:rPr>
        <w:t>Geordnete Community-Tabelle</w:t>
      </w:r>
      <w:r w:rsidR="005F066A" w:rsidRPr="00957005">
        <w:rPr>
          <w:lang w:val="de-CH"/>
        </w:rPr>
        <w:t xml:space="preserve"> (im Fall von </w:t>
      </w:r>
      <w:r w:rsidR="00AC273C" w:rsidRPr="00957005">
        <w:rPr>
          <w:lang w:val="de-CH"/>
        </w:rPr>
        <w:t>von g</w:t>
      </w:r>
      <w:r w:rsidR="00AF2DFA" w:rsidRPr="00957005">
        <w:rPr>
          <w:lang w:val="de-CH"/>
        </w:rPr>
        <w:t>emeinschaftsökologischen Daten), ggf. mit Hervorhebung der signifikant konzentrierten Arten:</w:t>
      </w:r>
    </w:p>
    <w:p w14:paraId="235F4B74"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lastRenderedPageBreak/>
        <w:t xml:space="preserve">      32222222222  111111     1111 </w:t>
      </w:r>
    </w:p>
    <w:p w14:paraId="19DE543F"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09876210543959876506473221341</w:t>
      </w:r>
    </w:p>
    <w:p w14:paraId="0152A3B9"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Icme 5432121......................</w:t>
      </w:r>
    </w:p>
    <w:p w14:paraId="5A5F9179"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Abbr 54332431.....1...............</w:t>
      </w:r>
    </w:p>
    <w:p w14:paraId="1F5CC1AD"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Blbj 54542432.1...1...............</w:t>
      </w:r>
    </w:p>
    <w:p w14:paraId="447ECC4F"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Anan 54432222.....111.............</w:t>
      </w:r>
    </w:p>
    <w:p w14:paraId="4F70D0F5"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Gyce 5555443212...11..............</w:t>
      </w:r>
    </w:p>
    <w:p w14:paraId="360D342D"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Scer 522112221...21...............</w:t>
      </w:r>
    </w:p>
    <w:p w14:paraId="33976EC7"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Cyca 53421321.....1111............</w:t>
      </w:r>
    </w:p>
    <w:p w14:paraId="53818642"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Rham 55432333.....221.............</w:t>
      </w:r>
    </w:p>
    <w:p w14:paraId="2B087422"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Legi 35432322.1...1111............</w:t>
      </w:r>
    </w:p>
    <w:p w14:paraId="7E5C143D"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Alal 55555555352..322.............</w:t>
      </w:r>
    </w:p>
    <w:p w14:paraId="2D816AD6"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Chna 12111322.1...211.............</w:t>
      </w:r>
    </w:p>
    <w:p w14:paraId="58EC6530"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Titi 53453444...1321111.21........</w:t>
      </w:r>
    </w:p>
    <w:p w14:paraId="7FF2CD48"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Ruru 55554555121455221..1.........</w:t>
      </w:r>
    </w:p>
    <w:p w14:paraId="20BA441C"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Albi 53111123.....2341............</w:t>
      </w:r>
    </w:p>
    <w:p w14:paraId="24D3B0E1"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Baba 35342544.....23322.........1.</w:t>
      </w:r>
    </w:p>
    <w:p w14:paraId="68355EE2"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Eslu 453423321...41111..12.1....1.</w:t>
      </w:r>
    </w:p>
    <w:p w14:paraId="6285F850"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Gogo 5544355421..242122111......1.</w:t>
      </w:r>
    </w:p>
    <w:p w14:paraId="48940AB3"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Pefl 54211432....41321..12........</w:t>
      </w:r>
    </w:p>
    <w:p w14:paraId="726B559B"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Pato 2211.222.....3344............</w:t>
      </w:r>
    </w:p>
    <w:p w14:paraId="1AC020AF"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Sqce 3443242312152132232211..11.1.</w:t>
      </w:r>
    </w:p>
    <w:p w14:paraId="57B29956"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Lele 332213221...52235321.1.......</w:t>
      </w:r>
    </w:p>
    <w:p w14:paraId="79B1682F"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Babl .1111112...32534554555534124.</w:t>
      </w:r>
    </w:p>
    <w:p w14:paraId="25F6BB27"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Teso .1...........11254........23.</w:t>
      </w:r>
    </w:p>
    <w:p w14:paraId="05768630"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Phph .1....11...13334344454544455.</w:t>
      </w:r>
    </w:p>
    <w:p w14:paraId="2F0689B3"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Cogo ..............1123......2123.</w:t>
      </w:r>
    </w:p>
    <w:p w14:paraId="28DD5C97"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Satr .1..........2.123413455553553</w:t>
      </w:r>
    </w:p>
    <w:p w14:paraId="4F35C80C"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Thth .1............11.2......2134.</w:t>
      </w:r>
    </w:p>
    <w:p w14:paraId="5D48613B" w14:textId="77777777" w:rsidR="000C0EA5" w:rsidRPr="00957005" w:rsidRDefault="000C0EA5" w:rsidP="000C0EA5">
      <w:pPr>
        <w:keepNext/>
        <w:spacing w:line="240" w:lineRule="auto"/>
        <w:ind w:left="1701"/>
        <w:textAlignment w:val="baseline"/>
        <w:rPr>
          <w:rFonts w:ascii="Times New Roman" w:eastAsia="Times New Roman" w:hAnsi="Times New Roman"/>
          <w:lang w:val="de-CH" w:eastAsia="en-GB"/>
        </w:rPr>
      </w:pPr>
      <w:r w:rsidRPr="00957005">
        <w:rPr>
          <w:rFonts w:ascii="Courier New" w:eastAsiaTheme="minorEastAsia" w:hAnsi="Courier New" w:cs="Courier New"/>
          <w:b/>
          <w:bCs/>
          <w:color w:val="0000FF"/>
          <w:kern w:val="24"/>
          <w:lang w:val="de-CH" w:eastAsia="en-GB"/>
        </w:rPr>
        <w:t xml:space="preserve">  sites species </w:t>
      </w:r>
    </w:p>
    <w:p w14:paraId="3CC6EB5A" w14:textId="77777777" w:rsidR="000C0EA5" w:rsidRPr="00957005" w:rsidRDefault="000C0EA5" w:rsidP="000C0EA5">
      <w:pPr>
        <w:spacing w:line="240" w:lineRule="auto"/>
        <w:ind w:left="1701"/>
        <w:textAlignment w:val="baseline"/>
        <w:rPr>
          <w:rFonts w:ascii="Courier New" w:eastAsiaTheme="minorEastAsia" w:hAnsi="Courier New" w:cs="Courier New"/>
          <w:b/>
          <w:bCs/>
          <w:color w:val="0000FF"/>
          <w:kern w:val="24"/>
          <w:lang w:val="de-CH" w:eastAsia="en-GB"/>
        </w:rPr>
      </w:pPr>
      <w:r w:rsidRPr="00957005">
        <w:rPr>
          <w:rFonts w:ascii="Courier New" w:eastAsiaTheme="minorEastAsia" w:hAnsi="Courier New" w:cs="Courier New"/>
          <w:b/>
          <w:bCs/>
          <w:color w:val="0000FF"/>
          <w:kern w:val="24"/>
          <w:lang w:val="de-CH" w:eastAsia="en-GB"/>
        </w:rPr>
        <w:t xml:space="preserve">     29      27 </w:t>
      </w:r>
    </w:p>
    <w:p w14:paraId="32E5443A" w14:textId="77777777" w:rsidR="002E6A74" w:rsidRPr="00957005" w:rsidRDefault="002E6A74" w:rsidP="000C0EA5">
      <w:pPr>
        <w:spacing w:line="240" w:lineRule="auto"/>
        <w:ind w:left="1701"/>
        <w:textAlignment w:val="baseline"/>
        <w:rPr>
          <w:rFonts w:ascii="Times New Roman" w:eastAsia="Times New Roman" w:hAnsi="Times New Roman"/>
          <w:lang w:val="de-CH" w:eastAsia="en-GB"/>
        </w:rPr>
      </w:pPr>
    </w:p>
    <w:p w14:paraId="6EE6D8B6" w14:textId="43C17D3F" w:rsidR="00AC273C" w:rsidRPr="00957005" w:rsidRDefault="002E6A74" w:rsidP="00F247BE">
      <w:pPr>
        <w:pStyle w:val="Textkrper"/>
        <w:rPr>
          <w:lang w:val="de-CH"/>
        </w:rPr>
      </w:pPr>
      <w:r w:rsidRPr="00957005">
        <w:rPr>
          <w:b/>
          <w:lang w:val="de-CH"/>
        </w:rPr>
        <w:t>(3)</w:t>
      </w:r>
      <w:r w:rsidRPr="00957005">
        <w:rPr>
          <w:lang w:val="de-CH"/>
        </w:rPr>
        <w:t xml:space="preserve"> </w:t>
      </w:r>
      <w:r w:rsidR="00AC273C" w:rsidRPr="00957005">
        <w:rPr>
          <w:lang w:val="de-CH"/>
        </w:rPr>
        <w:t xml:space="preserve">Vergleich der (Umwelt-)Variablen zwischen den Clustern mittels </w:t>
      </w:r>
      <w:r w:rsidR="00AC273C" w:rsidRPr="00957005">
        <w:rPr>
          <w:b/>
          <w:lang w:val="de-CH"/>
        </w:rPr>
        <w:t>ANOVA</w:t>
      </w:r>
      <w:r w:rsidR="00AC273C" w:rsidRPr="00957005">
        <w:rPr>
          <w:lang w:val="de-CH"/>
        </w:rPr>
        <w:t>.</w:t>
      </w:r>
    </w:p>
    <w:p w14:paraId="39EA1283" w14:textId="77777777" w:rsidR="00C16011" w:rsidRPr="00957005" w:rsidRDefault="00C16011" w:rsidP="001F6A5C">
      <w:pPr>
        <w:pStyle w:val="berschrift2"/>
      </w:pPr>
      <w:bookmarkStart w:id="179" w:name="_Toc117278904"/>
      <w:r w:rsidRPr="00957005">
        <w:t>Zusammenfassung</w:t>
      </w:r>
      <w:bookmarkEnd w:id="179"/>
    </w:p>
    <w:p w14:paraId="27D1276A" w14:textId="77777777" w:rsidR="00F21743" w:rsidRPr="00957005" w:rsidRDefault="00F21743" w:rsidP="00F21743">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i/>
          <w:lang w:val="de-CH" w:eastAsia="en-GB"/>
        </w:rPr>
        <w:t>k-means clustering</w:t>
      </w:r>
      <w:r w:rsidRPr="00957005">
        <w:rPr>
          <w:rFonts w:ascii="Arial" w:eastAsia="Times New Roman" w:hAnsi="Arial" w:cs="Arial"/>
          <w:lang w:val="de-CH" w:eastAsia="en-GB"/>
        </w:rPr>
        <w:t xml:space="preserve"> ist eine einfache nicht-hierarchische Clustermethode, bei der der Benutzer vorgibt, wie viele Einheiten er haben möchte.</w:t>
      </w:r>
    </w:p>
    <w:p w14:paraId="1DE1C961" w14:textId="1B800968" w:rsidR="00F21743" w:rsidRPr="00957005" w:rsidRDefault="00F21743" w:rsidP="00F21743">
      <w:pPr>
        <w:numPr>
          <w:ilvl w:val="0"/>
          <w:numId w:val="2"/>
        </w:numPr>
        <w:shd w:val="clear" w:color="auto" w:fill="D9D9D9" w:themeFill="background1" w:themeFillShade="D9"/>
        <w:tabs>
          <w:tab w:val="clear" w:pos="720"/>
          <w:tab w:val="num" w:pos="284"/>
        </w:tabs>
        <w:spacing w:before="120"/>
        <w:ind w:left="284" w:hanging="284"/>
        <w:textAlignment w:val="baseline"/>
        <w:rPr>
          <w:rFonts w:ascii="Arial" w:eastAsia="Times New Roman" w:hAnsi="Arial" w:cs="Arial"/>
          <w:lang w:val="de-CH" w:eastAsia="en-GB"/>
        </w:rPr>
      </w:pPr>
      <w:r w:rsidRPr="00957005">
        <w:rPr>
          <w:rFonts w:ascii="Arial" w:eastAsia="Times New Roman" w:hAnsi="Arial" w:cs="Arial"/>
          <w:b/>
          <w:lang w:val="de-CH" w:eastAsia="en-GB"/>
        </w:rPr>
        <w:t>Agglomerative Clusterverfahren</w:t>
      </w:r>
      <w:r w:rsidRPr="00957005">
        <w:rPr>
          <w:rFonts w:ascii="Arial" w:eastAsia="Times New Roman" w:hAnsi="Arial" w:cs="Arial"/>
          <w:lang w:val="de-CH" w:eastAsia="en-GB"/>
        </w:rPr>
        <w:t xml:space="preserve"> fassen Einheiten sukzessive über ihre</w:t>
      </w:r>
      <w:r w:rsidR="002E6A74" w:rsidRPr="00957005">
        <w:rPr>
          <w:rFonts w:ascii="Arial" w:eastAsia="Times New Roman" w:hAnsi="Arial" w:cs="Arial"/>
          <w:lang w:val="de-CH" w:eastAsia="en-GB"/>
        </w:rPr>
        <w:t xml:space="preserve"> Ä</w:t>
      </w:r>
      <w:r w:rsidRPr="00957005">
        <w:rPr>
          <w:rFonts w:ascii="Arial" w:eastAsia="Times New Roman" w:hAnsi="Arial" w:cs="Arial"/>
          <w:lang w:val="de-CH" w:eastAsia="en-GB"/>
        </w:rPr>
        <w:t>hnlichkeitsbeziehungen zusammen. Am Ende kann man dann subjektiv oder nach unterschiedlichen numerischen Kriterien entscheiden, welche Clusterauflösung dem Bedarf am besten entspricht.</w:t>
      </w:r>
    </w:p>
    <w:p w14:paraId="7ABD46FB" w14:textId="77777777" w:rsidR="00E43461" w:rsidRPr="00957005" w:rsidRDefault="00E43461" w:rsidP="001F6A5C">
      <w:pPr>
        <w:pStyle w:val="berschrift2"/>
      </w:pPr>
      <w:bookmarkStart w:id="180" w:name="_Toc117278905"/>
      <w:r w:rsidRPr="00957005">
        <w:t>Weiterführende Literatur</w:t>
      </w:r>
      <w:bookmarkEnd w:id="180"/>
    </w:p>
    <w:p w14:paraId="36FFE9F2" w14:textId="77777777" w:rsidR="00982575" w:rsidRPr="00957005" w:rsidRDefault="00982575" w:rsidP="00982575">
      <w:pPr>
        <w:pStyle w:val="Literatur"/>
        <w:rPr>
          <w:b/>
          <w:highlight w:val="white"/>
          <w:lang w:val="de-CH"/>
        </w:rPr>
      </w:pPr>
      <w:r w:rsidRPr="00957005">
        <w:rPr>
          <w:b/>
          <w:highlight w:val="white"/>
          <w:lang w:val="de-CH"/>
        </w:rPr>
        <w:t xml:space="preserve">Borcard, D., Gillet, F. &amp; Legendre, P. 2018. </w:t>
      </w:r>
      <w:r w:rsidRPr="00957005">
        <w:rPr>
          <w:b/>
          <w:i/>
          <w:highlight w:val="white"/>
          <w:lang w:val="de-CH"/>
        </w:rPr>
        <w:t>Numerical ecology with R</w:t>
      </w:r>
      <w:r w:rsidRPr="00957005">
        <w:rPr>
          <w:b/>
          <w:highlight w:val="white"/>
          <w:lang w:val="de-CH"/>
        </w:rPr>
        <w:t>. 2nd ed. Springer, Cham: 435 pp. [mit R]</w:t>
      </w:r>
    </w:p>
    <w:p w14:paraId="5C96545F" w14:textId="77777777" w:rsidR="00982575" w:rsidRPr="00957005" w:rsidRDefault="00982575" w:rsidP="006330D2">
      <w:pPr>
        <w:pStyle w:val="Literatur"/>
        <w:rPr>
          <w:highlight w:val="white"/>
          <w:lang w:val="de-CH"/>
        </w:rPr>
      </w:pPr>
      <w:r w:rsidRPr="00957005">
        <w:rPr>
          <w:highlight w:val="white"/>
          <w:lang w:val="de-CH"/>
        </w:rPr>
        <w:t xml:space="preserve">Crawley, M.J. 2013. </w:t>
      </w:r>
      <w:r w:rsidRPr="00957005">
        <w:rPr>
          <w:i/>
          <w:highlight w:val="white"/>
          <w:lang w:val="de-CH"/>
        </w:rPr>
        <w:t>The R book</w:t>
      </w:r>
      <w:r w:rsidRPr="00957005">
        <w:rPr>
          <w:highlight w:val="white"/>
          <w:lang w:val="de-CH"/>
        </w:rPr>
        <w:t>. 2nd ed. John Wiley &amp; Sons, Chichester, UK: 1051 pp. [mit R]</w:t>
      </w:r>
    </w:p>
    <w:p w14:paraId="12BEC681" w14:textId="77777777" w:rsidR="00982575" w:rsidRPr="00957005" w:rsidRDefault="00982575" w:rsidP="00982575">
      <w:pPr>
        <w:pStyle w:val="Literatur"/>
        <w:rPr>
          <w:highlight w:val="white"/>
          <w:lang w:val="de-CH"/>
        </w:rPr>
      </w:pPr>
      <w:r w:rsidRPr="00957005">
        <w:rPr>
          <w:highlight w:val="white"/>
          <w:lang w:val="de-CH"/>
        </w:rPr>
        <w:t xml:space="preserve">Everitt, B. &amp; Hothorn, T. 2011. </w:t>
      </w:r>
      <w:r w:rsidRPr="00957005">
        <w:rPr>
          <w:i/>
          <w:highlight w:val="white"/>
          <w:lang w:val="de-CH"/>
        </w:rPr>
        <w:t>An introduction to applied multivariate analysis with R</w:t>
      </w:r>
      <w:r w:rsidRPr="00957005">
        <w:rPr>
          <w:highlight w:val="white"/>
          <w:lang w:val="de-CH"/>
        </w:rPr>
        <w:t xml:space="preserve">. Springer, New York: 273 pp. [mit R] </w:t>
      </w:r>
    </w:p>
    <w:p w14:paraId="3BBE046C" w14:textId="7E599DE7" w:rsidR="00C42669" w:rsidRPr="00957005" w:rsidRDefault="00C42669" w:rsidP="00C42669">
      <w:pPr>
        <w:pStyle w:val="Literatur"/>
        <w:rPr>
          <w:szCs w:val="21"/>
          <w:lang w:val="de-CH"/>
        </w:rPr>
      </w:pPr>
      <w:r w:rsidRPr="00957005">
        <w:rPr>
          <w:szCs w:val="21"/>
          <w:lang w:val="de-CH"/>
        </w:rPr>
        <w:t xml:space="preserve">Hill, M.O. 1979. </w:t>
      </w:r>
      <w:r w:rsidRPr="00957005">
        <w:rPr>
          <w:i/>
          <w:szCs w:val="21"/>
          <w:lang w:val="de-CH"/>
        </w:rPr>
        <w:t>TWINSPAN – A FORTRAN program for arranging multivariate data in an ordered two-way table by classification of the individuals and attributes</w:t>
      </w:r>
      <w:r w:rsidRPr="00957005">
        <w:rPr>
          <w:szCs w:val="21"/>
          <w:lang w:val="de-CH"/>
        </w:rPr>
        <w:t>. Cornell University, Ithaca, NY: 90 pp.</w:t>
      </w:r>
    </w:p>
    <w:p w14:paraId="74E845AB" w14:textId="77777777" w:rsidR="00683353" w:rsidRPr="00957005" w:rsidRDefault="00683353" w:rsidP="00683353">
      <w:pPr>
        <w:pStyle w:val="Literatur"/>
        <w:rPr>
          <w:szCs w:val="21"/>
          <w:lang w:val="de-CH"/>
        </w:rPr>
      </w:pPr>
      <w:r w:rsidRPr="00957005">
        <w:rPr>
          <w:szCs w:val="21"/>
          <w:lang w:val="de-CH"/>
        </w:rPr>
        <w:t xml:space="preserve">Roleček, J., Tichý, L., Zelený, D. &amp; Chytrý, M. 2009. Modified TWINSPAN classification in which the hierarchy represents cluster heterogeneity. </w:t>
      </w:r>
      <w:r w:rsidRPr="00957005">
        <w:rPr>
          <w:i/>
          <w:szCs w:val="21"/>
          <w:lang w:val="de-CH"/>
        </w:rPr>
        <w:t>Journal of Vegetation Science</w:t>
      </w:r>
      <w:r w:rsidRPr="00957005">
        <w:rPr>
          <w:szCs w:val="21"/>
          <w:lang w:val="de-CH"/>
        </w:rPr>
        <w:t xml:space="preserve"> 20: 596–602.</w:t>
      </w:r>
    </w:p>
    <w:p w14:paraId="55ED3128" w14:textId="77777777" w:rsidR="00A67BF2" w:rsidRPr="00957005" w:rsidRDefault="00A67BF2" w:rsidP="00A67BF2">
      <w:pPr>
        <w:pStyle w:val="Literatur"/>
        <w:rPr>
          <w:szCs w:val="21"/>
          <w:lang w:val="de-CH"/>
        </w:rPr>
      </w:pPr>
      <w:r w:rsidRPr="00957005">
        <w:rPr>
          <w:szCs w:val="21"/>
          <w:lang w:val="de-CH"/>
        </w:rPr>
        <w:lastRenderedPageBreak/>
        <w:t xml:space="preserve">Tichý, L. 2002. JUICE, software for vegetation classification. </w:t>
      </w:r>
      <w:r w:rsidRPr="00957005">
        <w:rPr>
          <w:i/>
          <w:szCs w:val="21"/>
          <w:lang w:val="de-CH"/>
        </w:rPr>
        <w:t>Journal of Vegetation Science</w:t>
      </w:r>
      <w:r w:rsidRPr="00957005">
        <w:rPr>
          <w:szCs w:val="21"/>
          <w:lang w:val="de-CH"/>
        </w:rPr>
        <w:t xml:space="preserve"> 13: 451–453.</w:t>
      </w:r>
    </w:p>
    <w:p w14:paraId="53231D50" w14:textId="77777777" w:rsidR="00982575" w:rsidRPr="00957005" w:rsidRDefault="00982575" w:rsidP="00982575">
      <w:pPr>
        <w:pStyle w:val="Literatur"/>
        <w:rPr>
          <w:highlight w:val="white"/>
          <w:lang w:val="de-CH"/>
        </w:rPr>
      </w:pPr>
      <w:r w:rsidRPr="00957005">
        <w:rPr>
          <w:highlight w:val="white"/>
          <w:lang w:val="de-CH"/>
        </w:rPr>
        <w:t xml:space="preserve">Wildi, O. 2017. </w:t>
      </w:r>
      <w:r w:rsidRPr="00957005">
        <w:rPr>
          <w:i/>
          <w:highlight w:val="white"/>
          <w:lang w:val="de-CH"/>
        </w:rPr>
        <w:t>Data analysis in vegetation ecology</w:t>
      </w:r>
      <w:r w:rsidRPr="00957005">
        <w:rPr>
          <w:highlight w:val="white"/>
          <w:lang w:val="de-CH"/>
        </w:rPr>
        <w:t>. 3rd ed. CABI, Wallingford, UK: 333 pp. [mit R]</w:t>
      </w:r>
    </w:p>
    <w:p w14:paraId="523C878F" w14:textId="77777777" w:rsidR="000C28D8" w:rsidRPr="00957005" w:rsidRDefault="00F3592D" w:rsidP="006D784B">
      <w:pPr>
        <w:pStyle w:val="berschrift1"/>
        <w:rPr>
          <w:lang w:val="de-CH"/>
        </w:rPr>
      </w:pPr>
      <w:bookmarkStart w:id="181" w:name="_Toc117278906"/>
      <w:r w:rsidRPr="00957005">
        <w:rPr>
          <w:lang w:val="de-CH"/>
        </w:rPr>
        <w:lastRenderedPageBreak/>
        <w:t>Anhang: Übersicht über statistische Verfahren</w:t>
      </w:r>
      <w:bookmarkEnd w:id="181"/>
    </w:p>
    <w:p w14:paraId="7729643E" w14:textId="500CD54A" w:rsidR="000C28D8" w:rsidRPr="00957005" w:rsidRDefault="00C96A34" w:rsidP="006D784B">
      <w:pPr>
        <w:pStyle w:val="Textkrper"/>
        <w:rPr>
          <w:lang w:val="de-CH"/>
        </w:rPr>
      </w:pPr>
      <w:r w:rsidRPr="00957005">
        <w:rPr>
          <w:noProof/>
          <w:lang w:val="de-CH" w:eastAsia="en-GB"/>
        </w:rPr>
        <w:drawing>
          <wp:anchor distT="0" distB="0" distL="114300" distR="114300" simplePos="0" relativeHeight="251681280" behindDoc="0" locked="0" layoutInCell="1" allowOverlap="1" wp14:anchorId="086CC830" wp14:editId="5FA983BB">
            <wp:simplePos x="0" y="0"/>
            <wp:positionH relativeFrom="column">
              <wp:posOffset>-1498939</wp:posOffset>
            </wp:positionH>
            <wp:positionV relativeFrom="paragraph">
              <wp:posOffset>327998</wp:posOffset>
            </wp:positionV>
            <wp:extent cx="9063897" cy="6038351"/>
            <wp:effectExtent l="7620" t="0" r="0" b="0"/>
            <wp:wrapNone/>
            <wp:docPr id="298010" name="Grafik 29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rot="16200000">
                      <a:off x="0" y="0"/>
                      <a:ext cx="9064864" cy="603899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0C28D8" w:rsidRPr="00957005" w:rsidSect="004E524D">
      <w:headerReference w:type="default" r:id="rId143"/>
      <w:pgSz w:w="11910" w:h="16840" w:code="9"/>
      <w:pgMar w:top="1134" w:right="1134" w:bottom="1134" w:left="1134" w:header="851" w:footer="708"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508CB" w14:textId="77777777" w:rsidR="001974FF" w:rsidRDefault="001974FF" w:rsidP="00960062">
      <w:pPr>
        <w:spacing w:line="240" w:lineRule="auto"/>
      </w:pPr>
      <w:r>
        <w:separator/>
      </w:r>
    </w:p>
  </w:endnote>
  <w:endnote w:type="continuationSeparator" w:id="0">
    <w:p w14:paraId="4E39DC4C" w14:textId="77777777" w:rsidR="001974FF" w:rsidRDefault="001974FF" w:rsidP="009600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890DE" w14:textId="77777777" w:rsidR="001974FF" w:rsidRDefault="001974FF" w:rsidP="00960062">
      <w:pPr>
        <w:spacing w:line="240" w:lineRule="auto"/>
      </w:pPr>
      <w:r>
        <w:separator/>
      </w:r>
    </w:p>
  </w:footnote>
  <w:footnote w:type="continuationSeparator" w:id="0">
    <w:p w14:paraId="518F8527" w14:textId="77777777" w:rsidR="001974FF" w:rsidRDefault="001974FF" w:rsidP="009600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E8BFF" w14:textId="7917CBE7" w:rsidR="006B02A7" w:rsidRPr="00504D37" w:rsidRDefault="006B02A7" w:rsidP="00FA642A">
    <w:pPr>
      <w:pStyle w:val="Kopfzeile"/>
      <w:pBdr>
        <w:bottom w:val="single" w:sz="4" w:space="1" w:color="auto"/>
      </w:pBdr>
      <w:tabs>
        <w:tab w:val="clear" w:pos="9072"/>
        <w:tab w:val="right" w:pos="9356"/>
      </w:tabs>
      <w:spacing w:after="480"/>
      <w:rPr>
        <w:sz w:val="20"/>
        <w:szCs w:val="20"/>
        <w:lang w:val="de-CH"/>
      </w:rPr>
    </w:pPr>
    <w:r w:rsidRPr="00DA4AC0">
      <w:rPr>
        <w:rStyle w:val="Seitenzahl"/>
        <w:b/>
      </w:rPr>
      <w:fldChar w:fldCharType="begin"/>
    </w:r>
    <w:r w:rsidRPr="00504D37">
      <w:rPr>
        <w:rStyle w:val="Seitenzahl"/>
        <w:b/>
        <w:lang w:val="de-CH"/>
      </w:rPr>
      <w:instrText xml:space="preserve"> PAGE </w:instrText>
    </w:r>
    <w:r w:rsidRPr="00DA4AC0">
      <w:rPr>
        <w:rStyle w:val="Seitenzahl"/>
        <w:b/>
      </w:rPr>
      <w:fldChar w:fldCharType="separate"/>
    </w:r>
    <w:r w:rsidR="00E00414">
      <w:rPr>
        <w:rStyle w:val="Seitenzahl"/>
        <w:b/>
        <w:noProof/>
        <w:lang w:val="de-CH"/>
      </w:rPr>
      <w:t>2</w:t>
    </w:r>
    <w:r w:rsidRPr="00DA4AC0">
      <w:rPr>
        <w:rStyle w:val="Seitenzahl"/>
        <w:b/>
      </w:rPr>
      <w:fldChar w:fldCharType="end"/>
    </w:r>
    <w:r w:rsidRPr="00504D37">
      <w:rPr>
        <w:rStyle w:val="Seitenzahl"/>
        <w:b/>
        <w:lang w:val="de-CH"/>
      </w:rPr>
      <w:tab/>
    </w:r>
    <w:r w:rsidRPr="00504D37">
      <w:rPr>
        <w:rStyle w:val="Seitenzahl"/>
        <w:b/>
        <w:lang w:val="de-CH"/>
      </w:rPr>
      <w:tab/>
    </w:r>
    <w:r w:rsidRPr="00504D37">
      <w:rPr>
        <w:sz w:val="20"/>
        <w:szCs w:val="20"/>
        <w:lang w:val="de-CH"/>
      </w:rPr>
      <w:t>Statistik mit R für Umwelt</w:t>
    </w:r>
    <w:r>
      <w:rPr>
        <w:sz w:val="20"/>
        <w:szCs w:val="20"/>
        <w:lang w:val="de-CH"/>
      </w:rPr>
      <w:t>wissenschaftler</w:t>
    </w:r>
    <w:r w:rsidRPr="00504D37">
      <w:rPr>
        <w:sz w:val="20"/>
        <w:szCs w:val="20"/>
        <w:lang w:val="de-CH"/>
      </w:rPr>
      <w:t>I</w:t>
    </w:r>
    <w:r>
      <w:rPr>
        <w:sz w:val="20"/>
        <w:szCs w:val="20"/>
        <w:lang w:val="de-CH"/>
      </w:rPr>
      <w:t>nnen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EC790" w14:textId="77777777" w:rsidR="006B02A7" w:rsidRDefault="006B02A7" w:rsidP="007D318C">
    <w:pPr>
      <w:pStyle w:val="Kopfzeile"/>
      <w:pBdr>
        <w:bottom w:val="single" w:sz="4" w:space="1" w:color="auto"/>
      </w:pBdr>
      <w:tabs>
        <w:tab w:val="clear" w:pos="9072"/>
        <w:tab w:val="left" w:pos="5190"/>
        <w:tab w:val="right" w:pos="9356"/>
      </w:tabs>
      <w:spacing w:after="480"/>
    </w:pPr>
    <w:r>
      <w:rPr>
        <w:sz w:val="20"/>
        <w:szCs w:val="20"/>
      </w:rPr>
      <w:t>Summer School Biodiversity Monitoring Preda 2019</w:t>
    </w:r>
    <w:r>
      <w:rPr>
        <w:sz w:val="20"/>
        <w:szCs w:val="20"/>
      </w:rPr>
      <w:tab/>
    </w:r>
    <w:r>
      <w:rPr>
        <w:sz w:val="20"/>
        <w:szCs w:val="20"/>
      </w:rPr>
      <w:tab/>
    </w:r>
    <w:r>
      <w:rPr>
        <w:sz w:val="20"/>
        <w:szCs w:val="20"/>
      </w:rPr>
      <w:tab/>
    </w:r>
    <w:r w:rsidRPr="00DA4AC0">
      <w:rPr>
        <w:rStyle w:val="Seitenzahl"/>
        <w:b/>
      </w:rPr>
      <w:fldChar w:fldCharType="begin"/>
    </w:r>
    <w:r w:rsidRPr="00DA4AC0">
      <w:rPr>
        <w:rStyle w:val="Seitenzahl"/>
        <w:b/>
      </w:rPr>
      <w:instrText xml:space="preserve"> PAGE </w:instrText>
    </w:r>
    <w:r w:rsidRPr="00DA4AC0">
      <w:rPr>
        <w:rStyle w:val="Seitenzahl"/>
        <w:b/>
      </w:rPr>
      <w:fldChar w:fldCharType="separate"/>
    </w:r>
    <w:r>
      <w:rPr>
        <w:rStyle w:val="Seitenzahl"/>
        <w:b/>
        <w:noProof/>
      </w:rPr>
      <w:t>3</w:t>
    </w:r>
    <w:r w:rsidRPr="00DA4AC0">
      <w:rPr>
        <w:rStyle w:val="Seitenzahl"/>
        <w:b/>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2F27" w14:textId="00BFCFFC" w:rsidR="006B02A7" w:rsidRPr="001A4497" w:rsidRDefault="006B02A7" w:rsidP="0069613E">
    <w:pPr>
      <w:pStyle w:val="Kopfzeile"/>
      <w:pBdr>
        <w:bottom w:val="single" w:sz="4" w:space="1" w:color="auto"/>
      </w:pBdr>
      <w:tabs>
        <w:tab w:val="clear" w:pos="9072"/>
        <w:tab w:val="right" w:pos="9356"/>
      </w:tabs>
      <w:spacing w:after="480"/>
      <w:rPr>
        <w:sz w:val="20"/>
        <w:szCs w:val="20"/>
        <w:lang w:val="de-CH"/>
      </w:rPr>
    </w:pPr>
    <w:r w:rsidRPr="001A4497">
      <w:rPr>
        <w:sz w:val="20"/>
        <w:szCs w:val="20"/>
        <w:lang w:val="de-CH"/>
      </w:rPr>
      <w:t>Statistik mit R für Umweltwissenschaftler</w:t>
    </w:r>
    <w:r w:rsidR="001A4497">
      <w:rPr>
        <w:sz w:val="20"/>
        <w:szCs w:val="20"/>
        <w:lang w:val="de-CH"/>
      </w:rPr>
      <w:t>:i</w:t>
    </w:r>
    <w:r w:rsidRPr="001A4497">
      <w:rPr>
        <w:sz w:val="20"/>
        <w:szCs w:val="20"/>
        <w:lang w:val="de-CH"/>
      </w:rPr>
      <w:t>nnen (v. 2</w:t>
    </w:r>
    <w:r w:rsidR="001A4497">
      <w:rPr>
        <w:sz w:val="20"/>
        <w:szCs w:val="20"/>
        <w:lang w:val="de-CH"/>
      </w:rPr>
      <w:t>5</w:t>
    </w:r>
    <w:r w:rsidRPr="001A4497">
      <w:rPr>
        <w:sz w:val="20"/>
        <w:szCs w:val="20"/>
        <w:lang w:val="de-CH"/>
      </w:rPr>
      <w:t>, 2022)</w:t>
    </w:r>
    <w:r w:rsidRPr="001A4497">
      <w:rPr>
        <w:sz w:val="20"/>
        <w:szCs w:val="20"/>
        <w:lang w:val="de-CH"/>
      </w:rPr>
      <w:tab/>
    </w:r>
    <w:r w:rsidRPr="00DA4AC0">
      <w:rPr>
        <w:rStyle w:val="Seitenzahl"/>
        <w:b/>
      </w:rPr>
      <w:fldChar w:fldCharType="begin"/>
    </w:r>
    <w:r w:rsidRPr="001A4497">
      <w:rPr>
        <w:rStyle w:val="Seitenzahl"/>
        <w:b/>
        <w:lang w:val="de-CH"/>
      </w:rPr>
      <w:instrText xml:space="preserve"> PAGE </w:instrText>
    </w:r>
    <w:r w:rsidRPr="00DA4AC0">
      <w:rPr>
        <w:rStyle w:val="Seitenzahl"/>
        <w:b/>
      </w:rPr>
      <w:fldChar w:fldCharType="separate"/>
    </w:r>
    <w:r w:rsidR="00E00414" w:rsidRPr="001A4497">
      <w:rPr>
        <w:rStyle w:val="Seitenzahl"/>
        <w:b/>
        <w:noProof/>
        <w:lang w:val="de-CH"/>
      </w:rPr>
      <w:t>3</w:t>
    </w:r>
    <w:r w:rsidRPr="00DA4AC0">
      <w:rPr>
        <w:rStyle w:val="Seitenzahl"/>
        <w: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6067"/>
    <w:multiLevelType w:val="hybridMultilevel"/>
    <w:tmpl w:val="13702264"/>
    <w:lvl w:ilvl="0" w:tplc="D94858B2">
      <w:start w:val="1"/>
      <w:numFmt w:val="bullet"/>
      <w:lvlText w:val="•"/>
      <w:lvlJc w:val="left"/>
      <w:pPr>
        <w:tabs>
          <w:tab w:val="num" w:pos="720"/>
        </w:tabs>
        <w:ind w:left="720" w:hanging="360"/>
      </w:pPr>
      <w:rPr>
        <w:rFonts w:ascii="Times New Roman" w:hAnsi="Times New Roman" w:hint="default"/>
      </w:rPr>
    </w:lvl>
    <w:lvl w:ilvl="1" w:tplc="0434A7A8" w:tentative="1">
      <w:start w:val="1"/>
      <w:numFmt w:val="bullet"/>
      <w:lvlText w:val="•"/>
      <w:lvlJc w:val="left"/>
      <w:pPr>
        <w:tabs>
          <w:tab w:val="num" w:pos="1440"/>
        </w:tabs>
        <w:ind w:left="1440" w:hanging="360"/>
      </w:pPr>
      <w:rPr>
        <w:rFonts w:ascii="Times New Roman" w:hAnsi="Times New Roman" w:hint="default"/>
      </w:rPr>
    </w:lvl>
    <w:lvl w:ilvl="2" w:tplc="5E38EEFA" w:tentative="1">
      <w:start w:val="1"/>
      <w:numFmt w:val="bullet"/>
      <w:lvlText w:val="•"/>
      <w:lvlJc w:val="left"/>
      <w:pPr>
        <w:tabs>
          <w:tab w:val="num" w:pos="2160"/>
        </w:tabs>
        <w:ind w:left="2160" w:hanging="360"/>
      </w:pPr>
      <w:rPr>
        <w:rFonts w:ascii="Times New Roman" w:hAnsi="Times New Roman" w:hint="default"/>
      </w:rPr>
    </w:lvl>
    <w:lvl w:ilvl="3" w:tplc="944CC03A" w:tentative="1">
      <w:start w:val="1"/>
      <w:numFmt w:val="bullet"/>
      <w:lvlText w:val="•"/>
      <w:lvlJc w:val="left"/>
      <w:pPr>
        <w:tabs>
          <w:tab w:val="num" w:pos="2880"/>
        </w:tabs>
        <w:ind w:left="2880" w:hanging="360"/>
      </w:pPr>
      <w:rPr>
        <w:rFonts w:ascii="Times New Roman" w:hAnsi="Times New Roman" w:hint="default"/>
      </w:rPr>
    </w:lvl>
    <w:lvl w:ilvl="4" w:tplc="2408C9F4" w:tentative="1">
      <w:start w:val="1"/>
      <w:numFmt w:val="bullet"/>
      <w:lvlText w:val="•"/>
      <w:lvlJc w:val="left"/>
      <w:pPr>
        <w:tabs>
          <w:tab w:val="num" w:pos="3600"/>
        </w:tabs>
        <w:ind w:left="3600" w:hanging="360"/>
      </w:pPr>
      <w:rPr>
        <w:rFonts w:ascii="Times New Roman" w:hAnsi="Times New Roman" w:hint="default"/>
      </w:rPr>
    </w:lvl>
    <w:lvl w:ilvl="5" w:tplc="4A4CD6D8" w:tentative="1">
      <w:start w:val="1"/>
      <w:numFmt w:val="bullet"/>
      <w:lvlText w:val="•"/>
      <w:lvlJc w:val="left"/>
      <w:pPr>
        <w:tabs>
          <w:tab w:val="num" w:pos="4320"/>
        </w:tabs>
        <w:ind w:left="4320" w:hanging="360"/>
      </w:pPr>
      <w:rPr>
        <w:rFonts w:ascii="Times New Roman" w:hAnsi="Times New Roman" w:hint="default"/>
      </w:rPr>
    </w:lvl>
    <w:lvl w:ilvl="6" w:tplc="C8AC2896" w:tentative="1">
      <w:start w:val="1"/>
      <w:numFmt w:val="bullet"/>
      <w:lvlText w:val="•"/>
      <w:lvlJc w:val="left"/>
      <w:pPr>
        <w:tabs>
          <w:tab w:val="num" w:pos="5040"/>
        </w:tabs>
        <w:ind w:left="5040" w:hanging="360"/>
      </w:pPr>
      <w:rPr>
        <w:rFonts w:ascii="Times New Roman" w:hAnsi="Times New Roman" w:hint="default"/>
      </w:rPr>
    </w:lvl>
    <w:lvl w:ilvl="7" w:tplc="7D6C1332" w:tentative="1">
      <w:start w:val="1"/>
      <w:numFmt w:val="bullet"/>
      <w:lvlText w:val="•"/>
      <w:lvlJc w:val="left"/>
      <w:pPr>
        <w:tabs>
          <w:tab w:val="num" w:pos="5760"/>
        </w:tabs>
        <w:ind w:left="5760" w:hanging="360"/>
      </w:pPr>
      <w:rPr>
        <w:rFonts w:ascii="Times New Roman" w:hAnsi="Times New Roman" w:hint="default"/>
      </w:rPr>
    </w:lvl>
    <w:lvl w:ilvl="8" w:tplc="E1D8A62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230DC3"/>
    <w:multiLevelType w:val="hybridMultilevel"/>
    <w:tmpl w:val="67A46850"/>
    <w:lvl w:ilvl="0" w:tplc="8C1A29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63B38"/>
    <w:multiLevelType w:val="hybridMultilevel"/>
    <w:tmpl w:val="41B8868A"/>
    <w:lvl w:ilvl="0" w:tplc="E83CE198">
      <w:start w:val="1"/>
      <w:numFmt w:val="decimal"/>
      <w:lvlText w:val="(%1)"/>
      <w:lvlJc w:val="left"/>
      <w:pPr>
        <w:tabs>
          <w:tab w:val="num" w:pos="720"/>
        </w:tabs>
        <w:ind w:left="720" w:hanging="360"/>
      </w:pPr>
    </w:lvl>
    <w:lvl w:ilvl="1" w:tplc="3C40CBEC" w:tentative="1">
      <w:start w:val="1"/>
      <w:numFmt w:val="decimal"/>
      <w:lvlText w:val="(%2)"/>
      <w:lvlJc w:val="left"/>
      <w:pPr>
        <w:tabs>
          <w:tab w:val="num" w:pos="1440"/>
        </w:tabs>
        <w:ind w:left="1440" w:hanging="360"/>
      </w:pPr>
    </w:lvl>
    <w:lvl w:ilvl="2" w:tplc="AEB039A8" w:tentative="1">
      <w:start w:val="1"/>
      <w:numFmt w:val="decimal"/>
      <w:lvlText w:val="(%3)"/>
      <w:lvlJc w:val="left"/>
      <w:pPr>
        <w:tabs>
          <w:tab w:val="num" w:pos="2160"/>
        </w:tabs>
        <w:ind w:left="2160" w:hanging="360"/>
      </w:pPr>
    </w:lvl>
    <w:lvl w:ilvl="3" w:tplc="3E1C06B0" w:tentative="1">
      <w:start w:val="1"/>
      <w:numFmt w:val="decimal"/>
      <w:lvlText w:val="(%4)"/>
      <w:lvlJc w:val="left"/>
      <w:pPr>
        <w:tabs>
          <w:tab w:val="num" w:pos="2880"/>
        </w:tabs>
        <w:ind w:left="2880" w:hanging="360"/>
      </w:pPr>
    </w:lvl>
    <w:lvl w:ilvl="4" w:tplc="F4029D9C" w:tentative="1">
      <w:start w:val="1"/>
      <w:numFmt w:val="decimal"/>
      <w:lvlText w:val="(%5)"/>
      <w:lvlJc w:val="left"/>
      <w:pPr>
        <w:tabs>
          <w:tab w:val="num" w:pos="3600"/>
        </w:tabs>
        <w:ind w:left="3600" w:hanging="360"/>
      </w:pPr>
    </w:lvl>
    <w:lvl w:ilvl="5" w:tplc="D5D251B6" w:tentative="1">
      <w:start w:val="1"/>
      <w:numFmt w:val="decimal"/>
      <w:lvlText w:val="(%6)"/>
      <w:lvlJc w:val="left"/>
      <w:pPr>
        <w:tabs>
          <w:tab w:val="num" w:pos="4320"/>
        </w:tabs>
        <w:ind w:left="4320" w:hanging="360"/>
      </w:pPr>
    </w:lvl>
    <w:lvl w:ilvl="6" w:tplc="1DCA5768" w:tentative="1">
      <w:start w:val="1"/>
      <w:numFmt w:val="decimal"/>
      <w:lvlText w:val="(%7)"/>
      <w:lvlJc w:val="left"/>
      <w:pPr>
        <w:tabs>
          <w:tab w:val="num" w:pos="5040"/>
        </w:tabs>
        <w:ind w:left="5040" w:hanging="360"/>
      </w:pPr>
    </w:lvl>
    <w:lvl w:ilvl="7" w:tplc="C8B09060" w:tentative="1">
      <w:start w:val="1"/>
      <w:numFmt w:val="decimal"/>
      <w:lvlText w:val="(%8)"/>
      <w:lvlJc w:val="left"/>
      <w:pPr>
        <w:tabs>
          <w:tab w:val="num" w:pos="5760"/>
        </w:tabs>
        <w:ind w:left="5760" w:hanging="360"/>
      </w:pPr>
    </w:lvl>
    <w:lvl w:ilvl="8" w:tplc="5DFC032C" w:tentative="1">
      <w:start w:val="1"/>
      <w:numFmt w:val="decimal"/>
      <w:lvlText w:val="(%9)"/>
      <w:lvlJc w:val="left"/>
      <w:pPr>
        <w:tabs>
          <w:tab w:val="num" w:pos="6480"/>
        </w:tabs>
        <w:ind w:left="6480" w:hanging="360"/>
      </w:pPr>
    </w:lvl>
  </w:abstractNum>
  <w:abstractNum w:abstractNumId="3" w15:restartNumberingAfterBreak="0">
    <w:nsid w:val="0B50360F"/>
    <w:multiLevelType w:val="hybridMultilevel"/>
    <w:tmpl w:val="389A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666095"/>
    <w:multiLevelType w:val="hybridMultilevel"/>
    <w:tmpl w:val="1E6C9E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6C2E2E"/>
    <w:multiLevelType w:val="hybridMultilevel"/>
    <w:tmpl w:val="A9E42EEA"/>
    <w:lvl w:ilvl="0" w:tplc="23E4567A">
      <w:start w:val="1"/>
      <w:numFmt w:val="bullet"/>
      <w:lvlText w:val="•"/>
      <w:lvlJc w:val="left"/>
      <w:pPr>
        <w:tabs>
          <w:tab w:val="num" w:pos="720"/>
        </w:tabs>
        <w:ind w:left="720" w:hanging="360"/>
      </w:pPr>
      <w:rPr>
        <w:rFonts w:ascii="Times New Roman" w:hAnsi="Times New Roman" w:hint="default"/>
      </w:rPr>
    </w:lvl>
    <w:lvl w:ilvl="1" w:tplc="08609ABA" w:tentative="1">
      <w:start w:val="1"/>
      <w:numFmt w:val="bullet"/>
      <w:lvlText w:val="•"/>
      <w:lvlJc w:val="left"/>
      <w:pPr>
        <w:tabs>
          <w:tab w:val="num" w:pos="1440"/>
        </w:tabs>
        <w:ind w:left="1440" w:hanging="360"/>
      </w:pPr>
      <w:rPr>
        <w:rFonts w:ascii="Times New Roman" w:hAnsi="Times New Roman" w:hint="default"/>
      </w:rPr>
    </w:lvl>
    <w:lvl w:ilvl="2" w:tplc="6A06EC82" w:tentative="1">
      <w:start w:val="1"/>
      <w:numFmt w:val="bullet"/>
      <w:lvlText w:val="•"/>
      <w:lvlJc w:val="left"/>
      <w:pPr>
        <w:tabs>
          <w:tab w:val="num" w:pos="2160"/>
        </w:tabs>
        <w:ind w:left="2160" w:hanging="360"/>
      </w:pPr>
      <w:rPr>
        <w:rFonts w:ascii="Times New Roman" w:hAnsi="Times New Roman" w:hint="default"/>
      </w:rPr>
    </w:lvl>
    <w:lvl w:ilvl="3" w:tplc="DA7E97D0" w:tentative="1">
      <w:start w:val="1"/>
      <w:numFmt w:val="bullet"/>
      <w:lvlText w:val="•"/>
      <w:lvlJc w:val="left"/>
      <w:pPr>
        <w:tabs>
          <w:tab w:val="num" w:pos="2880"/>
        </w:tabs>
        <w:ind w:left="2880" w:hanging="360"/>
      </w:pPr>
      <w:rPr>
        <w:rFonts w:ascii="Times New Roman" w:hAnsi="Times New Roman" w:hint="default"/>
      </w:rPr>
    </w:lvl>
    <w:lvl w:ilvl="4" w:tplc="A838D568" w:tentative="1">
      <w:start w:val="1"/>
      <w:numFmt w:val="bullet"/>
      <w:lvlText w:val="•"/>
      <w:lvlJc w:val="left"/>
      <w:pPr>
        <w:tabs>
          <w:tab w:val="num" w:pos="3600"/>
        </w:tabs>
        <w:ind w:left="3600" w:hanging="360"/>
      </w:pPr>
      <w:rPr>
        <w:rFonts w:ascii="Times New Roman" w:hAnsi="Times New Roman" w:hint="default"/>
      </w:rPr>
    </w:lvl>
    <w:lvl w:ilvl="5" w:tplc="8816383E" w:tentative="1">
      <w:start w:val="1"/>
      <w:numFmt w:val="bullet"/>
      <w:lvlText w:val="•"/>
      <w:lvlJc w:val="left"/>
      <w:pPr>
        <w:tabs>
          <w:tab w:val="num" w:pos="4320"/>
        </w:tabs>
        <w:ind w:left="4320" w:hanging="360"/>
      </w:pPr>
      <w:rPr>
        <w:rFonts w:ascii="Times New Roman" w:hAnsi="Times New Roman" w:hint="default"/>
      </w:rPr>
    </w:lvl>
    <w:lvl w:ilvl="6" w:tplc="18B8C720" w:tentative="1">
      <w:start w:val="1"/>
      <w:numFmt w:val="bullet"/>
      <w:lvlText w:val="•"/>
      <w:lvlJc w:val="left"/>
      <w:pPr>
        <w:tabs>
          <w:tab w:val="num" w:pos="5040"/>
        </w:tabs>
        <w:ind w:left="5040" w:hanging="360"/>
      </w:pPr>
      <w:rPr>
        <w:rFonts w:ascii="Times New Roman" w:hAnsi="Times New Roman" w:hint="default"/>
      </w:rPr>
    </w:lvl>
    <w:lvl w:ilvl="7" w:tplc="97064034" w:tentative="1">
      <w:start w:val="1"/>
      <w:numFmt w:val="bullet"/>
      <w:lvlText w:val="•"/>
      <w:lvlJc w:val="left"/>
      <w:pPr>
        <w:tabs>
          <w:tab w:val="num" w:pos="5760"/>
        </w:tabs>
        <w:ind w:left="5760" w:hanging="360"/>
      </w:pPr>
      <w:rPr>
        <w:rFonts w:ascii="Times New Roman" w:hAnsi="Times New Roman" w:hint="default"/>
      </w:rPr>
    </w:lvl>
    <w:lvl w:ilvl="8" w:tplc="67E2B2C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899512C"/>
    <w:multiLevelType w:val="hybridMultilevel"/>
    <w:tmpl w:val="92F2DB08"/>
    <w:lvl w:ilvl="0" w:tplc="F73ECA52">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C250B9"/>
    <w:multiLevelType w:val="hybridMultilevel"/>
    <w:tmpl w:val="E5AEEAEC"/>
    <w:lvl w:ilvl="0" w:tplc="0407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9D35DD"/>
    <w:multiLevelType w:val="hybridMultilevel"/>
    <w:tmpl w:val="5770C60C"/>
    <w:lvl w:ilvl="0" w:tplc="307A043C">
      <w:start w:val="1"/>
      <w:numFmt w:val="bullet"/>
      <w:lvlText w:val="•"/>
      <w:lvlJc w:val="left"/>
      <w:pPr>
        <w:tabs>
          <w:tab w:val="num" w:pos="720"/>
        </w:tabs>
        <w:ind w:left="720" w:hanging="360"/>
      </w:pPr>
      <w:rPr>
        <w:rFonts w:ascii="Times New Roman" w:hAnsi="Times New Roman" w:hint="default"/>
      </w:rPr>
    </w:lvl>
    <w:lvl w:ilvl="1" w:tplc="C02C117C" w:tentative="1">
      <w:start w:val="1"/>
      <w:numFmt w:val="bullet"/>
      <w:lvlText w:val="•"/>
      <w:lvlJc w:val="left"/>
      <w:pPr>
        <w:tabs>
          <w:tab w:val="num" w:pos="1440"/>
        </w:tabs>
        <w:ind w:left="1440" w:hanging="360"/>
      </w:pPr>
      <w:rPr>
        <w:rFonts w:ascii="Times New Roman" w:hAnsi="Times New Roman" w:hint="default"/>
      </w:rPr>
    </w:lvl>
    <w:lvl w:ilvl="2" w:tplc="30E29A28" w:tentative="1">
      <w:start w:val="1"/>
      <w:numFmt w:val="bullet"/>
      <w:lvlText w:val="•"/>
      <w:lvlJc w:val="left"/>
      <w:pPr>
        <w:tabs>
          <w:tab w:val="num" w:pos="2160"/>
        </w:tabs>
        <w:ind w:left="2160" w:hanging="360"/>
      </w:pPr>
      <w:rPr>
        <w:rFonts w:ascii="Times New Roman" w:hAnsi="Times New Roman" w:hint="default"/>
      </w:rPr>
    </w:lvl>
    <w:lvl w:ilvl="3" w:tplc="7868AECA" w:tentative="1">
      <w:start w:val="1"/>
      <w:numFmt w:val="bullet"/>
      <w:lvlText w:val="•"/>
      <w:lvlJc w:val="left"/>
      <w:pPr>
        <w:tabs>
          <w:tab w:val="num" w:pos="2880"/>
        </w:tabs>
        <w:ind w:left="2880" w:hanging="360"/>
      </w:pPr>
      <w:rPr>
        <w:rFonts w:ascii="Times New Roman" w:hAnsi="Times New Roman" w:hint="default"/>
      </w:rPr>
    </w:lvl>
    <w:lvl w:ilvl="4" w:tplc="EF9A8652" w:tentative="1">
      <w:start w:val="1"/>
      <w:numFmt w:val="bullet"/>
      <w:lvlText w:val="•"/>
      <w:lvlJc w:val="left"/>
      <w:pPr>
        <w:tabs>
          <w:tab w:val="num" w:pos="3600"/>
        </w:tabs>
        <w:ind w:left="3600" w:hanging="360"/>
      </w:pPr>
      <w:rPr>
        <w:rFonts w:ascii="Times New Roman" w:hAnsi="Times New Roman" w:hint="default"/>
      </w:rPr>
    </w:lvl>
    <w:lvl w:ilvl="5" w:tplc="9F7E292E" w:tentative="1">
      <w:start w:val="1"/>
      <w:numFmt w:val="bullet"/>
      <w:lvlText w:val="•"/>
      <w:lvlJc w:val="left"/>
      <w:pPr>
        <w:tabs>
          <w:tab w:val="num" w:pos="4320"/>
        </w:tabs>
        <w:ind w:left="4320" w:hanging="360"/>
      </w:pPr>
      <w:rPr>
        <w:rFonts w:ascii="Times New Roman" w:hAnsi="Times New Roman" w:hint="default"/>
      </w:rPr>
    </w:lvl>
    <w:lvl w:ilvl="6" w:tplc="1EC48614" w:tentative="1">
      <w:start w:val="1"/>
      <w:numFmt w:val="bullet"/>
      <w:lvlText w:val="•"/>
      <w:lvlJc w:val="left"/>
      <w:pPr>
        <w:tabs>
          <w:tab w:val="num" w:pos="5040"/>
        </w:tabs>
        <w:ind w:left="5040" w:hanging="360"/>
      </w:pPr>
      <w:rPr>
        <w:rFonts w:ascii="Times New Roman" w:hAnsi="Times New Roman" w:hint="default"/>
      </w:rPr>
    </w:lvl>
    <w:lvl w:ilvl="7" w:tplc="2E5254E6" w:tentative="1">
      <w:start w:val="1"/>
      <w:numFmt w:val="bullet"/>
      <w:lvlText w:val="•"/>
      <w:lvlJc w:val="left"/>
      <w:pPr>
        <w:tabs>
          <w:tab w:val="num" w:pos="5760"/>
        </w:tabs>
        <w:ind w:left="5760" w:hanging="360"/>
      </w:pPr>
      <w:rPr>
        <w:rFonts w:ascii="Times New Roman" w:hAnsi="Times New Roman" w:hint="default"/>
      </w:rPr>
    </w:lvl>
    <w:lvl w:ilvl="8" w:tplc="556C7CA2"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F5C4417"/>
    <w:multiLevelType w:val="hybridMultilevel"/>
    <w:tmpl w:val="E89C562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9B3744"/>
    <w:multiLevelType w:val="hybridMultilevel"/>
    <w:tmpl w:val="F970027A"/>
    <w:lvl w:ilvl="0" w:tplc="442463F8">
      <w:start w:val="1"/>
      <w:numFmt w:val="bullet"/>
      <w:lvlText w:val=""/>
      <w:lvlJc w:val="left"/>
      <w:pPr>
        <w:tabs>
          <w:tab w:val="num" w:pos="720"/>
        </w:tabs>
        <w:ind w:left="720" w:hanging="360"/>
      </w:pPr>
      <w:rPr>
        <w:rFonts w:ascii="Wingdings" w:hAnsi="Wingdings" w:hint="default"/>
      </w:rPr>
    </w:lvl>
    <w:lvl w:ilvl="1" w:tplc="AF9463E0">
      <w:start w:val="536"/>
      <w:numFmt w:val="bullet"/>
      <w:lvlText w:val=""/>
      <w:lvlJc w:val="left"/>
      <w:pPr>
        <w:tabs>
          <w:tab w:val="num" w:pos="644"/>
        </w:tabs>
        <w:ind w:left="644" w:hanging="360"/>
      </w:pPr>
      <w:rPr>
        <w:rFonts w:ascii="Wingdings" w:hAnsi="Wingdings" w:hint="default"/>
      </w:rPr>
    </w:lvl>
    <w:lvl w:ilvl="2" w:tplc="0E1EED3A" w:tentative="1">
      <w:start w:val="1"/>
      <w:numFmt w:val="bullet"/>
      <w:lvlText w:val=""/>
      <w:lvlJc w:val="left"/>
      <w:pPr>
        <w:tabs>
          <w:tab w:val="num" w:pos="2160"/>
        </w:tabs>
        <w:ind w:left="2160" w:hanging="360"/>
      </w:pPr>
      <w:rPr>
        <w:rFonts w:ascii="Wingdings" w:hAnsi="Wingdings" w:hint="default"/>
      </w:rPr>
    </w:lvl>
    <w:lvl w:ilvl="3" w:tplc="89FE6F42" w:tentative="1">
      <w:start w:val="1"/>
      <w:numFmt w:val="bullet"/>
      <w:lvlText w:val=""/>
      <w:lvlJc w:val="left"/>
      <w:pPr>
        <w:tabs>
          <w:tab w:val="num" w:pos="2880"/>
        </w:tabs>
        <w:ind w:left="2880" w:hanging="360"/>
      </w:pPr>
      <w:rPr>
        <w:rFonts w:ascii="Wingdings" w:hAnsi="Wingdings" w:hint="default"/>
      </w:rPr>
    </w:lvl>
    <w:lvl w:ilvl="4" w:tplc="99CA4A8C" w:tentative="1">
      <w:start w:val="1"/>
      <w:numFmt w:val="bullet"/>
      <w:lvlText w:val=""/>
      <w:lvlJc w:val="left"/>
      <w:pPr>
        <w:tabs>
          <w:tab w:val="num" w:pos="3600"/>
        </w:tabs>
        <w:ind w:left="3600" w:hanging="360"/>
      </w:pPr>
      <w:rPr>
        <w:rFonts w:ascii="Wingdings" w:hAnsi="Wingdings" w:hint="default"/>
      </w:rPr>
    </w:lvl>
    <w:lvl w:ilvl="5" w:tplc="6450CEEE" w:tentative="1">
      <w:start w:val="1"/>
      <w:numFmt w:val="bullet"/>
      <w:lvlText w:val=""/>
      <w:lvlJc w:val="left"/>
      <w:pPr>
        <w:tabs>
          <w:tab w:val="num" w:pos="4320"/>
        </w:tabs>
        <w:ind w:left="4320" w:hanging="360"/>
      </w:pPr>
      <w:rPr>
        <w:rFonts w:ascii="Wingdings" w:hAnsi="Wingdings" w:hint="default"/>
      </w:rPr>
    </w:lvl>
    <w:lvl w:ilvl="6" w:tplc="30185C6E" w:tentative="1">
      <w:start w:val="1"/>
      <w:numFmt w:val="bullet"/>
      <w:lvlText w:val=""/>
      <w:lvlJc w:val="left"/>
      <w:pPr>
        <w:tabs>
          <w:tab w:val="num" w:pos="5040"/>
        </w:tabs>
        <w:ind w:left="5040" w:hanging="360"/>
      </w:pPr>
      <w:rPr>
        <w:rFonts w:ascii="Wingdings" w:hAnsi="Wingdings" w:hint="default"/>
      </w:rPr>
    </w:lvl>
    <w:lvl w:ilvl="7" w:tplc="438CAE1C" w:tentative="1">
      <w:start w:val="1"/>
      <w:numFmt w:val="bullet"/>
      <w:lvlText w:val=""/>
      <w:lvlJc w:val="left"/>
      <w:pPr>
        <w:tabs>
          <w:tab w:val="num" w:pos="5760"/>
        </w:tabs>
        <w:ind w:left="5760" w:hanging="360"/>
      </w:pPr>
      <w:rPr>
        <w:rFonts w:ascii="Wingdings" w:hAnsi="Wingdings" w:hint="default"/>
      </w:rPr>
    </w:lvl>
    <w:lvl w:ilvl="8" w:tplc="025252F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475F95"/>
    <w:multiLevelType w:val="hybridMultilevel"/>
    <w:tmpl w:val="392225F2"/>
    <w:lvl w:ilvl="0" w:tplc="3C760824">
      <w:start w:val="1"/>
      <w:numFmt w:val="bullet"/>
      <w:lvlText w:val="o"/>
      <w:lvlJc w:val="left"/>
      <w:pPr>
        <w:tabs>
          <w:tab w:val="num" w:pos="720"/>
        </w:tabs>
        <w:ind w:left="720" w:hanging="360"/>
      </w:pPr>
      <w:rPr>
        <w:rFonts w:ascii="Courier New" w:hAnsi="Courier New" w:hint="default"/>
      </w:rPr>
    </w:lvl>
    <w:lvl w:ilvl="1" w:tplc="C8449732" w:tentative="1">
      <w:start w:val="1"/>
      <w:numFmt w:val="bullet"/>
      <w:lvlText w:val="o"/>
      <w:lvlJc w:val="left"/>
      <w:pPr>
        <w:tabs>
          <w:tab w:val="num" w:pos="1440"/>
        </w:tabs>
        <w:ind w:left="1440" w:hanging="360"/>
      </w:pPr>
      <w:rPr>
        <w:rFonts w:ascii="Courier New" w:hAnsi="Courier New" w:hint="default"/>
      </w:rPr>
    </w:lvl>
    <w:lvl w:ilvl="2" w:tplc="E132E1EA" w:tentative="1">
      <w:start w:val="1"/>
      <w:numFmt w:val="bullet"/>
      <w:lvlText w:val="o"/>
      <w:lvlJc w:val="left"/>
      <w:pPr>
        <w:tabs>
          <w:tab w:val="num" w:pos="2160"/>
        </w:tabs>
        <w:ind w:left="2160" w:hanging="360"/>
      </w:pPr>
      <w:rPr>
        <w:rFonts w:ascii="Courier New" w:hAnsi="Courier New" w:hint="default"/>
      </w:rPr>
    </w:lvl>
    <w:lvl w:ilvl="3" w:tplc="8F681D12" w:tentative="1">
      <w:start w:val="1"/>
      <w:numFmt w:val="bullet"/>
      <w:lvlText w:val="o"/>
      <w:lvlJc w:val="left"/>
      <w:pPr>
        <w:tabs>
          <w:tab w:val="num" w:pos="2880"/>
        </w:tabs>
        <w:ind w:left="2880" w:hanging="360"/>
      </w:pPr>
      <w:rPr>
        <w:rFonts w:ascii="Courier New" w:hAnsi="Courier New" w:hint="default"/>
      </w:rPr>
    </w:lvl>
    <w:lvl w:ilvl="4" w:tplc="BE30AA3E" w:tentative="1">
      <w:start w:val="1"/>
      <w:numFmt w:val="bullet"/>
      <w:lvlText w:val="o"/>
      <w:lvlJc w:val="left"/>
      <w:pPr>
        <w:tabs>
          <w:tab w:val="num" w:pos="3600"/>
        </w:tabs>
        <w:ind w:left="3600" w:hanging="360"/>
      </w:pPr>
      <w:rPr>
        <w:rFonts w:ascii="Courier New" w:hAnsi="Courier New" w:hint="default"/>
      </w:rPr>
    </w:lvl>
    <w:lvl w:ilvl="5" w:tplc="94B8DC26" w:tentative="1">
      <w:start w:val="1"/>
      <w:numFmt w:val="bullet"/>
      <w:lvlText w:val="o"/>
      <w:lvlJc w:val="left"/>
      <w:pPr>
        <w:tabs>
          <w:tab w:val="num" w:pos="4320"/>
        </w:tabs>
        <w:ind w:left="4320" w:hanging="360"/>
      </w:pPr>
      <w:rPr>
        <w:rFonts w:ascii="Courier New" w:hAnsi="Courier New" w:hint="default"/>
      </w:rPr>
    </w:lvl>
    <w:lvl w:ilvl="6" w:tplc="1C94D01C" w:tentative="1">
      <w:start w:val="1"/>
      <w:numFmt w:val="bullet"/>
      <w:lvlText w:val="o"/>
      <w:lvlJc w:val="left"/>
      <w:pPr>
        <w:tabs>
          <w:tab w:val="num" w:pos="5040"/>
        </w:tabs>
        <w:ind w:left="5040" w:hanging="360"/>
      </w:pPr>
      <w:rPr>
        <w:rFonts w:ascii="Courier New" w:hAnsi="Courier New" w:hint="default"/>
      </w:rPr>
    </w:lvl>
    <w:lvl w:ilvl="7" w:tplc="71CE5CF6" w:tentative="1">
      <w:start w:val="1"/>
      <w:numFmt w:val="bullet"/>
      <w:lvlText w:val="o"/>
      <w:lvlJc w:val="left"/>
      <w:pPr>
        <w:tabs>
          <w:tab w:val="num" w:pos="5760"/>
        </w:tabs>
        <w:ind w:left="5760" w:hanging="360"/>
      </w:pPr>
      <w:rPr>
        <w:rFonts w:ascii="Courier New" w:hAnsi="Courier New" w:hint="default"/>
      </w:rPr>
    </w:lvl>
    <w:lvl w:ilvl="8" w:tplc="D214E7AE" w:tentative="1">
      <w:start w:val="1"/>
      <w:numFmt w:val="bullet"/>
      <w:lvlText w:val="o"/>
      <w:lvlJc w:val="left"/>
      <w:pPr>
        <w:tabs>
          <w:tab w:val="num" w:pos="6480"/>
        </w:tabs>
        <w:ind w:left="6480" w:hanging="360"/>
      </w:pPr>
      <w:rPr>
        <w:rFonts w:ascii="Courier New" w:hAnsi="Courier New" w:hint="default"/>
      </w:rPr>
    </w:lvl>
  </w:abstractNum>
  <w:abstractNum w:abstractNumId="12" w15:restartNumberingAfterBreak="0">
    <w:nsid w:val="225B23E8"/>
    <w:multiLevelType w:val="hybridMultilevel"/>
    <w:tmpl w:val="8C506BA0"/>
    <w:lvl w:ilvl="0" w:tplc="0407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DB2A1C"/>
    <w:multiLevelType w:val="hybridMultilevel"/>
    <w:tmpl w:val="64462980"/>
    <w:lvl w:ilvl="0" w:tplc="687CB304">
      <w:start w:val="1"/>
      <w:numFmt w:val="bullet"/>
      <w:lvlText w:val="•"/>
      <w:lvlJc w:val="left"/>
      <w:pPr>
        <w:tabs>
          <w:tab w:val="num" w:pos="720"/>
        </w:tabs>
        <w:ind w:left="720" w:hanging="360"/>
      </w:pPr>
      <w:rPr>
        <w:rFonts w:ascii="Times New Roman" w:hAnsi="Times New Roman" w:hint="default"/>
      </w:rPr>
    </w:lvl>
    <w:lvl w:ilvl="1" w:tplc="393E7D30" w:tentative="1">
      <w:start w:val="1"/>
      <w:numFmt w:val="bullet"/>
      <w:lvlText w:val="•"/>
      <w:lvlJc w:val="left"/>
      <w:pPr>
        <w:tabs>
          <w:tab w:val="num" w:pos="1440"/>
        </w:tabs>
        <w:ind w:left="1440" w:hanging="360"/>
      </w:pPr>
      <w:rPr>
        <w:rFonts w:ascii="Times New Roman" w:hAnsi="Times New Roman" w:hint="default"/>
      </w:rPr>
    </w:lvl>
    <w:lvl w:ilvl="2" w:tplc="2EE8FCEE" w:tentative="1">
      <w:start w:val="1"/>
      <w:numFmt w:val="bullet"/>
      <w:lvlText w:val="•"/>
      <w:lvlJc w:val="left"/>
      <w:pPr>
        <w:tabs>
          <w:tab w:val="num" w:pos="2160"/>
        </w:tabs>
        <w:ind w:left="2160" w:hanging="360"/>
      </w:pPr>
      <w:rPr>
        <w:rFonts w:ascii="Times New Roman" w:hAnsi="Times New Roman" w:hint="default"/>
      </w:rPr>
    </w:lvl>
    <w:lvl w:ilvl="3" w:tplc="D39EF366" w:tentative="1">
      <w:start w:val="1"/>
      <w:numFmt w:val="bullet"/>
      <w:lvlText w:val="•"/>
      <w:lvlJc w:val="left"/>
      <w:pPr>
        <w:tabs>
          <w:tab w:val="num" w:pos="2880"/>
        </w:tabs>
        <w:ind w:left="2880" w:hanging="360"/>
      </w:pPr>
      <w:rPr>
        <w:rFonts w:ascii="Times New Roman" w:hAnsi="Times New Roman" w:hint="default"/>
      </w:rPr>
    </w:lvl>
    <w:lvl w:ilvl="4" w:tplc="1E504E24" w:tentative="1">
      <w:start w:val="1"/>
      <w:numFmt w:val="bullet"/>
      <w:lvlText w:val="•"/>
      <w:lvlJc w:val="left"/>
      <w:pPr>
        <w:tabs>
          <w:tab w:val="num" w:pos="3600"/>
        </w:tabs>
        <w:ind w:left="3600" w:hanging="360"/>
      </w:pPr>
      <w:rPr>
        <w:rFonts w:ascii="Times New Roman" w:hAnsi="Times New Roman" w:hint="default"/>
      </w:rPr>
    </w:lvl>
    <w:lvl w:ilvl="5" w:tplc="375E855C" w:tentative="1">
      <w:start w:val="1"/>
      <w:numFmt w:val="bullet"/>
      <w:lvlText w:val="•"/>
      <w:lvlJc w:val="left"/>
      <w:pPr>
        <w:tabs>
          <w:tab w:val="num" w:pos="4320"/>
        </w:tabs>
        <w:ind w:left="4320" w:hanging="360"/>
      </w:pPr>
      <w:rPr>
        <w:rFonts w:ascii="Times New Roman" w:hAnsi="Times New Roman" w:hint="default"/>
      </w:rPr>
    </w:lvl>
    <w:lvl w:ilvl="6" w:tplc="B0508686" w:tentative="1">
      <w:start w:val="1"/>
      <w:numFmt w:val="bullet"/>
      <w:lvlText w:val="•"/>
      <w:lvlJc w:val="left"/>
      <w:pPr>
        <w:tabs>
          <w:tab w:val="num" w:pos="5040"/>
        </w:tabs>
        <w:ind w:left="5040" w:hanging="360"/>
      </w:pPr>
      <w:rPr>
        <w:rFonts w:ascii="Times New Roman" w:hAnsi="Times New Roman" w:hint="default"/>
      </w:rPr>
    </w:lvl>
    <w:lvl w:ilvl="7" w:tplc="4B2E973E" w:tentative="1">
      <w:start w:val="1"/>
      <w:numFmt w:val="bullet"/>
      <w:lvlText w:val="•"/>
      <w:lvlJc w:val="left"/>
      <w:pPr>
        <w:tabs>
          <w:tab w:val="num" w:pos="5760"/>
        </w:tabs>
        <w:ind w:left="5760" w:hanging="360"/>
      </w:pPr>
      <w:rPr>
        <w:rFonts w:ascii="Times New Roman" w:hAnsi="Times New Roman" w:hint="default"/>
      </w:rPr>
    </w:lvl>
    <w:lvl w:ilvl="8" w:tplc="AAE488D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51A0AA2"/>
    <w:multiLevelType w:val="hybridMultilevel"/>
    <w:tmpl w:val="31BC73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52002A"/>
    <w:multiLevelType w:val="hybridMultilevel"/>
    <w:tmpl w:val="0A86FDC2"/>
    <w:lvl w:ilvl="0" w:tplc="A9F00ED8">
      <w:start w:val="1"/>
      <w:numFmt w:val="bullet"/>
      <w:lvlText w:val="•"/>
      <w:lvlJc w:val="left"/>
      <w:pPr>
        <w:tabs>
          <w:tab w:val="num" w:pos="720"/>
        </w:tabs>
        <w:ind w:left="720" w:hanging="360"/>
      </w:pPr>
      <w:rPr>
        <w:rFonts w:ascii="Times New Roman" w:hAnsi="Times New Roman" w:hint="default"/>
      </w:rPr>
    </w:lvl>
    <w:lvl w:ilvl="1" w:tplc="CE123350" w:tentative="1">
      <w:start w:val="1"/>
      <w:numFmt w:val="bullet"/>
      <w:lvlText w:val="•"/>
      <w:lvlJc w:val="left"/>
      <w:pPr>
        <w:tabs>
          <w:tab w:val="num" w:pos="1440"/>
        </w:tabs>
        <w:ind w:left="1440" w:hanging="360"/>
      </w:pPr>
      <w:rPr>
        <w:rFonts w:ascii="Times New Roman" w:hAnsi="Times New Roman" w:hint="default"/>
      </w:rPr>
    </w:lvl>
    <w:lvl w:ilvl="2" w:tplc="02503804" w:tentative="1">
      <w:start w:val="1"/>
      <w:numFmt w:val="bullet"/>
      <w:lvlText w:val="•"/>
      <w:lvlJc w:val="left"/>
      <w:pPr>
        <w:tabs>
          <w:tab w:val="num" w:pos="2160"/>
        </w:tabs>
        <w:ind w:left="2160" w:hanging="360"/>
      </w:pPr>
      <w:rPr>
        <w:rFonts w:ascii="Times New Roman" w:hAnsi="Times New Roman" w:hint="default"/>
      </w:rPr>
    </w:lvl>
    <w:lvl w:ilvl="3" w:tplc="734A58E0" w:tentative="1">
      <w:start w:val="1"/>
      <w:numFmt w:val="bullet"/>
      <w:lvlText w:val="•"/>
      <w:lvlJc w:val="left"/>
      <w:pPr>
        <w:tabs>
          <w:tab w:val="num" w:pos="2880"/>
        </w:tabs>
        <w:ind w:left="2880" w:hanging="360"/>
      </w:pPr>
      <w:rPr>
        <w:rFonts w:ascii="Times New Roman" w:hAnsi="Times New Roman" w:hint="default"/>
      </w:rPr>
    </w:lvl>
    <w:lvl w:ilvl="4" w:tplc="F3FA60AE" w:tentative="1">
      <w:start w:val="1"/>
      <w:numFmt w:val="bullet"/>
      <w:lvlText w:val="•"/>
      <w:lvlJc w:val="left"/>
      <w:pPr>
        <w:tabs>
          <w:tab w:val="num" w:pos="3600"/>
        </w:tabs>
        <w:ind w:left="3600" w:hanging="360"/>
      </w:pPr>
      <w:rPr>
        <w:rFonts w:ascii="Times New Roman" w:hAnsi="Times New Roman" w:hint="default"/>
      </w:rPr>
    </w:lvl>
    <w:lvl w:ilvl="5" w:tplc="7DE8A6D6" w:tentative="1">
      <w:start w:val="1"/>
      <w:numFmt w:val="bullet"/>
      <w:lvlText w:val="•"/>
      <w:lvlJc w:val="left"/>
      <w:pPr>
        <w:tabs>
          <w:tab w:val="num" w:pos="4320"/>
        </w:tabs>
        <w:ind w:left="4320" w:hanging="360"/>
      </w:pPr>
      <w:rPr>
        <w:rFonts w:ascii="Times New Roman" w:hAnsi="Times New Roman" w:hint="default"/>
      </w:rPr>
    </w:lvl>
    <w:lvl w:ilvl="6" w:tplc="F7200DBA" w:tentative="1">
      <w:start w:val="1"/>
      <w:numFmt w:val="bullet"/>
      <w:lvlText w:val="•"/>
      <w:lvlJc w:val="left"/>
      <w:pPr>
        <w:tabs>
          <w:tab w:val="num" w:pos="5040"/>
        </w:tabs>
        <w:ind w:left="5040" w:hanging="360"/>
      </w:pPr>
      <w:rPr>
        <w:rFonts w:ascii="Times New Roman" w:hAnsi="Times New Roman" w:hint="default"/>
      </w:rPr>
    </w:lvl>
    <w:lvl w:ilvl="7" w:tplc="0424556A" w:tentative="1">
      <w:start w:val="1"/>
      <w:numFmt w:val="bullet"/>
      <w:lvlText w:val="•"/>
      <w:lvlJc w:val="left"/>
      <w:pPr>
        <w:tabs>
          <w:tab w:val="num" w:pos="5760"/>
        </w:tabs>
        <w:ind w:left="5760" w:hanging="360"/>
      </w:pPr>
      <w:rPr>
        <w:rFonts w:ascii="Times New Roman" w:hAnsi="Times New Roman" w:hint="default"/>
      </w:rPr>
    </w:lvl>
    <w:lvl w:ilvl="8" w:tplc="4BC4F63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28CD7C0E"/>
    <w:multiLevelType w:val="hybridMultilevel"/>
    <w:tmpl w:val="09F42C7A"/>
    <w:lvl w:ilvl="0" w:tplc="905C9852">
      <w:start w:val="1"/>
      <w:numFmt w:val="bullet"/>
      <w:lvlText w:val="•"/>
      <w:lvlJc w:val="left"/>
      <w:pPr>
        <w:tabs>
          <w:tab w:val="num" w:pos="720"/>
        </w:tabs>
        <w:ind w:left="720" w:hanging="360"/>
      </w:pPr>
      <w:rPr>
        <w:rFonts w:ascii="Times New Roman" w:hAnsi="Times New Roman" w:hint="default"/>
      </w:rPr>
    </w:lvl>
    <w:lvl w:ilvl="1" w:tplc="F1D62068" w:tentative="1">
      <w:start w:val="1"/>
      <w:numFmt w:val="bullet"/>
      <w:lvlText w:val="•"/>
      <w:lvlJc w:val="left"/>
      <w:pPr>
        <w:tabs>
          <w:tab w:val="num" w:pos="1440"/>
        </w:tabs>
        <w:ind w:left="1440" w:hanging="360"/>
      </w:pPr>
      <w:rPr>
        <w:rFonts w:ascii="Times New Roman" w:hAnsi="Times New Roman" w:hint="default"/>
      </w:rPr>
    </w:lvl>
    <w:lvl w:ilvl="2" w:tplc="85408ECA" w:tentative="1">
      <w:start w:val="1"/>
      <w:numFmt w:val="bullet"/>
      <w:lvlText w:val="•"/>
      <w:lvlJc w:val="left"/>
      <w:pPr>
        <w:tabs>
          <w:tab w:val="num" w:pos="2160"/>
        </w:tabs>
        <w:ind w:left="2160" w:hanging="360"/>
      </w:pPr>
      <w:rPr>
        <w:rFonts w:ascii="Times New Roman" w:hAnsi="Times New Roman" w:hint="default"/>
      </w:rPr>
    </w:lvl>
    <w:lvl w:ilvl="3" w:tplc="869A379E" w:tentative="1">
      <w:start w:val="1"/>
      <w:numFmt w:val="bullet"/>
      <w:lvlText w:val="•"/>
      <w:lvlJc w:val="left"/>
      <w:pPr>
        <w:tabs>
          <w:tab w:val="num" w:pos="2880"/>
        </w:tabs>
        <w:ind w:left="2880" w:hanging="360"/>
      </w:pPr>
      <w:rPr>
        <w:rFonts w:ascii="Times New Roman" w:hAnsi="Times New Roman" w:hint="default"/>
      </w:rPr>
    </w:lvl>
    <w:lvl w:ilvl="4" w:tplc="F482E0DA" w:tentative="1">
      <w:start w:val="1"/>
      <w:numFmt w:val="bullet"/>
      <w:lvlText w:val="•"/>
      <w:lvlJc w:val="left"/>
      <w:pPr>
        <w:tabs>
          <w:tab w:val="num" w:pos="3600"/>
        </w:tabs>
        <w:ind w:left="3600" w:hanging="360"/>
      </w:pPr>
      <w:rPr>
        <w:rFonts w:ascii="Times New Roman" w:hAnsi="Times New Roman" w:hint="default"/>
      </w:rPr>
    </w:lvl>
    <w:lvl w:ilvl="5" w:tplc="BBAE932C" w:tentative="1">
      <w:start w:val="1"/>
      <w:numFmt w:val="bullet"/>
      <w:lvlText w:val="•"/>
      <w:lvlJc w:val="left"/>
      <w:pPr>
        <w:tabs>
          <w:tab w:val="num" w:pos="4320"/>
        </w:tabs>
        <w:ind w:left="4320" w:hanging="360"/>
      </w:pPr>
      <w:rPr>
        <w:rFonts w:ascii="Times New Roman" w:hAnsi="Times New Roman" w:hint="default"/>
      </w:rPr>
    </w:lvl>
    <w:lvl w:ilvl="6" w:tplc="767C0E1E" w:tentative="1">
      <w:start w:val="1"/>
      <w:numFmt w:val="bullet"/>
      <w:lvlText w:val="•"/>
      <w:lvlJc w:val="left"/>
      <w:pPr>
        <w:tabs>
          <w:tab w:val="num" w:pos="5040"/>
        </w:tabs>
        <w:ind w:left="5040" w:hanging="360"/>
      </w:pPr>
      <w:rPr>
        <w:rFonts w:ascii="Times New Roman" w:hAnsi="Times New Roman" w:hint="default"/>
      </w:rPr>
    </w:lvl>
    <w:lvl w:ilvl="7" w:tplc="D73E278C" w:tentative="1">
      <w:start w:val="1"/>
      <w:numFmt w:val="bullet"/>
      <w:lvlText w:val="•"/>
      <w:lvlJc w:val="left"/>
      <w:pPr>
        <w:tabs>
          <w:tab w:val="num" w:pos="5760"/>
        </w:tabs>
        <w:ind w:left="5760" w:hanging="360"/>
      </w:pPr>
      <w:rPr>
        <w:rFonts w:ascii="Times New Roman" w:hAnsi="Times New Roman" w:hint="default"/>
      </w:rPr>
    </w:lvl>
    <w:lvl w:ilvl="8" w:tplc="9216CAF4"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09B72DA"/>
    <w:multiLevelType w:val="hybridMultilevel"/>
    <w:tmpl w:val="AD82024C"/>
    <w:lvl w:ilvl="0" w:tplc="9146B472">
      <w:start w:val="1"/>
      <w:numFmt w:val="bullet"/>
      <w:lvlText w:val="•"/>
      <w:lvlJc w:val="left"/>
      <w:pPr>
        <w:tabs>
          <w:tab w:val="num" w:pos="720"/>
        </w:tabs>
        <w:ind w:left="720" w:hanging="360"/>
      </w:pPr>
      <w:rPr>
        <w:rFonts w:ascii="Times New Roman" w:hAnsi="Times New Roman" w:hint="default"/>
      </w:rPr>
    </w:lvl>
    <w:lvl w:ilvl="1" w:tplc="E996C3B8" w:tentative="1">
      <w:start w:val="1"/>
      <w:numFmt w:val="bullet"/>
      <w:lvlText w:val="•"/>
      <w:lvlJc w:val="left"/>
      <w:pPr>
        <w:tabs>
          <w:tab w:val="num" w:pos="1440"/>
        </w:tabs>
        <w:ind w:left="1440" w:hanging="360"/>
      </w:pPr>
      <w:rPr>
        <w:rFonts w:ascii="Times New Roman" w:hAnsi="Times New Roman" w:hint="default"/>
      </w:rPr>
    </w:lvl>
    <w:lvl w:ilvl="2" w:tplc="049E982E" w:tentative="1">
      <w:start w:val="1"/>
      <w:numFmt w:val="bullet"/>
      <w:lvlText w:val="•"/>
      <w:lvlJc w:val="left"/>
      <w:pPr>
        <w:tabs>
          <w:tab w:val="num" w:pos="2160"/>
        </w:tabs>
        <w:ind w:left="2160" w:hanging="360"/>
      </w:pPr>
      <w:rPr>
        <w:rFonts w:ascii="Times New Roman" w:hAnsi="Times New Roman" w:hint="default"/>
      </w:rPr>
    </w:lvl>
    <w:lvl w:ilvl="3" w:tplc="B156A742" w:tentative="1">
      <w:start w:val="1"/>
      <w:numFmt w:val="bullet"/>
      <w:lvlText w:val="•"/>
      <w:lvlJc w:val="left"/>
      <w:pPr>
        <w:tabs>
          <w:tab w:val="num" w:pos="2880"/>
        </w:tabs>
        <w:ind w:left="2880" w:hanging="360"/>
      </w:pPr>
      <w:rPr>
        <w:rFonts w:ascii="Times New Roman" w:hAnsi="Times New Roman" w:hint="default"/>
      </w:rPr>
    </w:lvl>
    <w:lvl w:ilvl="4" w:tplc="3266FE30" w:tentative="1">
      <w:start w:val="1"/>
      <w:numFmt w:val="bullet"/>
      <w:lvlText w:val="•"/>
      <w:lvlJc w:val="left"/>
      <w:pPr>
        <w:tabs>
          <w:tab w:val="num" w:pos="3600"/>
        </w:tabs>
        <w:ind w:left="3600" w:hanging="360"/>
      </w:pPr>
      <w:rPr>
        <w:rFonts w:ascii="Times New Roman" w:hAnsi="Times New Roman" w:hint="default"/>
      </w:rPr>
    </w:lvl>
    <w:lvl w:ilvl="5" w:tplc="31AE5BE8" w:tentative="1">
      <w:start w:val="1"/>
      <w:numFmt w:val="bullet"/>
      <w:lvlText w:val="•"/>
      <w:lvlJc w:val="left"/>
      <w:pPr>
        <w:tabs>
          <w:tab w:val="num" w:pos="4320"/>
        </w:tabs>
        <w:ind w:left="4320" w:hanging="360"/>
      </w:pPr>
      <w:rPr>
        <w:rFonts w:ascii="Times New Roman" w:hAnsi="Times New Roman" w:hint="default"/>
      </w:rPr>
    </w:lvl>
    <w:lvl w:ilvl="6" w:tplc="647A2A70" w:tentative="1">
      <w:start w:val="1"/>
      <w:numFmt w:val="bullet"/>
      <w:lvlText w:val="•"/>
      <w:lvlJc w:val="left"/>
      <w:pPr>
        <w:tabs>
          <w:tab w:val="num" w:pos="5040"/>
        </w:tabs>
        <w:ind w:left="5040" w:hanging="360"/>
      </w:pPr>
      <w:rPr>
        <w:rFonts w:ascii="Times New Roman" w:hAnsi="Times New Roman" w:hint="default"/>
      </w:rPr>
    </w:lvl>
    <w:lvl w:ilvl="7" w:tplc="8604F008" w:tentative="1">
      <w:start w:val="1"/>
      <w:numFmt w:val="bullet"/>
      <w:lvlText w:val="•"/>
      <w:lvlJc w:val="left"/>
      <w:pPr>
        <w:tabs>
          <w:tab w:val="num" w:pos="5760"/>
        </w:tabs>
        <w:ind w:left="5760" w:hanging="360"/>
      </w:pPr>
      <w:rPr>
        <w:rFonts w:ascii="Times New Roman" w:hAnsi="Times New Roman" w:hint="default"/>
      </w:rPr>
    </w:lvl>
    <w:lvl w:ilvl="8" w:tplc="EEC6EBA2"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1694288"/>
    <w:multiLevelType w:val="hybridMultilevel"/>
    <w:tmpl w:val="30885EBE"/>
    <w:lvl w:ilvl="0" w:tplc="F4A61F48">
      <w:start w:val="1"/>
      <w:numFmt w:val="decimal"/>
      <w:lvlText w:val="(%1)"/>
      <w:lvlJc w:val="left"/>
      <w:pPr>
        <w:tabs>
          <w:tab w:val="num" w:pos="720"/>
        </w:tabs>
        <w:ind w:left="720" w:hanging="360"/>
      </w:pPr>
    </w:lvl>
    <w:lvl w:ilvl="1" w:tplc="8C52D23C" w:tentative="1">
      <w:start w:val="1"/>
      <w:numFmt w:val="decimal"/>
      <w:lvlText w:val="(%2)"/>
      <w:lvlJc w:val="left"/>
      <w:pPr>
        <w:tabs>
          <w:tab w:val="num" w:pos="1440"/>
        </w:tabs>
        <w:ind w:left="1440" w:hanging="360"/>
      </w:pPr>
    </w:lvl>
    <w:lvl w:ilvl="2" w:tplc="D95E9864" w:tentative="1">
      <w:start w:val="1"/>
      <w:numFmt w:val="decimal"/>
      <w:lvlText w:val="(%3)"/>
      <w:lvlJc w:val="left"/>
      <w:pPr>
        <w:tabs>
          <w:tab w:val="num" w:pos="2160"/>
        </w:tabs>
        <w:ind w:left="2160" w:hanging="360"/>
      </w:pPr>
    </w:lvl>
    <w:lvl w:ilvl="3" w:tplc="DBECA98E" w:tentative="1">
      <w:start w:val="1"/>
      <w:numFmt w:val="decimal"/>
      <w:lvlText w:val="(%4)"/>
      <w:lvlJc w:val="left"/>
      <w:pPr>
        <w:tabs>
          <w:tab w:val="num" w:pos="2880"/>
        </w:tabs>
        <w:ind w:left="2880" w:hanging="360"/>
      </w:pPr>
    </w:lvl>
    <w:lvl w:ilvl="4" w:tplc="4648C918" w:tentative="1">
      <w:start w:val="1"/>
      <w:numFmt w:val="decimal"/>
      <w:lvlText w:val="(%5)"/>
      <w:lvlJc w:val="left"/>
      <w:pPr>
        <w:tabs>
          <w:tab w:val="num" w:pos="3600"/>
        </w:tabs>
        <w:ind w:left="3600" w:hanging="360"/>
      </w:pPr>
    </w:lvl>
    <w:lvl w:ilvl="5" w:tplc="4D1EC9BE" w:tentative="1">
      <w:start w:val="1"/>
      <w:numFmt w:val="decimal"/>
      <w:lvlText w:val="(%6)"/>
      <w:lvlJc w:val="left"/>
      <w:pPr>
        <w:tabs>
          <w:tab w:val="num" w:pos="4320"/>
        </w:tabs>
        <w:ind w:left="4320" w:hanging="360"/>
      </w:pPr>
    </w:lvl>
    <w:lvl w:ilvl="6" w:tplc="FBE2ABDA" w:tentative="1">
      <w:start w:val="1"/>
      <w:numFmt w:val="decimal"/>
      <w:lvlText w:val="(%7)"/>
      <w:lvlJc w:val="left"/>
      <w:pPr>
        <w:tabs>
          <w:tab w:val="num" w:pos="5040"/>
        </w:tabs>
        <w:ind w:left="5040" w:hanging="360"/>
      </w:pPr>
    </w:lvl>
    <w:lvl w:ilvl="7" w:tplc="72BCEF64" w:tentative="1">
      <w:start w:val="1"/>
      <w:numFmt w:val="decimal"/>
      <w:lvlText w:val="(%8)"/>
      <w:lvlJc w:val="left"/>
      <w:pPr>
        <w:tabs>
          <w:tab w:val="num" w:pos="5760"/>
        </w:tabs>
        <w:ind w:left="5760" w:hanging="360"/>
      </w:pPr>
    </w:lvl>
    <w:lvl w:ilvl="8" w:tplc="878EC82C" w:tentative="1">
      <w:start w:val="1"/>
      <w:numFmt w:val="decimal"/>
      <w:lvlText w:val="(%9)"/>
      <w:lvlJc w:val="left"/>
      <w:pPr>
        <w:tabs>
          <w:tab w:val="num" w:pos="6480"/>
        </w:tabs>
        <w:ind w:left="6480" w:hanging="360"/>
      </w:pPr>
    </w:lvl>
  </w:abstractNum>
  <w:abstractNum w:abstractNumId="19" w15:restartNumberingAfterBreak="0">
    <w:nsid w:val="35C6241F"/>
    <w:multiLevelType w:val="hybridMultilevel"/>
    <w:tmpl w:val="C22A6BFA"/>
    <w:lvl w:ilvl="0" w:tplc="D2F0C748">
      <w:start w:val="1"/>
      <w:numFmt w:val="bullet"/>
      <w:lvlText w:val="•"/>
      <w:lvlJc w:val="left"/>
      <w:pPr>
        <w:tabs>
          <w:tab w:val="num" w:pos="720"/>
        </w:tabs>
        <w:ind w:left="720" w:hanging="360"/>
      </w:pPr>
      <w:rPr>
        <w:rFonts w:ascii="Times New Roman" w:hAnsi="Times New Roman" w:hint="default"/>
      </w:rPr>
    </w:lvl>
    <w:lvl w:ilvl="1" w:tplc="B5F60DBC" w:tentative="1">
      <w:start w:val="1"/>
      <w:numFmt w:val="bullet"/>
      <w:lvlText w:val="•"/>
      <w:lvlJc w:val="left"/>
      <w:pPr>
        <w:tabs>
          <w:tab w:val="num" w:pos="1440"/>
        </w:tabs>
        <w:ind w:left="1440" w:hanging="360"/>
      </w:pPr>
      <w:rPr>
        <w:rFonts w:ascii="Times New Roman" w:hAnsi="Times New Roman" w:hint="default"/>
      </w:rPr>
    </w:lvl>
    <w:lvl w:ilvl="2" w:tplc="32D8D4CA" w:tentative="1">
      <w:start w:val="1"/>
      <w:numFmt w:val="bullet"/>
      <w:lvlText w:val="•"/>
      <w:lvlJc w:val="left"/>
      <w:pPr>
        <w:tabs>
          <w:tab w:val="num" w:pos="2160"/>
        </w:tabs>
        <w:ind w:left="2160" w:hanging="360"/>
      </w:pPr>
      <w:rPr>
        <w:rFonts w:ascii="Times New Roman" w:hAnsi="Times New Roman" w:hint="default"/>
      </w:rPr>
    </w:lvl>
    <w:lvl w:ilvl="3" w:tplc="07BC05BA" w:tentative="1">
      <w:start w:val="1"/>
      <w:numFmt w:val="bullet"/>
      <w:lvlText w:val="•"/>
      <w:lvlJc w:val="left"/>
      <w:pPr>
        <w:tabs>
          <w:tab w:val="num" w:pos="2880"/>
        </w:tabs>
        <w:ind w:left="2880" w:hanging="360"/>
      </w:pPr>
      <w:rPr>
        <w:rFonts w:ascii="Times New Roman" w:hAnsi="Times New Roman" w:hint="default"/>
      </w:rPr>
    </w:lvl>
    <w:lvl w:ilvl="4" w:tplc="26840002" w:tentative="1">
      <w:start w:val="1"/>
      <w:numFmt w:val="bullet"/>
      <w:lvlText w:val="•"/>
      <w:lvlJc w:val="left"/>
      <w:pPr>
        <w:tabs>
          <w:tab w:val="num" w:pos="3600"/>
        </w:tabs>
        <w:ind w:left="3600" w:hanging="360"/>
      </w:pPr>
      <w:rPr>
        <w:rFonts w:ascii="Times New Roman" w:hAnsi="Times New Roman" w:hint="default"/>
      </w:rPr>
    </w:lvl>
    <w:lvl w:ilvl="5" w:tplc="A810F056" w:tentative="1">
      <w:start w:val="1"/>
      <w:numFmt w:val="bullet"/>
      <w:lvlText w:val="•"/>
      <w:lvlJc w:val="left"/>
      <w:pPr>
        <w:tabs>
          <w:tab w:val="num" w:pos="4320"/>
        </w:tabs>
        <w:ind w:left="4320" w:hanging="360"/>
      </w:pPr>
      <w:rPr>
        <w:rFonts w:ascii="Times New Roman" w:hAnsi="Times New Roman" w:hint="default"/>
      </w:rPr>
    </w:lvl>
    <w:lvl w:ilvl="6" w:tplc="99E44602" w:tentative="1">
      <w:start w:val="1"/>
      <w:numFmt w:val="bullet"/>
      <w:lvlText w:val="•"/>
      <w:lvlJc w:val="left"/>
      <w:pPr>
        <w:tabs>
          <w:tab w:val="num" w:pos="5040"/>
        </w:tabs>
        <w:ind w:left="5040" w:hanging="360"/>
      </w:pPr>
      <w:rPr>
        <w:rFonts w:ascii="Times New Roman" w:hAnsi="Times New Roman" w:hint="default"/>
      </w:rPr>
    </w:lvl>
    <w:lvl w:ilvl="7" w:tplc="2496110A" w:tentative="1">
      <w:start w:val="1"/>
      <w:numFmt w:val="bullet"/>
      <w:lvlText w:val="•"/>
      <w:lvlJc w:val="left"/>
      <w:pPr>
        <w:tabs>
          <w:tab w:val="num" w:pos="5760"/>
        </w:tabs>
        <w:ind w:left="5760" w:hanging="360"/>
      </w:pPr>
      <w:rPr>
        <w:rFonts w:ascii="Times New Roman" w:hAnsi="Times New Roman" w:hint="default"/>
      </w:rPr>
    </w:lvl>
    <w:lvl w:ilvl="8" w:tplc="200AAB9E"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6517ADC"/>
    <w:multiLevelType w:val="hybridMultilevel"/>
    <w:tmpl w:val="2990FF98"/>
    <w:lvl w:ilvl="0" w:tplc="C9DCB5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FC4ECB"/>
    <w:multiLevelType w:val="hybridMultilevel"/>
    <w:tmpl w:val="15B641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A82995"/>
    <w:multiLevelType w:val="hybridMultilevel"/>
    <w:tmpl w:val="043E1638"/>
    <w:lvl w:ilvl="0" w:tplc="A5F649D0">
      <w:start w:val="1"/>
      <w:numFmt w:val="decimal"/>
      <w:lvlText w:val="(%1)"/>
      <w:lvlJc w:val="left"/>
      <w:pPr>
        <w:tabs>
          <w:tab w:val="num" w:pos="720"/>
        </w:tabs>
        <w:ind w:left="720" w:hanging="360"/>
      </w:pPr>
    </w:lvl>
    <w:lvl w:ilvl="1" w:tplc="1A20B9A2" w:tentative="1">
      <w:start w:val="1"/>
      <w:numFmt w:val="decimal"/>
      <w:lvlText w:val="(%2)"/>
      <w:lvlJc w:val="left"/>
      <w:pPr>
        <w:tabs>
          <w:tab w:val="num" w:pos="1440"/>
        </w:tabs>
        <w:ind w:left="1440" w:hanging="360"/>
      </w:pPr>
    </w:lvl>
    <w:lvl w:ilvl="2" w:tplc="EE1AE260" w:tentative="1">
      <w:start w:val="1"/>
      <w:numFmt w:val="decimal"/>
      <w:lvlText w:val="(%3)"/>
      <w:lvlJc w:val="left"/>
      <w:pPr>
        <w:tabs>
          <w:tab w:val="num" w:pos="2160"/>
        </w:tabs>
        <w:ind w:left="2160" w:hanging="360"/>
      </w:pPr>
    </w:lvl>
    <w:lvl w:ilvl="3" w:tplc="FE466E44" w:tentative="1">
      <w:start w:val="1"/>
      <w:numFmt w:val="decimal"/>
      <w:lvlText w:val="(%4)"/>
      <w:lvlJc w:val="left"/>
      <w:pPr>
        <w:tabs>
          <w:tab w:val="num" w:pos="2880"/>
        </w:tabs>
        <w:ind w:left="2880" w:hanging="360"/>
      </w:pPr>
    </w:lvl>
    <w:lvl w:ilvl="4" w:tplc="B0BE1DEC" w:tentative="1">
      <w:start w:val="1"/>
      <w:numFmt w:val="decimal"/>
      <w:lvlText w:val="(%5)"/>
      <w:lvlJc w:val="left"/>
      <w:pPr>
        <w:tabs>
          <w:tab w:val="num" w:pos="3600"/>
        </w:tabs>
        <w:ind w:left="3600" w:hanging="360"/>
      </w:pPr>
    </w:lvl>
    <w:lvl w:ilvl="5" w:tplc="632AC534" w:tentative="1">
      <w:start w:val="1"/>
      <w:numFmt w:val="decimal"/>
      <w:lvlText w:val="(%6)"/>
      <w:lvlJc w:val="left"/>
      <w:pPr>
        <w:tabs>
          <w:tab w:val="num" w:pos="4320"/>
        </w:tabs>
        <w:ind w:left="4320" w:hanging="360"/>
      </w:pPr>
    </w:lvl>
    <w:lvl w:ilvl="6" w:tplc="03182378" w:tentative="1">
      <w:start w:val="1"/>
      <w:numFmt w:val="decimal"/>
      <w:lvlText w:val="(%7)"/>
      <w:lvlJc w:val="left"/>
      <w:pPr>
        <w:tabs>
          <w:tab w:val="num" w:pos="5040"/>
        </w:tabs>
        <w:ind w:left="5040" w:hanging="360"/>
      </w:pPr>
    </w:lvl>
    <w:lvl w:ilvl="7" w:tplc="219A8A72" w:tentative="1">
      <w:start w:val="1"/>
      <w:numFmt w:val="decimal"/>
      <w:lvlText w:val="(%8)"/>
      <w:lvlJc w:val="left"/>
      <w:pPr>
        <w:tabs>
          <w:tab w:val="num" w:pos="5760"/>
        </w:tabs>
        <w:ind w:left="5760" w:hanging="360"/>
      </w:pPr>
    </w:lvl>
    <w:lvl w:ilvl="8" w:tplc="DFF2E1DC" w:tentative="1">
      <w:start w:val="1"/>
      <w:numFmt w:val="decimal"/>
      <w:lvlText w:val="(%9)"/>
      <w:lvlJc w:val="left"/>
      <w:pPr>
        <w:tabs>
          <w:tab w:val="num" w:pos="6480"/>
        </w:tabs>
        <w:ind w:left="6480" w:hanging="360"/>
      </w:pPr>
    </w:lvl>
  </w:abstractNum>
  <w:abstractNum w:abstractNumId="23" w15:restartNumberingAfterBreak="0">
    <w:nsid w:val="4BEC5C12"/>
    <w:multiLevelType w:val="hybridMultilevel"/>
    <w:tmpl w:val="E63E5BA4"/>
    <w:lvl w:ilvl="0" w:tplc="15C47998">
      <w:start w:val="1"/>
      <w:numFmt w:val="bullet"/>
      <w:lvlText w:val=""/>
      <w:lvlJc w:val="left"/>
      <w:pPr>
        <w:tabs>
          <w:tab w:val="num" w:pos="720"/>
        </w:tabs>
        <w:ind w:left="720" w:hanging="360"/>
      </w:pPr>
      <w:rPr>
        <w:rFonts w:ascii="Wingdings" w:hAnsi="Wingdings" w:hint="default"/>
      </w:rPr>
    </w:lvl>
    <w:lvl w:ilvl="1" w:tplc="1BE2FA9C">
      <w:start w:val="1"/>
      <w:numFmt w:val="bullet"/>
      <w:lvlText w:val=""/>
      <w:lvlJc w:val="left"/>
      <w:pPr>
        <w:tabs>
          <w:tab w:val="num" w:pos="1440"/>
        </w:tabs>
        <w:ind w:left="1440" w:hanging="360"/>
      </w:pPr>
      <w:rPr>
        <w:rFonts w:ascii="Wingdings" w:hAnsi="Wingdings" w:hint="default"/>
      </w:rPr>
    </w:lvl>
    <w:lvl w:ilvl="2" w:tplc="DF0098B4" w:tentative="1">
      <w:start w:val="1"/>
      <w:numFmt w:val="bullet"/>
      <w:lvlText w:val=""/>
      <w:lvlJc w:val="left"/>
      <w:pPr>
        <w:tabs>
          <w:tab w:val="num" w:pos="2160"/>
        </w:tabs>
        <w:ind w:left="2160" w:hanging="360"/>
      </w:pPr>
      <w:rPr>
        <w:rFonts w:ascii="Wingdings" w:hAnsi="Wingdings" w:hint="default"/>
      </w:rPr>
    </w:lvl>
    <w:lvl w:ilvl="3" w:tplc="D8ACC616" w:tentative="1">
      <w:start w:val="1"/>
      <w:numFmt w:val="bullet"/>
      <w:lvlText w:val=""/>
      <w:lvlJc w:val="left"/>
      <w:pPr>
        <w:tabs>
          <w:tab w:val="num" w:pos="2880"/>
        </w:tabs>
        <w:ind w:left="2880" w:hanging="360"/>
      </w:pPr>
      <w:rPr>
        <w:rFonts w:ascii="Wingdings" w:hAnsi="Wingdings" w:hint="default"/>
      </w:rPr>
    </w:lvl>
    <w:lvl w:ilvl="4" w:tplc="AC56D2AC" w:tentative="1">
      <w:start w:val="1"/>
      <w:numFmt w:val="bullet"/>
      <w:lvlText w:val=""/>
      <w:lvlJc w:val="left"/>
      <w:pPr>
        <w:tabs>
          <w:tab w:val="num" w:pos="3600"/>
        </w:tabs>
        <w:ind w:left="3600" w:hanging="360"/>
      </w:pPr>
      <w:rPr>
        <w:rFonts w:ascii="Wingdings" w:hAnsi="Wingdings" w:hint="default"/>
      </w:rPr>
    </w:lvl>
    <w:lvl w:ilvl="5" w:tplc="ACDE4CF4" w:tentative="1">
      <w:start w:val="1"/>
      <w:numFmt w:val="bullet"/>
      <w:lvlText w:val=""/>
      <w:lvlJc w:val="left"/>
      <w:pPr>
        <w:tabs>
          <w:tab w:val="num" w:pos="4320"/>
        </w:tabs>
        <w:ind w:left="4320" w:hanging="360"/>
      </w:pPr>
      <w:rPr>
        <w:rFonts w:ascii="Wingdings" w:hAnsi="Wingdings" w:hint="default"/>
      </w:rPr>
    </w:lvl>
    <w:lvl w:ilvl="6" w:tplc="AB149F6A" w:tentative="1">
      <w:start w:val="1"/>
      <w:numFmt w:val="bullet"/>
      <w:lvlText w:val=""/>
      <w:lvlJc w:val="left"/>
      <w:pPr>
        <w:tabs>
          <w:tab w:val="num" w:pos="5040"/>
        </w:tabs>
        <w:ind w:left="5040" w:hanging="360"/>
      </w:pPr>
      <w:rPr>
        <w:rFonts w:ascii="Wingdings" w:hAnsi="Wingdings" w:hint="default"/>
      </w:rPr>
    </w:lvl>
    <w:lvl w:ilvl="7" w:tplc="10144A24" w:tentative="1">
      <w:start w:val="1"/>
      <w:numFmt w:val="bullet"/>
      <w:lvlText w:val=""/>
      <w:lvlJc w:val="left"/>
      <w:pPr>
        <w:tabs>
          <w:tab w:val="num" w:pos="5760"/>
        </w:tabs>
        <w:ind w:left="5760" w:hanging="360"/>
      </w:pPr>
      <w:rPr>
        <w:rFonts w:ascii="Wingdings" w:hAnsi="Wingdings" w:hint="default"/>
      </w:rPr>
    </w:lvl>
    <w:lvl w:ilvl="8" w:tplc="B91AC004"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C8D724B"/>
    <w:multiLevelType w:val="hybridMultilevel"/>
    <w:tmpl w:val="D0EEE6C2"/>
    <w:lvl w:ilvl="0" w:tplc="4058EB24">
      <w:start w:val="1"/>
      <w:numFmt w:val="bullet"/>
      <w:lvlText w:val="•"/>
      <w:lvlJc w:val="left"/>
      <w:pPr>
        <w:tabs>
          <w:tab w:val="num" w:pos="720"/>
        </w:tabs>
        <w:ind w:left="720" w:hanging="360"/>
      </w:pPr>
      <w:rPr>
        <w:rFonts w:ascii="Arial" w:hAnsi="Arial" w:hint="default"/>
      </w:rPr>
    </w:lvl>
    <w:lvl w:ilvl="1" w:tplc="664E26C2" w:tentative="1">
      <w:start w:val="1"/>
      <w:numFmt w:val="bullet"/>
      <w:lvlText w:val="•"/>
      <w:lvlJc w:val="left"/>
      <w:pPr>
        <w:tabs>
          <w:tab w:val="num" w:pos="1440"/>
        </w:tabs>
        <w:ind w:left="1440" w:hanging="360"/>
      </w:pPr>
      <w:rPr>
        <w:rFonts w:ascii="Arial" w:hAnsi="Arial" w:hint="default"/>
      </w:rPr>
    </w:lvl>
    <w:lvl w:ilvl="2" w:tplc="2FF2BF5C" w:tentative="1">
      <w:start w:val="1"/>
      <w:numFmt w:val="bullet"/>
      <w:lvlText w:val="•"/>
      <w:lvlJc w:val="left"/>
      <w:pPr>
        <w:tabs>
          <w:tab w:val="num" w:pos="2160"/>
        </w:tabs>
        <w:ind w:left="2160" w:hanging="360"/>
      </w:pPr>
      <w:rPr>
        <w:rFonts w:ascii="Arial" w:hAnsi="Arial" w:hint="default"/>
      </w:rPr>
    </w:lvl>
    <w:lvl w:ilvl="3" w:tplc="D9505E9A" w:tentative="1">
      <w:start w:val="1"/>
      <w:numFmt w:val="bullet"/>
      <w:lvlText w:val="•"/>
      <w:lvlJc w:val="left"/>
      <w:pPr>
        <w:tabs>
          <w:tab w:val="num" w:pos="2880"/>
        </w:tabs>
        <w:ind w:left="2880" w:hanging="360"/>
      </w:pPr>
      <w:rPr>
        <w:rFonts w:ascii="Arial" w:hAnsi="Arial" w:hint="default"/>
      </w:rPr>
    </w:lvl>
    <w:lvl w:ilvl="4" w:tplc="BF68AEAA" w:tentative="1">
      <w:start w:val="1"/>
      <w:numFmt w:val="bullet"/>
      <w:lvlText w:val="•"/>
      <w:lvlJc w:val="left"/>
      <w:pPr>
        <w:tabs>
          <w:tab w:val="num" w:pos="3600"/>
        </w:tabs>
        <w:ind w:left="3600" w:hanging="360"/>
      </w:pPr>
      <w:rPr>
        <w:rFonts w:ascii="Arial" w:hAnsi="Arial" w:hint="default"/>
      </w:rPr>
    </w:lvl>
    <w:lvl w:ilvl="5" w:tplc="256017C2" w:tentative="1">
      <w:start w:val="1"/>
      <w:numFmt w:val="bullet"/>
      <w:lvlText w:val="•"/>
      <w:lvlJc w:val="left"/>
      <w:pPr>
        <w:tabs>
          <w:tab w:val="num" w:pos="4320"/>
        </w:tabs>
        <w:ind w:left="4320" w:hanging="360"/>
      </w:pPr>
      <w:rPr>
        <w:rFonts w:ascii="Arial" w:hAnsi="Arial" w:hint="default"/>
      </w:rPr>
    </w:lvl>
    <w:lvl w:ilvl="6" w:tplc="C6EE3148" w:tentative="1">
      <w:start w:val="1"/>
      <w:numFmt w:val="bullet"/>
      <w:lvlText w:val="•"/>
      <w:lvlJc w:val="left"/>
      <w:pPr>
        <w:tabs>
          <w:tab w:val="num" w:pos="5040"/>
        </w:tabs>
        <w:ind w:left="5040" w:hanging="360"/>
      </w:pPr>
      <w:rPr>
        <w:rFonts w:ascii="Arial" w:hAnsi="Arial" w:hint="default"/>
      </w:rPr>
    </w:lvl>
    <w:lvl w:ilvl="7" w:tplc="F4A067EE" w:tentative="1">
      <w:start w:val="1"/>
      <w:numFmt w:val="bullet"/>
      <w:lvlText w:val="•"/>
      <w:lvlJc w:val="left"/>
      <w:pPr>
        <w:tabs>
          <w:tab w:val="num" w:pos="5760"/>
        </w:tabs>
        <w:ind w:left="5760" w:hanging="360"/>
      </w:pPr>
      <w:rPr>
        <w:rFonts w:ascii="Arial" w:hAnsi="Arial" w:hint="default"/>
      </w:rPr>
    </w:lvl>
    <w:lvl w:ilvl="8" w:tplc="984292E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DB97827"/>
    <w:multiLevelType w:val="hybridMultilevel"/>
    <w:tmpl w:val="718C66E6"/>
    <w:lvl w:ilvl="0" w:tplc="25E40C0C">
      <w:start w:val="1"/>
      <w:numFmt w:val="bullet"/>
      <w:lvlText w:val="o"/>
      <w:lvlJc w:val="left"/>
      <w:pPr>
        <w:tabs>
          <w:tab w:val="num" w:pos="720"/>
        </w:tabs>
        <w:ind w:left="720" w:hanging="360"/>
      </w:pPr>
      <w:rPr>
        <w:rFonts w:ascii="Courier New" w:hAnsi="Courier New" w:hint="default"/>
      </w:rPr>
    </w:lvl>
    <w:lvl w:ilvl="1" w:tplc="8C30AF52">
      <w:start w:val="1"/>
      <w:numFmt w:val="bullet"/>
      <w:lvlText w:val="o"/>
      <w:lvlJc w:val="left"/>
      <w:pPr>
        <w:tabs>
          <w:tab w:val="num" w:pos="1440"/>
        </w:tabs>
        <w:ind w:left="1440" w:hanging="360"/>
      </w:pPr>
      <w:rPr>
        <w:rFonts w:ascii="Courier New" w:hAnsi="Courier New" w:hint="default"/>
      </w:rPr>
    </w:lvl>
    <w:lvl w:ilvl="2" w:tplc="64687BC2" w:tentative="1">
      <w:start w:val="1"/>
      <w:numFmt w:val="bullet"/>
      <w:lvlText w:val="o"/>
      <w:lvlJc w:val="left"/>
      <w:pPr>
        <w:tabs>
          <w:tab w:val="num" w:pos="2160"/>
        </w:tabs>
        <w:ind w:left="2160" w:hanging="360"/>
      </w:pPr>
      <w:rPr>
        <w:rFonts w:ascii="Courier New" w:hAnsi="Courier New" w:hint="default"/>
      </w:rPr>
    </w:lvl>
    <w:lvl w:ilvl="3" w:tplc="61E61242" w:tentative="1">
      <w:start w:val="1"/>
      <w:numFmt w:val="bullet"/>
      <w:lvlText w:val="o"/>
      <w:lvlJc w:val="left"/>
      <w:pPr>
        <w:tabs>
          <w:tab w:val="num" w:pos="2880"/>
        </w:tabs>
        <w:ind w:left="2880" w:hanging="360"/>
      </w:pPr>
      <w:rPr>
        <w:rFonts w:ascii="Courier New" w:hAnsi="Courier New" w:hint="default"/>
      </w:rPr>
    </w:lvl>
    <w:lvl w:ilvl="4" w:tplc="B94E59F6" w:tentative="1">
      <w:start w:val="1"/>
      <w:numFmt w:val="bullet"/>
      <w:lvlText w:val="o"/>
      <w:lvlJc w:val="left"/>
      <w:pPr>
        <w:tabs>
          <w:tab w:val="num" w:pos="3600"/>
        </w:tabs>
        <w:ind w:left="3600" w:hanging="360"/>
      </w:pPr>
      <w:rPr>
        <w:rFonts w:ascii="Courier New" w:hAnsi="Courier New" w:hint="default"/>
      </w:rPr>
    </w:lvl>
    <w:lvl w:ilvl="5" w:tplc="B92C5BD4" w:tentative="1">
      <w:start w:val="1"/>
      <w:numFmt w:val="bullet"/>
      <w:lvlText w:val="o"/>
      <w:lvlJc w:val="left"/>
      <w:pPr>
        <w:tabs>
          <w:tab w:val="num" w:pos="4320"/>
        </w:tabs>
        <w:ind w:left="4320" w:hanging="360"/>
      </w:pPr>
      <w:rPr>
        <w:rFonts w:ascii="Courier New" w:hAnsi="Courier New" w:hint="default"/>
      </w:rPr>
    </w:lvl>
    <w:lvl w:ilvl="6" w:tplc="66EE4A2C" w:tentative="1">
      <w:start w:val="1"/>
      <w:numFmt w:val="bullet"/>
      <w:lvlText w:val="o"/>
      <w:lvlJc w:val="left"/>
      <w:pPr>
        <w:tabs>
          <w:tab w:val="num" w:pos="5040"/>
        </w:tabs>
        <w:ind w:left="5040" w:hanging="360"/>
      </w:pPr>
      <w:rPr>
        <w:rFonts w:ascii="Courier New" w:hAnsi="Courier New" w:hint="default"/>
      </w:rPr>
    </w:lvl>
    <w:lvl w:ilvl="7" w:tplc="DE505036" w:tentative="1">
      <w:start w:val="1"/>
      <w:numFmt w:val="bullet"/>
      <w:lvlText w:val="o"/>
      <w:lvlJc w:val="left"/>
      <w:pPr>
        <w:tabs>
          <w:tab w:val="num" w:pos="5760"/>
        </w:tabs>
        <w:ind w:left="5760" w:hanging="360"/>
      </w:pPr>
      <w:rPr>
        <w:rFonts w:ascii="Courier New" w:hAnsi="Courier New" w:hint="default"/>
      </w:rPr>
    </w:lvl>
    <w:lvl w:ilvl="8" w:tplc="9E9424F6" w:tentative="1">
      <w:start w:val="1"/>
      <w:numFmt w:val="bullet"/>
      <w:lvlText w:val="o"/>
      <w:lvlJc w:val="left"/>
      <w:pPr>
        <w:tabs>
          <w:tab w:val="num" w:pos="6480"/>
        </w:tabs>
        <w:ind w:left="6480" w:hanging="360"/>
      </w:pPr>
      <w:rPr>
        <w:rFonts w:ascii="Courier New" w:hAnsi="Courier New" w:hint="default"/>
      </w:rPr>
    </w:lvl>
  </w:abstractNum>
  <w:abstractNum w:abstractNumId="26" w15:restartNumberingAfterBreak="0">
    <w:nsid w:val="4F9F3E15"/>
    <w:multiLevelType w:val="hybridMultilevel"/>
    <w:tmpl w:val="F9303574"/>
    <w:lvl w:ilvl="0" w:tplc="29D09338">
      <w:start w:val="1"/>
      <w:numFmt w:val="bullet"/>
      <w:lvlText w:val="•"/>
      <w:lvlJc w:val="left"/>
      <w:pPr>
        <w:tabs>
          <w:tab w:val="num" w:pos="720"/>
        </w:tabs>
        <w:ind w:left="720" w:hanging="360"/>
      </w:pPr>
      <w:rPr>
        <w:rFonts w:ascii="Arial" w:hAnsi="Arial" w:hint="default"/>
      </w:rPr>
    </w:lvl>
    <w:lvl w:ilvl="1" w:tplc="4A669FF4" w:tentative="1">
      <w:start w:val="1"/>
      <w:numFmt w:val="bullet"/>
      <w:lvlText w:val="•"/>
      <w:lvlJc w:val="left"/>
      <w:pPr>
        <w:tabs>
          <w:tab w:val="num" w:pos="1440"/>
        </w:tabs>
        <w:ind w:left="1440" w:hanging="360"/>
      </w:pPr>
      <w:rPr>
        <w:rFonts w:ascii="Arial" w:hAnsi="Arial" w:hint="default"/>
      </w:rPr>
    </w:lvl>
    <w:lvl w:ilvl="2" w:tplc="CB669B04" w:tentative="1">
      <w:start w:val="1"/>
      <w:numFmt w:val="bullet"/>
      <w:lvlText w:val="•"/>
      <w:lvlJc w:val="left"/>
      <w:pPr>
        <w:tabs>
          <w:tab w:val="num" w:pos="2160"/>
        </w:tabs>
        <w:ind w:left="2160" w:hanging="360"/>
      </w:pPr>
      <w:rPr>
        <w:rFonts w:ascii="Arial" w:hAnsi="Arial" w:hint="default"/>
      </w:rPr>
    </w:lvl>
    <w:lvl w:ilvl="3" w:tplc="6BFADDAE" w:tentative="1">
      <w:start w:val="1"/>
      <w:numFmt w:val="bullet"/>
      <w:lvlText w:val="•"/>
      <w:lvlJc w:val="left"/>
      <w:pPr>
        <w:tabs>
          <w:tab w:val="num" w:pos="2880"/>
        </w:tabs>
        <w:ind w:left="2880" w:hanging="360"/>
      </w:pPr>
      <w:rPr>
        <w:rFonts w:ascii="Arial" w:hAnsi="Arial" w:hint="default"/>
      </w:rPr>
    </w:lvl>
    <w:lvl w:ilvl="4" w:tplc="11AAF652" w:tentative="1">
      <w:start w:val="1"/>
      <w:numFmt w:val="bullet"/>
      <w:lvlText w:val="•"/>
      <w:lvlJc w:val="left"/>
      <w:pPr>
        <w:tabs>
          <w:tab w:val="num" w:pos="3600"/>
        </w:tabs>
        <w:ind w:left="3600" w:hanging="360"/>
      </w:pPr>
      <w:rPr>
        <w:rFonts w:ascii="Arial" w:hAnsi="Arial" w:hint="default"/>
      </w:rPr>
    </w:lvl>
    <w:lvl w:ilvl="5" w:tplc="6B180766" w:tentative="1">
      <w:start w:val="1"/>
      <w:numFmt w:val="bullet"/>
      <w:lvlText w:val="•"/>
      <w:lvlJc w:val="left"/>
      <w:pPr>
        <w:tabs>
          <w:tab w:val="num" w:pos="4320"/>
        </w:tabs>
        <w:ind w:left="4320" w:hanging="360"/>
      </w:pPr>
      <w:rPr>
        <w:rFonts w:ascii="Arial" w:hAnsi="Arial" w:hint="default"/>
      </w:rPr>
    </w:lvl>
    <w:lvl w:ilvl="6" w:tplc="23BC2E82" w:tentative="1">
      <w:start w:val="1"/>
      <w:numFmt w:val="bullet"/>
      <w:lvlText w:val="•"/>
      <w:lvlJc w:val="left"/>
      <w:pPr>
        <w:tabs>
          <w:tab w:val="num" w:pos="5040"/>
        </w:tabs>
        <w:ind w:left="5040" w:hanging="360"/>
      </w:pPr>
      <w:rPr>
        <w:rFonts w:ascii="Arial" w:hAnsi="Arial" w:hint="default"/>
      </w:rPr>
    </w:lvl>
    <w:lvl w:ilvl="7" w:tplc="82821A48" w:tentative="1">
      <w:start w:val="1"/>
      <w:numFmt w:val="bullet"/>
      <w:lvlText w:val="•"/>
      <w:lvlJc w:val="left"/>
      <w:pPr>
        <w:tabs>
          <w:tab w:val="num" w:pos="5760"/>
        </w:tabs>
        <w:ind w:left="5760" w:hanging="360"/>
      </w:pPr>
      <w:rPr>
        <w:rFonts w:ascii="Arial" w:hAnsi="Arial" w:hint="default"/>
      </w:rPr>
    </w:lvl>
    <w:lvl w:ilvl="8" w:tplc="A77CD0F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1AF5BE1"/>
    <w:multiLevelType w:val="hybridMultilevel"/>
    <w:tmpl w:val="FBAEF014"/>
    <w:lvl w:ilvl="0" w:tplc="C8CE1C46">
      <w:start w:val="1"/>
      <w:numFmt w:val="bullet"/>
      <w:lvlText w:val=""/>
      <w:lvlJc w:val="left"/>
      <w:pPr>
        <w:tabs>
          <w:tab w:val="num" w:pos="720"/>
        </w:tabs>
        <w:ind w:left="720" w:hanging="360"/>
      </w:pPr>
      <w:rPr>
        <w:rFonts w:ascii="Wingdings" w:hAnsi="Wingdings" w:hint="default"/>
      </w:rPr>
    </w:lvl>
    <w:lvl w:ilvl="1" w:tplc="05E69F8E">
      <w:start w:val="1"/>
      <w:numFmt w:val="bullet"/>
      <w:lvlText w:val=""/>
      <w:lvlJc w:val="left"/>
      <w:pPr>
        <w:tabs>
          <w:tab w:val="num" w:pos="1440"/>
        </w:tabs>
        <w:ind w:left="1440" w:hanging="360"/>
      </w:pPr>
      <w:rPr>
        <w:rFonts w:ascii="Wingdings" w:hAnsi="Wingdings" w:hint="default"/>
      </w:rPr>
    </w:lvl>
    <w:lvl w:ilvl="2" w:tplc="97BC9C66" w:tentative="1">
      <w:start w:val="1"/>
      <w:numFmt w:val="bullet"/>
      <w:lvlText w:val=""/>
      <w:lvlJc w:val="left"/>
      <w:pPr>
        <w:tabs>
          <w:tab w:val="num" w:pos="2160"/>
        </w:tabs>
        <w:ind w:left="2160" w:hanging="360"/>
      </w:pPr>
      <w:rPr>
        <w:rFonts w:ascii="Wingdings" w:hAnsi="Wingdings" w:hint="default"/>
      </w:rPr>
    </w:lvl>
    <w:lvl w:ilvl="3" w:tplc="70421CF4" w:tentative="1">
      <w:start w:val="1"/>
      <w:numFmt w:val="bullet"/>
      <w:lvlText w:val=""/>
      <w:lvlJc w:val="left"/>
      <w:pPr>
        <w:tabs>
          <w:tab w:val="num" w:pos="2880"/>
        </w:tabs>
        <w:ind w:left="2880" w:hanging="360"/>
      </w:pPr>
      <w:rPr>
        <w:rFonts w:ascii="Wingdings" w:hAnsi="Wingdings" w:hint="default"/>
      </w:rPr>
    </w:lvl>
    <w:lvl w:ilvl="4" w:tplc="1E7822E2" w:tentative="1">
      <w:start w:val="1"/>
      <w:numFmt w:val="bullet"/>
      <w:lvlText w:val=""/>
      <w:lvlJc w:val="left"/>
      <w:pPr>
        <w:tabs>
          <w:tab w:val="num" w:pos="3600"/>
        </w:tabs>
        <w:ind w:left="3600" w:hanging="360"/>
      </w:pPr>
      <w:rPr>
        <w:rFonts w:ascii="Wingdings" w:hAnsi="Wingdings" w:hint="default"/>
      </w:rPr>
    </w:lvl>
    <w:lvl w:ilvl="5" w:tplc="B8423AB2" w:tentative="1">
      <w:start w:val="1"/>
      <w:numFmt w:val="bullet"/>
      <w:lvlText w:val=""/>
      <w:lvlJc w:val="left"/>
      <w:pPr>
        <w:tabs>
          <w:tab w:val="num" w:pos="4320"/>
        </w:tabs>
        <w:ind w:left="4320" w:hanging="360"/>
      </w:pPr>
      <w:rPr>
        <w:rFonts w:ascii="Wingdings" w:hAnsi="Wingdings" w:hint="default"/>
      </w:rPr>
    </w:lvl>
    <w:lvl w:ilvl="6" w:tplc="42FC482C" w:tentative="1">
      <w:start w:val="1"/>
      <w:numFmt w:val="bullet"/>
      <w:lvlText w:val=""/>
      <w:lvlJc w:val="left"/>
      <w:pPr>
        <w:tabs>
          <w:tab w:val="num" w:pos="5040"/>
        </w:tabs>
        <w:ind w:left="5040" w:hanging="360"/>
      </w:pPr>
      <w:rPr>
        <w:rFonts w:ascii="Wingdings" w:hAnsi="Wingdings" w:hint="default"/>
      </w:rPr>
    </w:lvl>
    <w:lvl w:ilvl="7" w:tplc="2000E966" w:tentative="1">
      <w:start w:val="1"/>
      <w:numFmt w:val="bullet"/>
      <w:lvlText w:val=""/>
      <w:lvlJc w:val="left"/>
      <w:pPr>
        <w:tabs>
          <w:tab w:val="num" w:pos="5760"/>
        </w:tabs>
        <w:ind w:left="5760" w:hanging="360"/>
      </w:pPr>
      <w:rPr>
        <w:rFonts w:ascii="Wingdings" w:hAnsi="Wingdings" w:hint="default"/>
      </w:rPr>
    </w:lvl>
    <w:lvl w:ilvl="8" w:tplc="9474960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73C72A9"/>
    <w:multiLevelType w:val="hybridMultilevel"/>
    <w:tmpl w:val="41163B0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CF5D85"/>
    <w:multiLevelType w:val="hybridMultilevel"/>
    <w:tmpl w:val="1638B6C6"/>
    <w:lvl w:ilvl="0" w:tplc="16E47236">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A50088"/>
    <w:multiLevelType w:val="hybridMultilevel"/>
    <w:tmpl w:val="F962D290"/>
    <w:lvl w:ilvl="0" w:tplc="5FBC0B3A">
      <w:start w:val="1"/>
      <w:numFmt w:val="bullet"/>
      <w:lvlText w:val="•"/>
      <w:lvlJc w:val="left"/>
      <w:pPr>
        <w:tabs>
          <w:tab w:val="num" w:pos="720"/>
        </w:tabs>
        <w:ind w:left="720" w:hanging="360"/>
      </w:pPr>
      <w:rPr>
        <w:rFonts w:ascii="Times New Roman" w:hAnsi="Times New Roman" w:hint="default"/>
      </w:rPr>
    </w:lvl>
    <w:lvl w:ilvl="1" w:tplc="1B2E3886" w:tentative="1">
      <w:start w:val="1"/>
      <w:numFmt w:val="bullet"/>
      <w:lvlText w:val="•"/>
      <w:lvlJc w:val="left"/>
      <w:pPr>
        <w:tabs>
          <w:tab w:val="num" w:pos="1440"/>
        </w:tabs>
        <w:ind w:left="1440" w:hanging="360"/>
      </w:pPr>
      <w:rPr>
        <w:rFonts w:ascii="Times New Roman" w:hAnsi="Times New Roman" w:hint="default"/>
      </w:rPr>
    </w:lvl>
    <w:lvl w:ilvl="2" w:tplc="ECBA2B8C" w:tentative="1">
      <w:start w:val="1"/>
      <w:numFmt w:val="bullet"/>
      <w:lvlText w:val="•"/>
      <w:lvlJc w:val="left"/>
      <w:pPr>
        <w:tabs>
          <w:tab w:val="num" w:pos="2160"/>
        </w:tabs>
        <w:ind w:left="2160" w:hanging="360"/>
      </w:pPr>
      <w:rPr>
        <w:rFonts w:ascii="Times New Roman" w:hAnsi="Times New Roman" w:hint="default"/>
      </w:rPr>
    </w:lvl>
    <w:lvl w:ilvl="3" w:tplc="0CFA439E" w:tentative="1">
      <w:start w:val="1"/>
      <w:numFmt w:val="bullet"/>
      <w:lvlText w:val="•"/>
      <w:lvlJc w:val="left"/>
      <w:pPr>
        <w:tabs>
          <w:tab w:val="num" w:pos="2880"/>
        </w:tabs>
        <w:ind w:left="2880" w:hanging="360"/>
      </w:pPr>
      <w:rPr>
        <w:rFonts w:ascii="Times New Roman" w:hAnsi="Times New Roman" w:hint="default"/>
      </w:rPr>
    </w:lvl>
    <w:lvl w:ilvl="4" w:tplc="757EE632" w:tentative="1">
      <w:start w:val="1"/>
      <w:numFmt w:val="bullet"/>
      <w:lvlText w:val="•"/>
      <w:lvlJc w:val="left"/>
      <w:pPr>
        <w:tabs>
          <w:tab w:val="num" w:pos="3600"/>
        </w:tabs>
        <w:ind w:left="3600" w:hanging="360"/>
      </w:pPr>
      <w:rPr>
        <w:rFonts w:ascii="Times New Roman" w:hAnsi="Times New Roman" w:hint="default"/>
      </w:rPr>
    </w:lvl>
    <w:lvl w:ilvl="5" w:tplc="992A7E7C" w:tentative="1">
      <w:start w:val="1"/>
      <w:numFmt w:val="bullet"/>
      <w:lvlText w:val="•"/>
      <w:lvlJc w:val="left"/>
      <w:pPr>
        <w:tabs>
          <w:tab w:val="num" w:pos="4320"/>
        </w:tabs>
        <w:ind w:left="4320" w:hanging="360"/>
      </w:pPr>
      <w:rPr>
        <w:rFonts w:ascii="Times New Roman" w:hAnsi="Times New Roman" w:hint="default"/>
      </w:rPr>
    </w:lvl>
    <w:lvl w:ilvl="6" w:tplc="DFC4FA64" w:tentative="1">
      <w:start w:val="1"/>
      <w:numFmt w:val="bullet"/>
      <w:lvlText w:val="•"/>
      <w:lvlJc w:val="left"/>
      <w:pPr>
        <w:tabs>
          <w:tab w:val="num" w:pos="5040"/>
        </w:tabs>
        <w:ind w:left="5040" w:hanging="360"/>
      </w:pPr>
      <w:rPr>
        <w:rFonts w:ascii="Times New Roman" w:hAnsi="Times New Roman" w:hint="default"/>
      </w:rPr>
    </w:lvl>
    <w:lvl w:ilvl="7" w:tplc="919ECF14" w:tentative="1">
      <w:start w:val="1"/>
      <w:numFmt w:val="bullet"/>
      <w:lvlText w:val="•"/>
      <w:lvlJc w:val="left"/>
      <w:pPr>
        <w:tabs>
          <w:tab w:val="num" w:pos="5760"/>
        </w:tabs>
        <w:ind w:left="5760" w:hanging="360"/>
      </w:pPr>
      <w:rPr>
        <w:rFonts w:ascii="Times New Roman" w:hAnsi="Times New Roman" w:hint="default"/>
      </w:rPr>
    </w:lvl>
    <w:lvl w:ilvl="8" w:tplc="EFFE934C"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2E3768D"/>
    <w:multiLevelType w:val="hybridMultilevel"/>
    <w:tmpl w:val="A3CC46D0"/>
    <w:lvl w:ilvl="0" w:tplc="18D623E0">
      <w:start w:val="1"/>
      <w:numFmt w:val="bullet"/>
      <w:lvlText w:val="•"/>
      <w:lvlJc w:val="left"/>
      <w:pPr>
        <w:tabs>
          <w:tab w:val="num" w:pos="720"/>
        </w:tabs>
        <w:ind w:left="720" w:hanging="360"/>
      </w:pPr>
      <w:rPr>
        <w:rFonts w:ascii="Times New Roman" w:hAnsi="Times New Roman" w:hint="default"/>
      </w:rPr>
    </w:lvl>
    <w:lvl w:ilvl="1" w:tplc="CB949CB0" w:tentative="1">
      <w:start w:val="1"/>
      <w:numFmt w:val="bullet"/>
      <w:lvlText w:val="•"/>
      <w:lvlJc w:val="left"/>
      <w:pPr>
        <w:tabs>
          <w:tab w:val="num" w:pos="1440"/>
        </w:tabs>
        <w:ind w:left="1440" w:hanging="360"/>
      </w:pPr>
      <w:rPr>
        <w:rFonts w:ascii="Times New Roman" w:hAnsi="Times New Roman" w:hint="default"/>
      </w:rPr>
    </w:lvl>
    <w:lvl w:ilvl="2" w:tplc="73E0CB98" w:tentative="1">
      <w:start w:val="1"/>
      <w:numFmt w:val="bullet"/>
      <w:lvlText w:val="•"/>
      <w:lvlJc w:val="left"/>
      <w:pPr>
        <w:tabs>
          <w:tab w:val="num" w:pos="2160"/>
        </w:tabs>
        <w:ind w:left="2160" w:hanging="360"/>
      </w:pPr>
      <w:rPr>
        <w:rFonts w:ascii="Times New Roman" w:hAnsi="Times New Roman" w:hint="default"/>
      </w:rPr>
    </w:lvl>
    <w:lvl w:ilvl="3" w:tplc="2E88A086" w:tentative="1">
      <w:start w:val="1"/>
      <w:numFmt w:val="bullet"/>
      <w:lvlText w:val="•"/>
      <w:lvlJc w:val="left"/>
      <w:pPr>
        <w:tabs>
          <w:tab w:val="num" w:pos="2880"/>
        </w:tabs>
        <w:ind w:left="2880" w:hanging="360"/>
      </w:pPr>
      <w:rPr>
        <w:rFonts w:ascii="Times New Roman" w:hAnsi="Times New Roman" w:hint="default"/>
      </w:rPr>
    </w:lvl>
    <w:lvl w:ilvl="4" w:tplc="E148451C" w:tentative="1">
      <w:start w:val="1"/>
      <w:numFmt w:val="bullet"/>
      <w:lvlText w:val="•"/>
      <w:lvlJc w:val="left"/>
      <w:pPr>
        <w:tabs>
          <w:tab w:val="num" w:pos="3600"/>
        </w:tabs>
        <w:ind w:left="3600" w:hanging="360"/>
      </w:pPr>
      <w:rPr>
        <w:rFonts w:ascii="Times New Roman" w:hAnsi="Times New Roman" w:hint="default"/>
      </w:rPr>
    </w:lvl>
    <w:lvl w:ilvl="5" w:tplc="A24CDBDC" w:tentative="1">
      <w:start w:val="1"/>
      <w:numFmt w:val="bullet"/>
      <w:lvlText w:val="•"/>
      <w:lvlJc w:val="left"/>
      <w:pPr>
        <w:tabs>
          <w:tab w:val="num" w:pos="4320"/>
        </w:tabs>
        <w:ind w:left="4320" w:hanging="360"/>
      </w:pPr>
      <w:rPr>
        <w:rFonts w:ascii="Times New Roman" w:hAnsi="Times New Roman" w:hint="default"/>
      </w:rPr>
    </w:lvl>
    <w:lvl w:ilvl="6" w:tplc="355A3034" w:tentative="1">
      <w:start w:val="1"/>
      <w:numFmt w:val="bullet"/>
      <w:lvlText w:val="•"/>
      <w:lvlJc w:val="left"/>
      <w:pPr>
        <w:tabs>
          <w:tab w:val="num" w:pos="5040"/>
        </w:tabs>
        <w:ind w:left="5040" w:hanging="360"/>
      </w:pPr>
      <w:rPr>
        <w:rFonts w:ascii="Times New Roman" w:hAnsi="Times New Roman" w:hint="default"/>
      </w:rPr>
    </w:lvl>
    <w:lvl w:ilvl="7" w:tplc="A890096A" w:tentative="1">
      <w:start w:val="1"/>
      <w:numFmt w:val="bullet"/>
      <w:lvlText w:val="•"/>
      <w:lvlJc w:val="left"/>
      <w:pPr>
        <w:tabs>
          <w:tab w:val="num" w:pos="5760"/>
        </w:tabs>
        <w:ind w:left="5760" w:hanging="360"/>
      </w:pPr>
      <w:rPr>
        <w:rFonts w:ascii="Times New Roman" w:hAnsi="Times New Roman" w:hint="default"/>
      </w:rPr>
    </w:lvl>
    <w:lvl w:ilvl="8" w:tplc="96D4B7EA"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63D82B24"/>
    <w:multiLevelType w:val="hybridMultilevel"/>
    <w:tmpl w:val="7D68761E"/>
    <w:lvl w:ilvl="0" w:tplc="BD3411C0">
      <w:start w:val="1"/>
      <w:numFmt w:val="bullet"/>
      <w:lvlText w:val=""/>
      <w:lvlJc w:val="left"/>
      <w:pPr>
        <w:tabs>
          <w:tab w:val="num" w:pos="720"/>
        </w:tabs>
        <w:ind w:left="720" w:hanging="360"/>
      </w:pPr>
      <w:rPr>
        <w:rFonts w:ascii="Wingdings" w:hAnsi="Wingdings" w:hint="default"/>
      </w:rPr>
    </w:lvl>
    <w:lvl w:ilvl="1" w:tplc="684C9A9E" w:tentative="1">
      <w:start w:val="1"/>
      <w:numFmt w:val="bullet"/>
      <w:lvlText w:val=""/>
      <w:lvlJc w:val="left"/>
      <w:pPr>
        <w:tabs>
          <w:tab w:val="num" w:pos="1440"/>
        </w:tabs>
        <w:ind w:left="1440" w:hanging="360"/>
      </w:pPr>
      <w:rPr>
        <w:rFonts w:ascii="Wingdings" w:hAnsi="Wingdings" w:hint="default"/>
      </w:rPr>
    </w:lvl>
    <w:lvl w:ilvl="2" w:tplc="07581E76" w:tentative="1">
      <w:start w:val="1"/>
      <w:numFmt w:val="bullet"/>
      <w:lvlText w:val=""/>
      <w:lvlJc w:val="left"/>
      <w:pPr>
        <w:tabs>
          <w:tab w:val="num" w:pos="2160"/>
        </w:tabs>
        <w:ind w:left="2160" w:hanging="360"/>
      </w:pPr>
      <w:rPr>
        <w:rFonts w:ascii="Wingdings" w:hAnsi="Wingdings" w:hint="default"/>
      </w:rPr>
    </w:lvl>
    <w:lvl w:ilvl="3" w:tplc="FA44AD1A" w:tentative="1">
      <w:start w:val="1"/>
      <w:numFmt w:val="bullet"/>
      <w:lvlText w:val=""/>
      <w:lvlJc w:val="left"/>
      <w:pPr>
        <w:tabs>
          <w:tab w:val="num" w:pos="2880"/>
        </w:tabs>
        <w:ind w:left="2880" w:hanging="360"/>
      </w:pPr>
      <w:rPr>
        <w:rFonts w:ascii="Wingdings" w:hAnsi="Wingdings" w:hint="default"/>
      </w:rPr>
    </w:lvl>
    <w:lvl w:ilvl="4" w:tplc="637AAB3A" w:tentative="1">
      <w:start w:val="1"/>
      <w:numFmt w:val="bullet"/>
      <w:lvlText w:val=""/>
      <w:lvlJc w:val="left"/>
      <w:pPr>
        <w:tabs>
          <w:tab w:val="num" w:pos="3600"/>
        </w:tabs>
        <w:ind w:left="3600" w:hanging="360"/>
      </w:pPr>
      <w:rPr>
        <w:rFonts w:ascii="Wingdings" w:hAnsi="Wingdings" w:hint="default"/>
      </w:rPr>
    </w:lvl>
    <w:lvl w:ilvl="5" w:tplc="65AE19BC" w:tentative="1">
      <w:start w:val="1"/>
      <w:numFmt w:val="bullet"/>
      <w:lvlText w:val=""/>
      <w:lvlJc w:val="left"/>
      <w:pPr>
        <w:tabs>
          <w:tab w:val="num" w:pos="4320"/>
        </w:tabs>
        <w:ind w:left="4320" w:hanging="360"/>
      </w:pPr>
      <w:rPr>
        <w:rFonts w:ascii="Wingdings" w:hAnsi="Wingdings" w:hint="default"/>
      </w:rPr>
    </w:lvl>
    <w:lvl w:ilvl="6" w:tplc="A670AAE0" w:tentative="1">
      <w:start w:val="1"/>
      <w:numFmt w:val="bullet"/>
      <w:lvlText w:val=""/>
      <w:lvlJc w:val="left"/>
      <w:pPr>
        <w:tabs>
          <w:tab w:val="num" w:pos="5040"/>
        </w:tabs>
        <w:ind w:left="5040" w:hanging="360"/>
      </w:pPr>
      <w:rPr>
        <w:rFonts w:ascii="Wingdings" w:hAnsi="Wingdings" w:hint="default"/>
      </w:rPr>
    </w:lvl>
    <w:lvl w:ilvl="7" w:tplc="D86061A2" w:tentative="1">
      <w:start w:val="1"/>
      <w:numFmt w:val="bullet"/>
      <w:lvlText w:val=""/>
      <w:lvlJc w:val="left"/>
      <w:pPr>
        <w:tabs>
          <w:tab w:val="num" w:pos="5760"/>
        </w:tabs>
        <w:ind w:left="5760" w:hanging="360"/>
      </w:pPr>
      <w:rPr>
        <w:rFonts w:ascii="Wingdings" w:hAnsi="Wingdings" w:hint="default"/>
      </w:rPr>
    </w:lvl>
    <w:lvl w:ilvl="8" w:tplc="DE227A9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5827944"/>
    <w:multiLevelType w:val="hybridMultilevel"/>
    <w:tmpl w:val="016CCFA0"/>
    <w:lvl w:ilvl="0" w:tplc="C0A05750">
      <w:start w:val="1"/>
      <w:numFmt w:val="bullet"/>
      <w:lvlText w:val="•"/>
      <w:lvlJc w:val="left"/>
      <w:pPr>
        <w:tabs>
          <w:tab w:val="num" w:pos="720"/>
        </w:tabs>
        <w:ind w:left="720" w:hanging="360"/>
      </w:pPr>
      <w:rPr>
        <w:rFonts w:ascii="Times New Roman" w:hAnsi="Times New Roman" w:hint="default"/>
      </w:rPr>
    </w:lvl>
    <w:lvl w:ilvl="1" w:tplc="EFE26B3C" w:tentative="1">
      <w:start w:val="1"/>
      <w:numFmt w:val="bullet"/>
      <w:lvlText w:val="•"/>
      <w:lvlJc w:val="left"/>
      <w:pPr>
        <w:tabs>
          <w:tab w:val="num" w:pos="1440"/>
        </w:tabs>
        <w:ind w:left="1440" w:hanging="360"/>
      </w:pPr>
      <w:rPr>
        <w:rFonts w:ascii="Times New Roman" w:hAnsi="Times New Roman" w:hint="default"/>
      </w:rPr>
    </w:lvl>
    <w:lvl w:ilvl="2" w:tplc="4C32A6CC" w:tentative="1">
      <w:start w:val="1"/>
      <w:numFmt w:val="bullet"/>
      <w:lvlText w:val="•"/>
      <w:lvlJc w:val="left"/>
      <w:pPr>
        <w:tabs>
          <w:tab w:val="num" w:pos="2160"/>
        </w:tabs>
        <w:ind w:left="2160" w:hanging="360"/>
      </w:pPr>
      <w:rPr>
        <w:rFonts w:ascii="Times New Roman" w:hAnsi="Times New Roman" w:hint="default"/>
      </w:rPr>
    </w:lvl>
    <w:lvl w:ilvl="3" w:tplc="86B8B6D4" w:tentative="1">
      <w:start w:val="1"/>
      <w:numFmt w:val="bullet"/>
      <w:lvlText w:val="•"/>
      <w:lvlJc w:val="left"/>
      <w:pPr>
        <w:tabs>
          <w:tab w:val="num" w:pos="2880"/>
        </w:tabs>
        <w:ind w:left="2880" w:hanging="360"/>
      </w:pPr>
      <w:rPr>
        <w:rFonts w:ascii="Times New Roman" w:hAnsi="Times New Roman" w:hint="default"/>
      </w:rPr>
    </w:lvl>
    <w:lvl w:ilvl="4" w:tplc="6ED2E54C" w:tentative="1">
      <w:start w:val="1"/>
      <w:numFmt w:val="bullet"/>
      <w:lvlText w:val="•"/>
      <w:lvlJc w:val="left"/>
      <w:pPr>
        <w:tabs>
          <w:tab w:val="num" w:pos="3600"/>
        </w:tabs>
        <w:ind w:left="3600" w:hanging="360"/>
      </w:pPr>
      <w:rPr>
        <w:rFonts w:ascii="Times New Roman" w:hAnsi="Times New Roman" w:hint="default"/>
      </w:rPr>
    </w:lvl>
    <w:lvl w:ilvl="5" w:tplc="4FBE82D0" w:tentative="1">
      <w:start w:val="1"/>
      <w:numFmt w:val="bullet"/>
      <w:lvlText w:val="•"/>
      <w:lvlJc w:val="left"/>
      <w:pPr>
        <w:tabs>
          <w:tab w:val="num" w:pos="4320"/>
        </w:tabs>
        <w:ind w:left="4320" w:hanging="360"/>
      </w:pPr>
      <w:rPr>
        <w:rFonts w:ascii="Times New Roman" w:hAnsi="Times New Roman" w:hint="default"/>
      </w:rPr>
    </w:lvl>
    <w:lvl w:ilvl="6" w:tplc="F250717C" w:tentative="1">
      <w:start w:val="1"/>
      <w:numFmt w:val="bullet"/>
      <w:lvlText w:val="•"/>
      <w:lvlJc w:val="left"/>
      <w:pPr>
        <w:tabs>
          <w:tab w:val="num" w:pos="5040"/>
        </w:tabs>
        <w:ind w:left="5040" w:hanging="360"/>
      </w:pPr>
      <w:rPr>
        <w:rFonts w:ascii="Times New Roman" w:hAnsi="Times New Roman" w:hint="default"/>
      </w:rPr>
    </w:lvl>
    <w:lvl w:ilvl="7" w:tplc="3DF2C222" w:tentative="1">
      <w:start w:val="1"/>
      <w:numFmt w:val="bullet"/>
      <w:lvlText w:val="•"/>
      <w:lvlJc w:val="left"/>
      <w:pPr>
        <w:tabs>
          <w:tab w:val="num" w:pos="5760"/>
        </w:tabs>
        <w:ind w:left="5760" w:hanging="360"/>
      </w:pPr>
      <w:rPr>
        <w:rFonts w:ascii="Times New Roman" w:hAnsi="Times New Roman" w:hint="default"/>
      </w:rPr>
    </w:lvl>
    <w:lvl w:ilvl="8" w:tplc="3738B0D0"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6CEC635E"/>
    <w:multiLevelType w:val="hybridMultilevel"/>
    <w:tmpl w:val="D494EFAA"/>
    <w:lvl w:ilvl="0" w:tplc="DE64592C">
      <w:start w:val="1"/>
      <w:numFmt w:val="bullet"/>
      <w:lvlText w:val=""/>
      <w:lvlJc w:val="left"/>
      <w:pPr>
        <w:tabs>
          <w:tab w:val="num" w:pos="720"/>
        </w:tabs>
        <w:ind w:left="720" w:hanging="360"/>
      </w:pPr>
      <w:rPr>
        <w:rFonts w:ascii="Wingdings" w:hAnsi="Wingdings" w:hint="default"/>
      </w:rPr>
    </w:lvl>
    <w:lvl w:ilvl="1" w:tplc="460E1562">
      <w:start w:val="1"/>
      <w:numFmt w:val="bullet"/>
      <w:lvlText w:val=""/>
      <w:lvlJc w:val="left"/>
      <w:pPr>
        <w:tabs>
          <w:tab w:val="num" w:pos="1440"/>
        </w:tabs>
        <w:ind w:left="1440" w:hanging="360"/>
      </w:pPr>
      <w:rPr>
        <w:rFonts w:ascii="Wingdings" w:hAnsi="Wingdings" w:hint="default"/>
      </w:rPr>
    </w:lvl>
    <w:lvl w:ilvl="2" w:tplc="B2B8BEA0" w:tentative="1">
      <w:start w:val="1"/>
      <w:numFmt w:val="bullet"/>
      <w:lvlText w:val=""/>
      <w:lvlJc w:val="left"/>
      <w:pPr>
        <w:tabs>
          <w:tab w:val="num" w:pos="2160"/>
        </w:tabs>
        <w:ind w:left="2160" w:hanging="360"/>
      </w:pPr>
      <w:rPr>
        <w:rFonts w:ascii="Wingdings" w:hAnsi="Wingdings" w:hint="default"/>
      </w:rPr>
    </w:lvl>
    <w:lvl w:ilvl="3" w:tplc="7B7A8A80" w:tentative="1">
      <w:start w:val="1"/>
      <w:numFmt w:val="bullet"/>
      <w:lvlText w:val=""/>
      <w:lvlJc w:val="left"/>
      <w:pPr>
        <w:tabs>
          <w:tab w:val="num" w:pos="2880"/>
        </w:tabs>
        <w:ind w:left="2880" w:hanging="360"/>
      </w:pPr>
      <w:rPr>
        <w:rFonts w:ascii="Wingdings" w:hAnsi="Wingdings" w:hint="default"/>
      </w:rPr>
    </w:lvl>
    <w:lvl w:ilvl="4" w:tplc="EA0EC3AC" w:tentative="1">
      <w:start w:val="1"/>
      <w:numFmt w:val="bullet"/>
      <w:lvlText w:val=""/>
      <w:lvlJc w:val="left"/>
      <w:pPr>
        <w:tabs>
          <w:tab w:val="num" w:pos="3600"/>
        </w:tabs>
        <w:ind w:left="3600" w:hanging="360"/>
      </w:pPr>
      <w:rPr>
        <w:rFonts w:ascii="Wingdings" w:hAnsi="Wingdings" w:hint="default"/>
      </w:rPr>
    </w:lvl>
    <w:lvl w:ilvl="5" w:tplc="161A538E" w:tentative="1">
      <w:start w:val="1"/>
      <w:numFmt w:val="bullet"/>
      <w:lvlText w:val=""/>
      <w:lvlJc w:val="left"/>
      <w:pPr>
        <w:tabs>
          <w:tab w:val="num" w:pos="4320"/>
        </w:tabs>
        <w:ind w:left="4320" w:hanging="360"/>
      </w:pPr>
      <w:rPr>
        <w:rFonts w:ascii="Wingdings" w:hAnsi="Wingdings" w:hint="default"/>
      </w:rPr>
    </w:lvl>
    <w:lvl w:ilvl="6" w:tplc="D924C028" w:tentative="1">
      <w:start w:val="1"/>
      <w:numFmt w:val="bullet"/>
      <w:lvlText w:val=""/>
      <w:lvlJc w:val="left"/>
      <w:pPr>
        <w:tabs>
          <w:tab w:val="num" w:pos="5040"/>
        </w:tabs>
        <w:ind w:left="5040" w:hanging="360"/>
      </w:pPr>
      <w:rPr>
        <w:rFonts w:ascii="Wingdings" w:hAnsi="Wingdings" w:hint="default"/>
      </w:rPr>
    </w:lvl>
    <w:lvl w:ilvl="7" w:tplc="79701918" w:tentative="1">
      <w:start w:val="1"/>
      <w:numFmt w:val="bullet"/>
      <w:lvlText w:val=""/>
      <w:lvlJc w:val="left"/>
      <w:pPr>
        <w:tabs>
          <w:tab w:val="num" w:pos="5760"/>
        </w:tabs>
        <w:ind w:left="5760" w:hanging="360"/>
      </w:pPr>
      <w:rPr>
        <w:rFonts w:ascii="Wingdings" w:hAnsi="Wingdings" w:hint="default"/>
      </w:rPr>
    </w:lvl>
    <w:lvl w:ilvl="8" w:tplc="104218E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06E747D"/>
    <w:multiLevelType w:val="hybridMultilevel"/>
    <w:tmpl w:val="842E3D12"/>
    <w:lvl w:ilvl="0" w:tplc="4AE6D908">
      <w:start w:val="1"/>
      <w:numFmt w:val="bullet"/>
      <w:lvlText w:val="•"/>
      <w:lvlJc w:val="left"/>
      <w:pPr>
        <w:tabs>
          <w:tab w:val="num" w:pos="720"/>
        </w:tabs>
        <w:ind w:left="720" w:hanging="360"/>
      </w:pPr>
      <w:rPr>
        <w:rFonts w:ascii="Times New Roman" w:hAnsi="Times New Roman" w:hint="default"/>
      </w:rPr>
    </w:lvl>
    <w:lvl w:ilvl="1" w:tplc="8C10DC52" w:tentative="1">
      <w:start w:val="1"/>
      <w:numFmt w:val="bullet"/>
      <w:lvlText w:val="•"/>
      <w:lvlJc w:val="left"/>
      <w:pPr>
        <w:tabs>
          <w:tab w:val="num" w:pos="1440"/>
        </w:tabs>
        <w:ind w:left="1440" w:hanging="360"/>
      </w:pPr>
      <w:rPr>
        <w:rFonts w:ascii="Times New Roman" w:hAnsi="Times New Roman" w:hint="default"/>
      </w:rPr>
    </w:lvl>
    <w:lvl w:ilvl="2" w:tplc="E38E4F24" w:tentative="1">
      <w:start w:val="1"/>
      <w:numFmt w:val="bullet"/>
      <w:lvlText w:val="•"/>
      <w:lvlJc w:val="left"/>
      <w:pPr>
        <w:tabs>
          <w:tab w:val="num" w:pos="2160"/>
        </w:tabs>
        <w:ind w:left="2160" w:hanging="360"/>
      </w:pPr>
      <w:rPr>
        <w:rFonts w:ascii="Times New Roman" w:hAnsi="Times New Roman" w:hint="default"/>
      </w:rPr>
    </w:lvl>
    <w:lvl w:ilvl="3" w:tplc="91E6A898" w:tentative="1">
      <w:start w:val="1"/>
      <w:numFmt w:val="bullet"/>
      <w:lvlText w:val="•"/>
      <w:lvlJc w:val="left"/>
      <w:pPr>
        <w:tabs>
          <w:tab w:val="num" w:pos="2880"/>
        </w:tabs>
        <w:ind w:left="2880" w:hanging="360"/>
      </w:pPr>
      <w:rPr>
        <w:rFonts w:ascii="Times New Roman" w:hAnsi="Times New Roman" w:hint="default"/>
      </w:rPr>
    </w:lvl>
    <w:lvl w:ilvl="4" w:tplc="4CD4EB7E" w:tentative="1">
      <w:start w:val="1"/>
      <w:numFmt w:val="bullet"/>
      <w:lvlText w:val="•"/>
      <w:lvlJc w:val="left"/>
      <w:pPr>
        <w:tabs>
          <w:tab w:val="num" w:pos="3600"/>
        </w:tabs>
        <w:ind w:left="3600" w:hanging="360"/>
      </w:pPr>
      <w:rPr>
        <w:rFonts w:ascii="Times New Roman" w:hAnsi="Times New Roman" w:hint="default"/>
      </w:rPr>
    </w:lvl>
    <w:lvl w:ilvl="5" w:tplc="E48A4022" w:tentative="1">
      <w:start w:val="1"/>
      <w:numFmt w:val="bullet"/>
      <w:lvlText w:val="•"/>
      <w:lvlJc w:val="left"/>
      <w:pPr>
        <w:tabs>
          <w:tab w:val="num" w:pos="4320"/>
        </w:tabs>
        <w:ind w:left="4320" w:hanging="360"/>
      </w:pPr>
      <w:rPr>
        <w:rFonts w:ascii="Times New Roman" w:hAnsi="Times New Roman" w:hint="default"/>
      </w:rPr>
    </w:lvl>
    <w:lvl w:ilvl="6" w:tplc="A260E43C" w:tentative="1">
      <w:start w:val="1"/>
      <w:numFmt w:val="bullet"/>
      <w:lvlText w:val="•"/>
      <w:lvlJc w:val="left"/>
      <w:pPr>
        <w:tabs>
          <w:tab w:val="num" w:pos="5040"/>
        </w:tabs>
        <w:ind w:left="5040" w:hanging="360"/>
      </w:pPr>
      <w:rPr>
        <w:rFonts w:ascii="Times New Roman" w:hAnsi="Times New Roman" w:hint="default"/>
      </w:rPr>
    </w:lvl>
    <w:lvl w:ilvl="7" w:tplc="69DC8EDC" w:tentative="1">
      <w:start w:val="1"/>
      <w:numFmt w:val="bullet"/>
      <w:lvlText w:val="•"/>
      <w:lvlJc w:val="left"/>
      <w:pPr>
        <w:tabs>
          <w:tab w:val="num" w:pos="5760"/>
        </w:tabs>
        <w:ind w:left="5760" w:hanging="360"/>
      </w:pPr>
      <w:rPr>
        <w:rFonts w:ascii="Times New Roman" w:hAnsi="Times New Roman" w:hint="default"/>
      </w:rPr>
    </w:lvl>
    <w:lvl w:ilvl="8" w:tplc="24D2FEC6"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734C7BD1"/>
    <w:multiLevelType w:val="hybridMultilevel"/>
    <w:tmpl w:val="BC00E7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D92994"/>
    <w:multiLevelType w:val="hybridMultilevel"/>
    <w:tmpl w:val="85548C34"/>
    <w:lvl w:ilvl="0" w:tplc="159EBE0E">
      <w:start w:val="1"/>
      <w:numFmt w:val="bullet"/>
      <w:lvlText w:val="•"/>
      <w:lvlJc w:val="left"/>
      <w:pPr>
        <w:tabs>
          <w:tab w:val="num" w:pos="720"/>
        </w:tabs>
        <w:ind w:left="720" w:hanging="360"/>
      </w:pPr>
      <w:rPr>
        <w:rFonts w:ascii="Arial" w:hAnsi="Arial" w:hint="default"/>
      </w:rPr>
    </w:lvl>
    <w:lvl w:ilvl="1" w:tplc="B93848A8" w:tentative="1">
      <w:start w:val="1"/>
      <w:numFmt w:val="bullet"/>
      <w:lvlText w:val="•"/>
      <w:lvlJc w:val="left"/>
      <w:pPr>
        <w:tabs>
          <w:tab w:val="num" w:pos="1440"/>
        </w:tabs>
        <w:ind w:left="1440" w:hanging="360"/>
      </w:pPr>
      <w:rPr>
        <w:rFonts w:ascii="Arial" w:hAnsi="Arial" w:hint="default"/>
      </w:rPr>
    </w:lvl>
    <w:lvl w:ilvl="2" w:tplc="D73CBEC8" w:tentative="1">
      <w:start w:val="1"/>
      <w:numFmt w:val="bullet"/>
      <w:lvlText w:val="•"/>
      <w:lvlJc w:val="left"/>
      <w:pPr>
        <w:tabs>
          <w:tab w:val="num" w:pos="2160"/>
        </w:tabs>
        <w:ind w:left="2160" w:hanging="360"/>
      </w:pPr>
      <w:rPr>
        <w:rFonts w:ascii="Arial" w:hAnsi="Arial" w:hint="default"/>
      </w:rPr>
    </w:lvl>
    <w:lvl w:ilvl="3" w:tplc="B54C9D3E" w:tentative="1">
      <w:start w:val="1"/>
      <w:numFmt w:val="bullet"/>
      <w:lvlText w:val="•"/>
      <w:lvlJc w:val="left"/>
      <w:pPr>
        <w:tabs>
          <w:tab w:val="num" w:pos="2880"/>
        </w:tabs>
        <w:ind w:left="2880" w:hanging="360"/>
      </w:pPr>
      <w:rPr>
        <w:rFonts w:ascii="Arial" w:hAnsi="Arial" w:hint="default"/>
      </w:rPr>
    </w:lvl>
    <w:lvl w:ilvl="4" w:tplc="01B49CA4" w:tentative="1">
      <w:start w:val="1"/>
      <w:numFmt w:val="bullet"/>
      <w:lvlText w:val="•"/>
      <w:lvlJc w:val="left"/>
      <w:pPr>
        <w:tabs>
          <w:tab w:val="num" w:pos="3600"/>
        </w:tabs>
        <w:ind w:left="3600" w:hanging="360"/>
      </w:pPr>
      <w:rPr>
        <w:rFonts w:ascii="Arial" w:hAnsi="Arial" w:hint="default"/>
      </w:rPr>
    </w:lvl>
    <w:lvl w:ilvl="5" w:tplc="AB7EA1E2" w:tentative="1">
      <w:start w:val="1"/>
      <w:numFmt w:val="bullet"/>
      <w:lvlText w:val="•"/>
      <w:lvlJc w:val="left"/>
      <w:pPr>
        <w:tabs>
          <w:tab w:val="num" w:pos="4320"/>
        </w:tabs>
        <w:ind w:left="4320" w:hanging="360"/>
      </w:pPr>
      <w:rPr>
        <w:rFonts w:ascii="Arial" w:hAnsi="Arial" w:hint="default"/>
      </w:rPr>
    </w:lvl>
    <w:lvl w:ilvl="6" w:tplc="F85A445C" w:tentative="1">
      <w:start w:val="1"/>
      <w:numFmt w:val="bullet"/>
      <w:lvlText w:val="•"/>
      <w:lvlJc w:val="left"/>
      <w:pPr>
        <w:tabs>
          <w:tab w:val="num" w:pos="5040"/>
        </w:tabs>
        <w:ind w:left="5040" w:hanging="360"/>
      </w:pPr>
      <w:rPr>
        <w:rFonts w:ascii="Arial" w:hAnsi="Arial" w:hint="default"/>
      </w:rPr>
    </w:lvl>
    <w:lvl w:ilvl="7" w:tplc="D50CCCB2" w:tentative="1">
      <w:start w:val="1"/>
      <w:numFmt w:val="bullet"/>
      <w:lvlText w:val="•"/>
      <w:lvlJc w:val="left"/>
      <w:pPr>
        <w:tabs>
          <w:tab w:val="num" w:pos="5760"/>
        </w:tabs>
        <w:ind w:left="5760" w:hanging="360"/>
      </w:pPr>
      <w:rPr>
        <w:rFonts w:ascii="Arial" w:hAnsi="Arial" w:hint="default"/>
      </w:rPr>
    </w:lvl>
    <w:lvl w:ilvl="8" w:tplc="71CE6E1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8646728"/>
    <w:multiLevelType w:val="hybridMultilevel"/>
    <w:tmpl w:val="7BFC023C"/>
    <w:lvl w:ilvl="0" w:tplc="0C28A918">
      <w:start w:val="1"/>
      <w:numFmt w:val="bullet"/>
      <w:lvlText w:val="•"/>
      <w:lvlJc w:val="left"/>
      <w:pPr>
        <w:tabs>
          <w:tab w:val="num" w:pos="720"/>
        </w:tabs>
        <w:ind w:left="720" w:hanging="360"/>
      </w:pPr>
      <w:rPr>
        <w:rFonts w:ascii="Times New Roman" w:hAnsi="Times New Roman" w:hint="default"/>
      </w:rPr>
    </w:lvl>
    <w:lvl w:ilvl="1" w:tplc="6FDCE7E0" w:tentative="1">
      <w:start w:val="1"/>
      <w:numFmt w:val="bullet"/>
      <w:lvlText w:val="•"/>
      <w:lvlJc w:val="left"/>
      <w:pPr>
        <w:tabs>
          <w:tab w:val="num" w:pos="1440"/>
        </w:tabs>
        <w:ind w:left="1440" w:hanging="360"/>
      </w:pPr>
      <w:rPr>
        <w:rFonts w:ascii="Times New Roman" w:hAnsi="Times New Roman" w:hint="default"/>
      </w:rPr>
    </w:lvl>
    <w:lvl w:ilvl="2" w:tplc="2C48241C" w:tentative="1">
      <w:start w:val="1"/>
      <w:numFmt w:val="bullet"/>
      <w:lvlText w:val="•"/>
      <w:lvlJc w:val="left"/>
      <w:pPr>
        <w:tabs>
          <w:tab w:val="num" w:pos="2160"/>
        </w:tabs>
        <w:ind w:left="2160" w:hanging="360"/>
      </w:pPr>
      <w:rPr>
        <w:rFonts w:ascii="Times New Roman" w:hAnsi="Times New Roman" w:hint="default"/>
      </w:rPr>
    </w:lvl>
    <w:lvl w:ilvl="3" w:tplc="8D6E3202" w:tentative="1">
      <w:start w:val="1"/>
      <w:numFmt w:val="bullet"/>
      <w:lvlText w:val="•"/>
      <w:lvlJc w:val="left"/>
      <w:pPr>
        <w:tabs>
          <w:tab w:val="num" w:pos="2880"/>
        </w:tabs>
        <w:ind w:left="2880" w:hanging="360"/>
      </w:pPr>
      <w:rPr>
        <w:rFonts w:ascii="Times New Roman" w:hAnsi="Times New Roman" w:hint="default"/>
      </w:rPr>
    </w:lvl>
    <w:lvl w:ilvl="4" w:tplc="C826DB72" w:tentative="1">
      <w:start w:val="1"/>
      <w:numFmt w:val="bullet"/>
      <w:lvlText w:val="•"/>
      <w:lvlJc w:val="left"/>
      <w:pPr>
        <w:tabs>
          <w:tab w:val="num" w:pos="3600"/>
        </w:tabs>
        <w:ind w:left="3600" w:hanging="360"/>
      </w:pPr>
      <w:rPr>
        <w:rFonts w:ascii="Times New Roman" w:hAnsi="Times New Roman" w:hint="default"/>
      </w:rPr>
    </w:lvl>
    <w:lvl w:ilvl="5" w:tplc="4C4694F6" w:tentative="1">
      <w:start w:val="1"/>
      <w:numFmt w:val="bullet"/>
      <w:lvlText w:val="•"/>
      <w:lvlJc w:val="left"/>
      <w:pPr>
        <w:tabs>
          <w:tab w:val="num" w:pos="4320"/>
        </w:tabs>
        <w:ind w:left="4320" w:hanging="360"/>
      </w:pPr>
      <w:rPr>
        <w:rFonts w:ascii="Times New Roman" w:hAnsi="Times New Roman" w:hint="default"/>
      </w:rPr>
    </w:lvl>
    <w:lvl w:ilvl="6" w:tplc="20FA6314" w:tentative="1">
      <w:start w:val="1"/>
      <w:numFmt w:val="bullet"/>
      <w:lvlText w:val="•"/>
      <w:lvlJc w:val="left"/>
      <w:pPr>
        <w:tabs>
          <w:tab w:val="num" w:pos="5040"/>
        </w:tabs>
        <w:ind w:left="5040" w:hanging="360"/>
      </w:pPr>
      <w:rPr>
        <w:rFonts w:ascii="Times New Roman" w:hAnsi="Times New Roman" w:hint="default"/>
      </w:rPr>
    </w:lvl>
    <w:lvl w:ilvl="7" w:tplc="80B63908" w:tentative="1">
      <w:start w:val="1"/>
      <w:numFmt w:val="bullet"/>
      <w:lvlText w:val="•"/>
      <w:lvlJc w:val="left"/>
      <w:pPr>
        <w:tabs>
          <w:tab w:val="num" w:pos="5760"/>
        </w:tabs>
        <w:ind w:left="5760" w:hanging="360"/>
      </w:pPr>
      <w:rPr>
        <w:rFonts w:ascii="Times New Roman" w:hAnsi="Times New Roman" w:hint="default"/>
      </w:rPr>
    </w:lvl>
    <w:lvl w:ilvl="8" w:tplc="6C985BA6"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7A530557"/>
    <w:multiLevelType w:val="hybridMultilevel"/>
    <w:tmpl w:val="F02E998E"/>
    <w:lvl w:ilvl="0" w:tplc="4FC81FA4">
      <w:start w:val="1"/>
      <w:numFmt w:val="bullet"/>
      <w:lvlText w:val=""/>
      <w:lvlJc w:val="left"/>
      <w:pPr>
        <w:tabs>
          <w:tab w:val="num" w:pos="720"/>
        </w:tabs>
        <w:ind w:left="720" w:hanging="360"/>
      </w:pPr>
      <w:rPr>
        <w:rFonts w:ascii="Wingdings" w:hAnsi="Wingdings" w:hint="default"/>
      </w:rPr>
    </w:lvl>
    <w:lvl w:ilvl="1" w:tplc="5496822E">
      <w:start w:val="1"/>
      <w:numFmt w:val="bullet"/>
      <w:lvlText w:val=""/>
      <w:lvlJc w:val="left"/>
      <w:pPr>
        <w:tabs>
          <w:tab w:val="num" w:pos="1440"/>
        </w:tabs>
        <w:ind w:left="1440" w:hanging="360"/>
      </w:pPr>
      <w:rPr>
        <w:rFonts w:ascii="Wingdings" w:hAnsi="Wingdings" w:hint="default"/>
      </w:rPr>
    </w:lvl>
    <w:lvl w:ilvl="2" w:tplc="7F822DEC" w:tentative="1">
      <w:start w:val="1"/>
      <w:numFmt w:val="bullet"/>
      <w:lvlText w:val=""/>
      <w:lvlJc w:val="left"/>
      <w:pPr>
        <w:tabs>
          <w:tab w:val="num" w:pos="2160"/>
        </w:tabs>
        <w:ind w:left="2160" w:hanging="360"/>
      </w:pPr>
      <w:rPr>
        <w:rFonts w:ascii="Wingdings" w:hAnsi="Wingdings" w:hint="default"/>
      </w:rPr>
    </w:lvl>
    <w:lvl w:ilvl="3" w:tplc="15BABEA0" w:tentative="1">
      <w:start w:val="1"/>
      <w:numFmt w:val="bullet"/>
      <w:lvlText w:val=""/>
      <w:lvlJc w:val="left"/>
      <w:pPr>
        <w:tabs>
          <w:tab w:val="num" w:pos="2880"/>
        </w:tabs>
        <w:ind w:left="2880" w:hanging="360"/>
      </w:pPr>
      <w:rPr>
        <w:rFonts w:ascii="Wingdings" w:hAnsi="Wingdings" w:hint="default"/>
      </w:rPr>
    </w:lvl>
    <w:lvl w:ilvl="4" w:tplc="7578FF8C" w:tentative="1">
      <w:start w:val="1"/>
      <w:numFmt w:val="bullet"/>
      <w:lvlText w:val=""/>
      <w:lvlJc w:val="left"/>
      <w:pPr>
        <w:tabs>
          <w:tab w:val="num" w:pos="3600"/>
        </w:tabs>
        <w:ind w:left="3600" w:hanging="360"/>
      </w:pPr>
      <w:rPr>
        <w:rFonts w:ascii="Wingdings" w:hAnsi="Wingdings" w:hint="default"/>
      </w:rPr>
    </w:lvl>
    <w:lvl w:ilvl="5" w:tplc="69B267EE" w:tentative="1">
      <w:start w:val="1"/>
      <w:numFmt w:val="bullet"/>
      <w:lvlText w:val=""/>
      <w:lvlJc w:val="left"/>
      <w:pPr>
        <w:tabs>
          <w:tab w:val="num" w:pos="4320"/>
        </w:tabs>
        <w:ind w:left="4320" w:hanging="360"/>
      </w:pPr>
      <w:rPr>
        <w:rFonts w:ascii="Wingdings" w:hAnsi="Wingdings" w:hint="default"/>
      </w:rPr>
    </w:lvl>
    <w:lvl w:ilvl="6" w:tplc="86E80864" w:tentative="1">
      <w:start w:val="1"/>
      <w:numFmt w:val="bullet"/>
      <w:lvlText w:val=""/>
      <w:lvlJc w:val="left"/>
      <w:pPr>
        <w:tabs>
          <w:tab w:val="num" w:pos="5040"/>
        </w:tabs>
        <w:ind w:left="5040" w:hanging="360"/>
      </w:pPr>
      <w:rPr>
        <w:rFonts w:ascii="Wingdings" w:hAnsi="Wingdings" w:hint="default"/>
      </w:rPr>
    </w:lvl>
    <w:lvl w:ilvl="7" w:tplc="4DA6456E" w:tentative="1">
      <w:start w:val="1"/>
      <w:numFmt w:val="bullet"/>
      <w:lvlText w:val=""/>
      <w:lvlJc w:val="left"/>
      <w:pPr>
        <w:tabs>
          <w:tab w:val="num" w:pos="5760"/>
        </w:tabs>
        <w:ind w:left="5760" w:hanging="360"/>
      </w:pPr>
      <w:rPr>
        <w:rFonts w:ascii="Wingdings" w:hAnsi="Wingdings" w:hint="default"/>
      </w:rPr>
    </w:lvl>
    <w:lvl w:ilvl="8" w:tplc="E188C16C"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5"/>
  </w:num>
  <w:num w:numId="3">
    <w:abstractNumId w:val="19"/>
  </w:num>
  <w:num w:numId="4">
    <w:abstractNumId w:val="29"/>
  </w:num>
  <w:num w:numId="5">
    <w:abstractNumId w:val="21"/>
  </w:num>
  <w:num w:numId="6">
    <w:abstractNumId w:val="3"/>
  </w:num>
  <w:num w:numId="7">
    <w:abstractNumId w:val="36"/>
  </w:num>
  <w:num w:numId="8">
    <w:abstractNumId w:val="14"/>
  </w:num>
  <w:num w:numId="9">
    <w:abstractNumId w:val="4"/>
  </w:num>
  <w:num w:numId="10">
    <w:abstractNumId w:val="1"/>
  </w:num>
  <w:num w:numId="11">
    <w:abstractNumId w:val="9"/>
  </w:num>
  <w:num w:numId="12">
    <w:abstractNumId w:val="28"/>
  </w:num>
  <w:num w:numId="13">
    <w:abstractNumId w:val="7"/>
  </w:num>
  <w:num w:numId="14">
    <w:abstractNumId w:val="20"/>
  </w:num>
  <w:num w:numId="15">
    <w:abstractNumId w:val="26"/>
  </w:num>
  <w:num w:numId="16">
    <w:abstractNumId w:val="37"/>
  </w:num>
  <w:num w:numId="17">
    <w:abstractNumId w:val="24"/>
  </w:num>
  <w:num w:numId="18">
    <w:abstractNumId w:val="23"/>
  </w:num>
  <w:num w:numId="19">
    <w:abstractNumId w:val="30"/>
  </w:num>
  <w:num w:numId="20">
    <w:abstractNumId w:val="0"/>
  </w:num>
  <w:num w:numId="21">
    <w:abstractNumId w:val="25"/>
  </w:num>
  <w:num w:numId="22">
    <w:abstractNumId w:val="11"/>
  </w:num>
  <w:num w:numId="23">
    <w:abstractNumId w:val="27"/>
  </w:num>
  <w:num w:numId="24">
    <w:abstractNumId w:val="33"/>
  </w:num>
  <w:num w:numId="25">
    <w:abstractNumId w:val="31"/>
  </w:num>
  <w:num w:numId="26">
    <w:abstractNumId w:val="5"/>
  </w:num>
  <w:num w:numId="27">
    <w:abstractNumId w:val="39"/>
  </w:num>
  <w:num w:numId="28">
    <w:abstractNumId w:val="17"/>
  </w:num>
  <w:num w:numId="29">
    <w:abstractNumId w:val="6"/>
  </w:num>
  <w:num w:numId="30">
    <w:abstractNumId w:val="12"/>
  </w:num>
  <w:num w:numId="31">
    <w:abstractNumId w:val="13"/>
  </w:num>
  <w:num w:numId="32">
    <w:abstractNumId w:val="32"/>
  </w:num>
  <w:num w:numId="33">
    <w:abstractNumId w:val="2"/>
  </w:num>
  <w:num w:numId="34">
    <w:abstractNumId w:val="18"/>
  </w:num>
  <w:num w:numId="35">
    <w:abstractNumId w:val="22"/>
  </w:num>
  <w:num w:numId="36">
    <w:abstractNumId w:val="34"/>
  </w:num>
  <w:num w:numId="37">
    <w:abstractNumId w:val="8"/>
  </w:num>
  <w:num w:numId="38">
    <w:abstractNumId w:val="15"/>
  </w:num>
  <w:num w:numId="39">
    <w:abstractNumId w:val="38"/>
  </w:num>
  <w:num w:numId="40">
    <w:abstractNumId w:val="16"/>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penstrick Daniel (hepe)">
    <w15:presenceInfo w15:providerId="AD" w15:userId="S::hepe@zhaw.ch::01ee0c85-0f0b-4a6f-bf5c-cade9e4e86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5D0B"/>
    <w:rsid w:val="0000021C"/>
    <w:rsid w:val="00000324"/>
    <w:rsid w:val="000004E7"/>
    <w:rsid w:val="0000075A"/>
    <w:rsid w:val="00000D04"/>
    <w:rsid w:val="00000DD4"/>
    <w:rsid w:val="000016FD"/>
    <w:rsid w:val="00001AB3"/>
    <w:rsid w:val="00001F4F"/>
    <w:rsid w:val="000022E4"/>
    <w:rsid w:val="00002333"/>
    <w:rsid w:val="000026A2"/>
    <w:rsid w:val="00002C0C"/>
    <w:rsid w:val="00002F2A"/>
    <w:rsid w:val="000033F4"/>
    <w:rsid w:val="00003439"/>
    <w:rsid w:val="000034EB"/>
    <w:rsid w:val="00003812"/>
    <w:rsid w:val="00004552"/>
    <w:rsid w:val="000046B5"/>
    <w:rsid w:val="00004808"/>
    <w:rsid w:val="00004D6D"/>
    <w:rsid w:val="00004E37"/>
    <w:rsid w:val="000052C9"/>
    <w:rsid w:val="0000578F"/>
    <w:rsid w:val="00005D22"/>
    <w:rsid w:val="00005E23"/>
    <w:rsid w:val="00005E59"/>
    <w:rsid w:val="00005E94"/>
    <w:rsid w:val="0000691C"/>
    <w:rsid w:val="00006A1D"/>
    <w:rsid w:val="00006AF1"/>
    <w:rsid w:val="00006DBB"/>
    <w:rsid w:val="000070DD"/>
    <w:rsid w:val="000071AC"/>
    <w:rsid w:val="00007E47"/>
    <w:rsid w:val="00007FAD"/>
    <w:rsid w:val="000102C9"/>
    <w:rsid w:val="00010369"/>
    <w:rsid w:val="00010989"/>
    <w:rsid w:val="00010ADF"/>
    <w:rsid w:val="00010B2A"/>
    <w:rsid w:val="00012255"/>
    <w:rsid w:val="000122AD"/>
    <w:rsid w:val="00012591"/>
    <w:rsid w:val="000126FC"/>
    <w:rsid w:val="00012A28"/>
    <w:rsid w:val="00012AF4"/>
    <w:rsid w:val="00012B2C"/>
    <w:rsid w:val="00012D6D"/>
    <w:rsid w:val="00012D8A"/>
    <w:rsid w:val="000135E4"/>
    <w:rsid w:val="00013921"/>
    <w:rsid w:val="00013B68"/>
    <w:rsid w:val="00013D6C"/>
    <w:rsid w:val="0001420D"/>
    <w:rsid w:val="00014426"/>
    <w:rsid w:val="0001474F"/>
    <w:rsid w:val="00014761"/>
    <w:rsid w:val="00014A12"/>
    <w:rsid w:val="00014E30"/>
    <w:rsid w:val="000152E9"/>
    <w:rsid w:val="00015547"/>
    <w:rsid w:val="00015612"/>
    <w:rsid w:val="000156D3"/>
    <w:rsid w:val="000157F6"/>
    <w:rsid w:val="00015974"/>
    <w:rsid w:val="0001598C"/>
    <w:rsid w:val="00015DF9"/>
    <w:rsid w:val="000160E6"/>
    <w:rsid w:val="000162AB"/>
    <w:rsid w:val="00016735"/>
    <w:rsid w:val="00016914"/>
    <w:rsid w:val="00016A0A"/>
    <w:rsid w:val="00016B05"/>
    <w:rsid w:val="00016BAA"/>
    <w:rsid w:val="00016C82"/>
    <w:rsid w:val="00016CA9"/>
    <w:rsid w:val="00016FEC"/>
    <w:rsid w:val="00017120"/>
    <w:rsid w:val="0001750A"/>
    <w:rsid w:val="000177CD"/>
    <w:rsid w:val="00017997"/>
    <w:rsid w:val="00017F83"/>
    <w:rsid w:val="000201D1"/>
    <w:rsid w:val="000201F3"/>
    <w:rsid w:val="000203E1"/>
    <w:rsid w:val="00020808"/>
    <w:rsid w:val="00020815"/>
    <w:rsid w:val="000208BD"/>
    <w:rsid w:val="00020E0C"/>
    <w:rsid w:val="00021328"/>
    <w:rsid w:val="0002159F"/>
    <w:rsid w:val="00021681"/>
    <w:rsid w:val="00021CCF"/>
    <w:rsid w:val="000220E3"/>
    <w:rsid w:val="0002221F"/>
    <w:rsid w:val="00022925"/>
    <w:rsid w:val="000229A0"/>
    <w:rsid w:val="00022A8D"/>
    <w:rsid w:val="000232CE"/>
    <w:rsid w:val="000233D1"/>
    <w:rsid w:val="0002358D"/>
    <w:rsid w:val="0002375E"/>
    <w:rsid w:val="000238B7"/>
    <w:rsid w:val="00023DB7"/>
    <w:rsid w:val="00023E2B"/>
    <w:rsid w:val="00023E69"/>
    <w:rsid w:val="00023ED0"/>
    <w:rsid w:val="00024812"/>
    <w:rsid w:val="00024DD3"/>
    <w:rsid w:val="000251CA"/>
    <w:rsid w:val="00025207"/>
    <w:rsid w:val="000253CF"/>
    <w:rsid w:val="0002575F"/>
    <w:rsid w:val="00025792"/>
    <w:rsid w:val="000257F7"/>
    <w:rsid w:val="00025883"/>
    <w:rsid w:val="000259AB"/>
    <w:rsid w:val="00025DAA"/>
    <w:rsid w:val="00025EEC"/>
    <w:rsid w:val="00026226"/>
    <w:rsid w:val="000265CF"/>
    <w:rsid w:val="000266D5"/>
    <w:rsid w:val="00026E19"/>
    <w:rsid w:val="000270DC"/>
    <w:rsid w:val="000271D9"/>
    <w:rsid w:val="000275E2"/>
    <w:rsid w:val="000279FA"/>
    <w:rsid w:val="00027C7F"/>
    <w:rsid w:val="00027D83"/>
    <w:rsid w:val="0003009E"/>
    <w:rsid w:val="0003046F"/>
    <w:rsid w:val="00030B83"/>
    <w:rsid w:val="00030BD4"/>
    <w:rsid w:val="00030C25"/>
    <w:rsid w:val="00030C4E"/>
    <w:rsid w:val="000320E4"/>
    <w:rsid w:val="0003230A"/>
    <w:rsid w:val="000326A3"/>
    <w:rsid w:val="00032E53"/>
    <w:rsid w:val="00032FB6"/>
    <w:rsid w:val="00032FDD"/>
    <w:rsid w:val="00033161"/>
    <w:rsid w:val="00033699"/>
    <w:rsid w:val="00033940"/>
    <w:rsid w:val="00033B5F"/>
    <w:rsid w:val="00033CC7"/>
    <w:rsid w:val="00033D2C"/>
    <w:rsid w:val="00033DCF"/>
    <w:rsid w:val="00033DD8"/>
    <w:rsid w:val="00033E90"/>
    <w:rsid w:val="00033F55"/>
    <w:rsid w:val="0003437F"/>
    <w:rsid w:val="000347DE"/>
    <w:rsid w:val="000349C9"/>
    <w:rsid w:val="00034DF3"/>
    <w:rsid w:val="00034E91"/>
    <w:rsid w:val="00034F54"/>
    <w:rsid w:val="000351D5"/>
    <w:rsid w:val="00035457"/>
    <w:rsid w:val="00035712"/>
    <w:rsid w:val="00035887"/>
    <w:rsid w:val="00035A2E"/>
    <w:rsid w:val="00036081"/>
    <w:rsid w:val="000362CA"/>
    <w:rsid w:val="0003666E"/>
    <w:rsid w:val="0003698A"/>
    <w:rsid w:val="00036A4C"/>
    <w:rsid w:val="00036CAC"/>
    <w:rsid w:val="00036CE5"/>
    <w:rsid w:val="00036DC3"/>
    <w:rsid w:val="000371A3"/>
    <w:rsid w:val="000371BA"/>
    <w:rsid w:val="000372B9"/>
    <w:rsid w:val="00037488"/>
    <w:rsid w:val="0003761B"/>
    <w:rsid w:val="00037689"/>
    <w:rsid w:val="0003780B"/>
    <w:rsid w:val="00037DB8"/>
    <w:rsid w:val="0004027A"/>
    <w:rsid w:val="00040780"/>
    <w:rsid w:val="00040792"/>
    <w:rsid w:val="00040A8C"/>
    <w:rsid w:val="00040D2E"/>
    <w:rsid w:val="00040DD2"/>
    <w:rsid w:val="00040DE8"/>
    <w:rsid w:val="00040E5B"/>
    <w:rsid w:val="0004115D"/>
    <w:rsid w:val="000417B2"/>
    <w:rsid w:val="000422CF"/>
    <w:rsid w:val="00042600"/>
    <w:rsid w:val="0004260D"/>
    <w:rsid w:val="0004270F"/>
    <w:rsid w:val="00042774"/>
    <w:rsid w:val="00042856"/>
    <w:rsid w:val="00042934"/>
    <w:rsid w:val="000429AC"/>
    <w:rsid w:val="000429FE"/>
    <w:rsid w:val="00042B35"/>
    <w:rsid w:val="00042B63"/>
    <w:rsid w:val="00042F85"/>
    <w:rsid w:val="00042F90"/>
    <w:rsid w:val="000431AB"/>
    <w:rsid w:val="00043492"/>
    <w:rsid w:val="000434D1"/>
    <w:rsid w:val="00043920"/>
    <w:rsid w:val="00043994"/>
    <w:rsid w:val="00043C3B"/>
    <w:rsid w:val="00043CF4"/>
    <w:rsid w:val="00043D1F"/>
    <w:rsid w:val="00043FB0"/>
    <w:rsid w:val="00044098"/>
    <w:rsid w:val="00044463"/>
    <w:rsid w:val="00044550"/>
    <w:rsid w:val="00045004"/>
    <w:rsid w:val="0004503A"/>
    <w:rsid w:val="0004518C"/>
    <w:rsid w:val="00045496"/>
    <w:rsid w:val="00045863"/>
    <w:rsid w:val="00045B4F"/>
    <w:rsid w:val="00045BBD"/>
    <w:rsid w:val="000460D9"/>
    <w:rsid w:val="0004622F"/>
    <w:rsid w:val="000463B8"/>
    <w:rsid w:val="000464A1"/>
    <w:rsid w:val="000464BF"/>
    <w:rsid w:val="000464DA"/>
    <w:rsid w:val="00046555"/>
    <w:rsid w:val="00046BEB"/>
    <w:rsid w:val="00046CE8"/>
    <w:rsid w:val="000474DC"/>
    <w:rsid w:val="000474F2"/>
    <w:rsid w:val="000475CA"/>
    <w:rsid w:val="00047849"/>
    <w:rsid w:val="00047969"/>
    <w:rsid w:val="00047BED"/>
    <w:rsid w:val="00047E50"/>
    <w:rsid w:val="0005032C"/>
    <w:rsid w:val="00050371"/>
    <w:rsid w:val="0005043F"/>
    <w:rsid w:val="000505A0"/>
    <w:rsid w:val="00050971"/>
    <w:rsid w:val="00050ADD"/>
    <w:rsid w:val="00050F88"/>
    <w:rsid w:val="000510FA"/>
    <w:rsid w:val="0005143C"/>
    <w:rsid w:val="00051F6E"/>
    <w:rsid w:val="00051FCA"/>
    <w:rsid w:val="0005212C"/>
    <w:rsid w:val="00052179"/>
    <w:rsid w:val="000521BC"/>
    <w:rsid w:val="0005240B"/>
    <w:rsid w:val="0005262B"/>
    <w:rsid w:val="0005265A"/>
    <w:rsid w:val="000528C0"/>
    <w:rsid w:val="00053028"/>
    <w:rsid w:val="000531D4"/>
    <w:rsid w:val="0005328F"/>
    <w:rsid w:val="0005350A"/>
    <w:rsid w:val="000535F8"/>
    <w:rsid w:val="000537F2"/>
    <w:rsid w:val="00053C96"/>
    <w:rsid w:val="00053D29"/>
    <w:rsid w:val="00053E4F"/>
    <w:rsid w:val="00054202"/>
    <w:rsid w:val="0005476F"/>
    <w:rsid w:val="000547DF"/>
    <w:rsid w:val="000549C7"/>
    <w:rsid w:val="00054CDC"/>
    <w:rsid w:val="00054CFE"/>
    <w:rsid w:val="00054FE3"/>
    <w:rsid w:val="00055636"/>
    <w:rsid w:val="000557C5"/>
    <w:rsid w:val="00055CC8"/>
    <w:rsid w:val="00055D0C"/>
    <w:rsid w:val="00055EC0"/>
    <w:rsid w:val="00056405"/>
    <w:rsid w:val="00056474"/>
    <w:rsid w:val="00056850"/>
    <w:rsid w:val="00056A87"/>
    <w:rsid w:val="00056CAF"/>
    <w:rsid w:val="00056D27"/>
    <w:rsid w:val="00056F52"/>
    <w:rsid w:val="0005703A"/>
    <w:rsid w:val="000575D3"/>
    <w:rsid w:val="00057698"/>
    <w:rsid w:val="00057DBB"/>
    <w:rsid w:val="00057E94"/>
    <w:rsid w:val="00057F84"/>
    <w:rsid w:val="000600E8"/>
    <w:rsid w:val="000602DF"/>
    <w:rsid w:val="00060482"/>
    <w:rsid w:val="00060492"/>
    <w:rsid w:val="00060814"/>
    <w:rsid w:val="00060B15"/>
    <w:rsid w:val="00060DCC"/>
    <w:rsid w:val="00060F96"/>
    <w:rsid w:val="00061064"/>
    <w:rsid w:val="000610B3"/>
    <w:rsid w:val="000611AD"/>
    <w:rsid w:val="000614D3"/>
    <w:rsid w:val="00061A82"/>
    <w:rsid w:val="00061AC1"/>
    <w:rsid w:val="00061ACA"/>
    <w:rsid w:val="00061B6F"/>
    <w:rsid w:val="00061B81"/>
    <w:rsid w:val="00061C49"/>
    <w:rsid w:val="00061CFA"/>
    <w:rsid w:val="00061D39"/>
    <w:rsid w:val="0006233B"/>
    <w:rsid w:val="000627AA"/>
    <w:rsid w:val="000627AB"/>
    <w:rsid w:val="000628EE"/>
    <w:rsid w:val="0006294A"/>
    <w:rsid w:val="00062A7F"/>
    <w:rsid w:val="00062C2D"/>
    <w:rsid w:val="00062FF5"/>
    <w:rsid w:val="000630BC"/>
    <w:rsid w:val="000630C2"/>
    <w:rsid w:val="000632F2"/>
    <w:rsid w:val="0006334E"/>
    <w:rsid w:val="000633D3"/>
    <w:rsid w:val="000633F8"/>
    <w:rsid w:val="00063D70"/>
    <w:rsid w:val="00063EBA"/>
    <w:rsid w:val="00064189"/>
    <w:rsid w:val="00064C24"/>
    <w:rsid w:val="00064FD1"/>
    <w:rsid w:val="00064FD4"/>
    <w:rsid w:val="0006506E"/>
    <w:rsid w:val="00065138"/>
    <w:rsid w:val="0006544C"/>
    <w:rsid w:val="000654D7"/>
    <w:rsid w:val="00065931"/>
    <w:rsid w:val="00065A2F"/>
    <w:rsid w:val="00065A4F"/>
    <w:rsid w:val="00065F18"/>
    <w:rsid w:val="00065FA5"/>
    <w:rsid w:val="00066032"/>
    <w:rsid w:val="00066207"/>
    <w:rsid w:val="000663C0"/>
    <w:rsid w:val="00066491"/>
    <w:rsid w:val="0006650B"/>
    <w:rsid w:val="0006656A"/>
    <w:rsid w:val="00066988"/>
    <w:rsid w:val="00066BD7"/>
    <w:rsid w:val="00066E9B"/>
    <w:rsid w:val="00067074"/>
    <w:rsid w:val="0006709D"/>
    <w:rsid w:val="000676FD"/>
    <w:rsid w:val="000677CC"/>
    <w:rsid w:val="00067F70"/>
    <w:rsid w:val="00070311"/>
    <w:rsid w:val="000704AE"/>
    <w:rsid w:val="000704D4"/>
    <w:rsid w:val="000707E6"/>
    <w:rsid w:val="00070D29"/>
    <w:rsid w:val="0007131B"/>
    <w:rsid w:val="000714E6"/>
    <w:rsid w:val="000716D1"/>
    <w:rsid w:val="0007198F"/>
    <w:rsid w:val="000720EB"/>
    <w:rsid w:val="00072154"/>
    <w:rsid w:val="0007216E"/>
    <w:rsid w:val="000721C8"/>
    <w:rsid w:val="00072276"/>
    <w:rsid w:val="000727B0"/>
    <w:rsid w:val="00072987"/>
    <w:rsid w:val="00072C9E"/>
    <w:rsid w:val="00072EA6"/>
    <w:rsid w:val="00072F95"/>
    <w:rsid w:val="00073276"/>
    <w:rsid w:val="0007330C"/>
    <w:rsid w:val="00073564"/>
    <w:rsid w:val="0007360F"/>
    <w:rsid w:val="00073724"/>
    <w:rsid w:val="000737BD"/>
    <w:rsid w:val="0007434C"/>
    <w:rsid w:val="0007481E"/>
    <w:rsid w:val="0007493C"/>
    <w:rsid w:val="00074DC6"/>
    <w:rsid w:val="0007538F"/>
    <w:rsid w:val="00075474"/>
    <w:rsid w:val="0007565B"/>
    <w:rsid w:val="00075743"/>
    <w:rsid w:val="00075786"/>
    <w:rsid w:val="00075AEB"/>
    <w:rsid w:val="00075EB1"/>
    <w:rsid w:val="00075FB8"/>
    <w:rsid w:val="000763C0"/>
    <w:rsid w:val="000766D9"/>
    <w:rsid w:val="00076E8B"/>
    <w:rsid w:val="000770B5"/>
    <w:rsid w:val="00077157"/>
    <w:rsid w:val="0007719B"/>
    <w:rsid w:val="00077577"/>
    <w:rsid w:val="00077C02"/>
    <w:rsid w:val="00077D81"/>
    <w:rsid w:val="00077DC1"/>
    <w:rsid w:val="00077DFE"/>
    <w:rsid w:val="00077F3E"/>
    <w:rsid w:val="00080126"/>
    <w:rsid w:val="00080140"/>
    <w:rsid w:val="0008036F"/>
    <w:rsid w:val="00080704"/>
    <w:rsid w:val="00080BF6"/>
    <w:rsid w:val="00080C44"/>
    <w:rsid w:val="000810B6"/>
    <w:rsid w:val="00081191"/>
    <w:rsid w:val="0008121A"/>
    <w:rsid w:val="000813C5"/>
    <w:rsid w:val="000814E5"/>
    <w:rsid w:val="0008168A"/>
    <w:rsid w:val="000820D9"/>
    <w:rsid w:val="00082146"/>
    <w:rsid w:val="00082337"/>
    <w:rsid w:val="00082F6D"/>
    <w:rsid w:val="000830B6"/>
    <w:rsid w:val="0008314E"/>
    <w:rsid w:val="00083364"/>
    <w:rsid w:val="000834B9"/>
    <w:rsid w:val="000834CA"/>
    <w:rsid w:val="000837EE"/>
    <w:rsid w:val="0008382D"/>
    <w:rsid w:val="00083879"/>
    <w:rsid w:val="00083A2F"/>
    <w:rsid w:val="00083ABE"/>
    <w:rsid w:val="00083D0D"/>
    <w:rsid w:val="00083EEE"/>
    <w:rsid w:val="00083F7B"/>
    <w:rsid w:val="0008403F"/>
    <w:rsid w:val="000840B8"/>
    <w:rsid w:val="00084278"/>
    <w:rsid w:val="000846B6"/>
    <w:rsid w:val="00084778"/>
    <w:rsid w:val="0008482E"/>
    <w:rsid w:val="00084BEE"/>
    <w:rsid w:val="00084E5F"/>
    <w:rsid w:val="00084EAC"/>
    <w:rsid w:val="00084EBB"/>
    <w:rsid w:val="00085534"/>
    <w:rsid w:val="0008632F"/>
    <w:rsid w:val="0008664B"/>
    <w:rsid w:val="0008691D"/>
    <w:rsid w:val="00086BCF"/>
    <w:rsid w:val="00086C25"/>
    <w:rsid w:val="0008702E"/>
    <w:rsid w:val="00087207"/>
    <w:rsid w:val="00087235"/>
    <w:rsid w:val="00087632"/>
    <w:rsid w:val="00087687"/>
    <w:rsid w:val="00087862"/>
    <w:rsid w:val="00087C74"/>
    <w:rsid w:val="000903B9"/>
    <w:rsid w:val="000903F5"/>
    <w:rsid w:val="00090522"/>
    <w:rsid w:val="000909C0"/>
    <w:rsid w:val="00090BDE"/>
    <w:rsid w:val="00090E1A"/>
    <w:rsid w:val="00091193"/>
    <w:rsid w:val="0009162B"/>
    <w:rsid w:val="00091667"/>
    <w:rsid w:val="000917DA"/>
    <w:rsid w:val="000918AC"/>
    <w:rsid w:val="00091AC5"/>
    <w:rsid w:val="0009220B"/>
    <w:rsid w:val="00092957"/>
    <w:rsid w:val="00092A1D"/>
    <w:rsid w:val="00092B99"/>
    <w:rsid w:val="00092FD5"/>
    <w:rsid w:val="000930D1"/>
    <w:rsid w:val="00093228"/>
    <w:rsid w:val="0009329D"/>
    <w:rsid w:val="00093650"/>
    <w:rsid w:val="0009387C"/>
    <w:rsid w:val="00093A62"/>
    <w:rsid w:val="00093C95"/>
    <w:rsid w:val="000941A4"/>
    <w:rsid w:val="00094603"/>
    <w:rsid w:val="00094645"/>
    <w:rsid w:val="00094736"/>
    <w:rsid w:val="000947FC"/>
    <w:rsid w:val="00094AF5"/>
    <w:rsid w:val="00094E78"/>
    <w:rsid w:val="00095124"/>
    <w:rsid w:val="0009538E"/>
    <w:rsid w:val="000956AA"/>
    <w:rsid w:val="00096829"/>
    <w:rsid w:val="00096CD1"/>
    <w:rsid w:val="00096F66"/>
    <w:rsid w:val="000972D4"/>
    <w:rsid w:val="0009758C"/>
    <w:rsid w:val="000977FA"/>
    <w:rsid w:val="00097ACA"/>
    <w:rsid w:val="00097C36"/>
    <w:rsid w:val="00097ED1"/>
    <w:rsid w:val="00097F5A"/>
    <w:rsid w:val="00097FF3"/>
    <w:rsid w:val="000A018E"/>
    <w:rsid w:val="000A042C"/>
    <w:rsid w:val="000A046D"/>
    <w:rsid w:val="000A05BF"/>
    <w:rsid w:val="000A079C"/>
    <w:rsid w:val="000A0CE5"/>
    <w:rsid w:val="000A0DE3"/>
    <w:rsid w:val="000A11DD"/>
    <w:rsid w:val="000A1246"/>
    <w:rsid w:val="000A1576"/>
    <w:rsid w:val="000A1744"/>
    <w:rsid w:val="000A18FA"/>
    <w:rsid w:val="000A1AA7"/>
    <w:rsid w:val="000A1C25"/>
    <w:rsid w:val="000A1D8D"/>
    <w:rsid w:val="000A25B3"/>
    <w:rsid w:val="000A29E8"/>
    <w:rsid w:val="000A2A76"/>
    <w:rsid w:val="000A2C1E"/>
    <w:rsid w:val="000A2CB7"/>
    <w:rsid w:val="000A309B"/>
    <w:rsid w:val="000A3AE4"/>
    <w:rsid w:val="000A3B03"/>
    <w:rsid w:val="000A3C87"/>
    <w:rsid w:val="000A3E68"/>
    <w:rsid w:val="000A4044"/>
    <w:rsid w:val="000A4149"/>
    <w:rsid w:val="000A43C7"/>
    <w:rsid w:val="000A4484"/>
    <w:rsid w:val="000A4A91"/>
    <w:rsid w:val="000A4D9E"/>
    <w:rsid w:val="000A4DA6"/>
    <w:rsid w:val="000A5420"/>
    <w:rsid w:val="000A56B3"/>
    <w:rsid w:val="000A595A"/>
    <w:rsid w:val="000A59E5"/>
    <w:rsid w:val="000A5AC6"/>
    <w:rsid w:val="000A5B16"/>
    <w:rsid w:val="000A5BE6"/>
    <w:rsid w:val="000A5DD3"/>
    <w:rsid w:val="000A60C5"/>
    <w:rsid w:val="000A6334"/>
    <w:rsid w:val="000A6392"/>
    <w:rsid w:val="000A6434"/>
    <w:rsid w:val="000A649F"/>
    <w:rsid w:val="000A6652"/>
    <w:rsid w:val="000A68EC"/>
    <w:rsid w:val="000A6A5F"/>
    <w:rsid w:val="000A6DE7"/>
    <w:rsid w:val="000A7061"/>
    <w:rsid w:val="000A7126"/>
    <w:rsid w:val="000A7490"/>
    <w:rsid w:val="000A7516"/>
    <w:rsid w:val="000A75AC"/>
    <w:rsid w:val="000A7B57"/>
    <w:rsid w:val="000A7F82"/>
    <w:rsid w:val="000B02F1"/>
    <w:rsid w:val="000B0AD8"/>
    <w:rsid w:val="000B0B36"/>
    <w:rsid w:val="000B0CB7"/>
    <w:rsid w:val="000B0CDD"/>
    <w:rsid w:val="000B0E76"/>
    <w:rsid w:val="000B0FEB"/>
    <w:rsid w:val="000B112B"/>
    <w:rsid w:val="000B12A1"/>
    <w:rsid w:val="000B12EF"/>
    <w:rsid w:val="000B195C"/>
    <w:rsid w:val="000B1D89"/>
    <w:rsid w:val="000B1F57"/>
    <w:rsid w:val="000B214D"/>
    <w:rsid w:val="000B220A"/>
    <w:rsid w:val="000B2434"/>
    <w:rsid w:val="000B26E2"/>
    <w:rsid w:val="000B29C1"/>
    <w:rsid w:val="000B2E42"/>
    <w:rsid w:val="000B31C4"/>
    <w:rsid w:val="000B330F"/>
    <w:rsid w:val="000B33A0"/>
    <w:rsid w:val="000B37C4"/>
    <w:rsid w:val="000B38CF"/>
    <w:rsid w:val="000B3973"/>
    <w:rsid w:val="000B39EC"/>
    <w:rsid w:val="000B3D4F"/>
    <w:rsid w:val="000B3D6C"/>
    <w:rsid w:val="000B3E7C"/>
    <w:rsid w:val="000B4121"/>
    <w:rsid w:val="000B42A1"/>
    <w:rsid w:val="000B433C"/>
    <w:rsid w:val="000B464E"/>
    <w:rsid w:val="000B4876"/>
    <w:rsid w:val="000B49E6"/>
    <w:rsid w:val="000B4C94"/>
    <w:rsid w:val="000B4D56"/>
    <w:rsid w:val="000B5419"/>
    <w:rsid w:val="000B586D"/>
    <w:rsid w:val="000B591F"/>
    <w:rsid w:val="000B5AD3"/>
    <w:rsid w:val="000B5DBD"/>
    <w:rsid w:val="000B5DE3"/>
    <w:rsid w:val="000B5EC9"/>
    <w:rsid w:val="000B5F3E"/>
    <w:rsid w:val="000B621A"/>
    <w:rsid w:val="000B6C97"/>
    <w:rsid w:val="000B6CD9"/>
    <w:rsid w:val="000B713B"/>
    <w:rsid w:val="000B7246"/>
    <w:rsid w:val="000B7270"/>
    <w:rsid w:val="000B731A"/>
    <w:rsid w:val="000B7560"/>
    <w:rsid w:val="000B7566"/>
    <w:rsid w:val="000B77F9"/>
    <w:rsid w:val="000B7805"/>
    <w:rsid w:val="000B7ADE"/>
    <w:rsid w:val="000B7C47"/>
    <w:rsid w:val="000C0694"/>
    <w:rsid w:val="000C09CD"/>
    <w:rsid w:val="000C0BFF"/>
    <w:rsid w:val="000C0C9E"/>
    <w:rsid w:val="000C0CA9"/>
    <w:rsid w:val="000C0CC1"/>
    <w:rsid w:val="000C0E35"/>
    <w:rsid w:val="000C0EA5"/>
    <w:rsid w:val="000C15C5"/>
    <w:rsid w:val="000C1717"/>
    <w:rsid w:val="000C19A2"/>
    <w:rsid w:val="000C19B3"/>
    <w:rsid w:val="000C2566"/>
    <w:rsid w:val="000C28D8"/>
    <w:rsid w:val="000C37D2"/>
    <w:rsid w:val="000C38CA"/>
    <w:rsid w:val="000C397B"/>
    <w:rsid w:val="000C3D34"/>
    <w:rsid w:val="000C3DCB"/>
    <w:rsid w:val="000C49B1"/>
    <w:rsid w:val="000C4A2F"/>
    <w:rsid w:val="000C50E3"/>
    <w:rsid w:val="000C50E6"/>
    <w:rsid w:val="000C5117"/>
    <w:rsid w:val="000C52BE"/>
    <w:rsid w:val="000C5301"/>
    <w:rsid w:val="000C5344"/>
    <w:rsid w:val="000C55E5"/>
    <w:rsid w:val="000C61EA"/>
    <w:rsid w:val="000C64C4"/>
    <w:rsid w:val="000C66F3"/>
    <w:rsid w:val="000C68B2"/>
    <w:rsid w:val="000C6E8E"/>
    <w:rsid w:val="000C7308"/>
    <w:rsid w:val="000C7347"/>
    <w:rsid w:val="000C73F3"/>
    <w:rsid w:val="000C7872"/>
    <w:rsid w:val="000C7E87"/>
    <w:rsid w:val="000D00D7"/>
    <w:rsid w:val="000D0129"/>
    <w:rsid w:val="000D0310"/>
    <w:rsid w:val="000D0435"/>
    <w:rsid w:val="000D0451"/>
    <w:rsid w:val="000D06A8"/>
    <w:rsid w:val="000D091B"/>
    <w:rsid w:val="000D0A0C"/>
    <w:rsid w:val="000D0D2D"/>
    <w:rsid w:val="000D1000"/>
    <w:rsid w:val="000D11CC"/>
    <w:rsid w:val="000D143A"/>
    <w:rsid w:val="000D1839"/>
    <w:rsid w:val="000D1A99"/>
    <w:rsid w:val="000D1B71"/>
    <w:rsid w:val="000D1ED3"/>
    <w:rsid w:val="000D1F64"/>
    <w:rsid w:val="000D203D"/>
    <w:rsid w:val="000D22F8"/>
    <w:rsid w:val="000D2375"/>
    <w:rsid w:val="000D2513"/>
    <w:rsid w:val="000D2AE1"/>
    <w:rsid w:val="000D2B29"/>
    <w:rsid w:val="000D2B56"/>
    <w:rsid w:val="000D2BC2"/>
    <w:rsid w:val="000D2E57"/>
    <w:rsid w:val="000D2E98"/>
    <w:rsid w:val="000D2EDC"/>
    <w:rsid w:val="000D30DF"/>
    <w:rsid w:val="000D3325"/>
    <w:rsid w:val="000D3A34"/>
    <w:rsid w:val="000D3BF9"/>
    <w:rsid w:val="000D3C7D"/>
    <w:rsid w:val="000D3D19"/>
    <w:rsid w:val="000D4650"/>
    <w:rsid w:val="000D4BA5"/>
    <w:rsid w:val="000D4DE5"/>
    <w:rsid w:val="000D5511"/>
    <w:rsid w:val="000D575E"/>
    <w:rsid w:val="000D5F34"/>
    <w:rsid w:val="000D6100"/>
    <w:rsid w:val="000D63B5"/>
    <w:rsid w:val="000D6F12"/>
    <w:rsid w:val="000D78BD"/>
    <w:rsid w:val="000D7990"/>
    <w:rsid w:val="000D7D3E"/>
    <w:rsid w:val="000D7E7E"/>
    <w:rsid w:val="000E07A2"/>
    <w:rsid w:val="000E095A"/>
    <w:rsid w:val="000E0D43"/>
    <w:rsid w:val="000E0D58"/>
    <w:rsid w:val="000E0FBA"/>
    <w:rsid w:val="000E10E0"/>
    <w:rsid w:val="000E1155"/>
    <w:rsid w:val="000E14D2"/>
    <w:rsid w:val="000E1573"/>
    <w:rsid w:val="000E1A8D"/>
    <w:rsid w:val="000E2320"/>
    <w:rsid w:val="000E2361"/>
    <w:rsid w:val="000E2C9A"/>
    <w:rsid w:val="000E3015"/>
    <w:rsid w:val="000E3352"/>
    <w:rsid w:val="000E3514"/>
    <w:rsid w:val="000E368C"/>
    <w:rsid w:val="000E3834"/>
    <w:rsid w:val="000E3B62"/>
    <w:rsid w:val="000E3CF5"/>
    <w:rsid w:val="000E3DB6"/>
    <w:rsid w:val="000E3F73"/>
    <w:rsid w:val="000E405F"/>
    <w:rsid w:val="000E4184"/>
    <w:rsid w:val="000E43BA"/>
    <w:rsid w:val="000E452D"/>
    <w:rsid w:val="000E461A"/>
    <w:rsid w:val="000E46D6"/>
    <w:rsid w:val="000E4708"/>
    <w:rsid w:val="000E479A"/>
    <w:rsid w:val="000E47CD"/>
    <w:rsid w:val="000E4C27"/>
    <w:rsid w:val="000E4C9B"/>
    <w:rsid w:val="000E53D6"/>
    <w:rsid w:val="000E54D5"/>
    <w:rsid w:val="000E5A0A"/>
    <w:rsid w:val="000E5BF4"/>
    <w:rsid w:val="000E5F03"/>
    <w:rsid w:val="000E5F3B"/>
    <w:rsid w:val="000E60A8"/>
    <w:rsid w:val="000E66BE"/>
    <w:rsid w:val="000E68B4"/>
    <w:rsid w:val="000E69A3"/>
    <w:rsid w:val="000E6A6F"/>
    <w:rsid w:val="000E6AFA"/>
    <w:rsid w:val="000E6E9F"/>
    <w:rsid w:val="000E70D6"/>
    <w:rsid w:val="000E7392"/>
    <w:rsid w:val="000E7427"/>
    <w:rsid w:val="000E7551"/>
    <w:rsid w:val="000E7640"/>
    <w:rsid w:val="000E7FB6"/>
    <w:rsid w:val="000F029D"/>
    <w:rsid w:val="000F047B"/>
    <w:rsid w:val="000F0515"/>
    <w:rsid w:val="000F0B5F"/>
    <w:rsid w:val="000F0C71"/>
    <w:rsid w:val="000F11DC"/>
    <w:rsid w:val="000F13B6"/>
    <w:rsid w:val="000F1477"/>
    <w:rsid w:val="000F1C3F"/>
    <w:rsid w:val="000F1D6B"/>
    <w:rsid w:val="000F2221"/>
    <w:rsid w:val="000F29E3"/>
    <w:rsid w:val="000F2BBA"/>
    <w:rsid w:val="000F2E7C"/>
    <w:rsid w:val="000F2F18"/>
    <w:rsid w:val="000F3067"/>
    <w:rsid w:val="000F3299"/>
    <w:rsid w:val="000F3A72"/>
    <w:rsid w:val="000F3D33"/>
    <w:rsid w:val="000F4CDC"/>
    <w:rsid w:val="000F4E4D"/>
    <w:rsid w:val="000F4FFB"/>
    <w:rsid w:val="000F50F5"/>
    <w:rsid w:val="000F513B"/>
    <w:rsid w:val="000F51E3"/>
    <w:rsid w:val="000F54D9"/>
    <w:rsid w:val="000F557A"/>
    <w:rsid w:val="000F5724"/>
    <w:rsid w:val="000F5B23"/>
    <w:rsid w:val="000F5BE2"/>
    <w:rsid w:val="000F66C5"/>
    <w:rsid w:val="000F6A48"/>
    <w:rsid w:val="000F6AF0"/>
    <w:rsid w:val="000F6FD3"/>
    <w:rsid w:val="000F7421"/>
    <w:rsid w:val="000F7796"/>
    <w:rsid w:val="000F78DF"/>
    <w:rsid w:val="000F7A25"/>
    <w:rsid w:val="000F7C47"/>
    <w:rsid w:val="000F7CEC"/>
    <w:rsid w:val="000F7DFE"/>
    <w:rsid w:val="000F7F2E"/>
    <w:rsid w:val="00100132"/>
    <w:rsid w:val="0010042D"/>
    <w:rsid w:val="0010067C"/>
    <w:rsid w:val="00100912"/>
    <w:rsid w:val="00100BB1"/>
    <w:rsid w:val="00100D2F"/>
    <w:rsid w:val="001010D6"/>
    <w:rsid w:val="001017A3"/>
    <w:rsid w:val="00101AF5"/>
    <w:rsid w:val="00101EB1"/>
    <w:rsid w:val="001025BF"/>
    <w:rsid w:val="001027B9"/>
    <w:rsid w:val="00102BF3"/>
    <w:rsid w:val="00103162"/>
    <w:rsid w:val="00103266"/>
    <w:rsid w:val="00103269"/>
    <w:rsid w:val="00103410"/>
    <w:rsid w:val="0010342E"/>
    <w:rsid w:val="0010358E"/>
    <w:rsid w:val="00103849"/>
    <w:rsid w:val="001038CC"/>
    <w:rsid w:val="00103AE3"/>
    <w:rsid w:val="00103CE2"/>
    <w:rsid w:val="00103FC4"/>
    <w:rsid w:val="001041F1"/>
    <w:rsid w:val="00104A6C"/>
    <w:rsid w:val="00104B25"/>
    <w:rsid w:val="00104E55"/>
    <w:rsid w:val="00104F7E"/>
    <w:rsid w:val="00105357"/>
    <w:rsid w:val="00105406"/>
    <w:rsid w:val="0010565D"/>
    <w:rsid w:val="00105663"/>
    <w:rsid w:val="00105665"/>
    <w:rsid w:val="00105819"/>
    <w:rsid w:val="0010599F"/>
    <w:rsid w:val="00105E20"/>
    <w:rsid w:val="00105E50"/>
    <w:rsid w:val="00105F42"/>
    <w:rsid w:val="00106136"/>
    <w:rsid w:val="001061C2"/>
    <w:rsid w:val="00106517"/>
    <w:rsid w:val="001066C7"/>
    <w:rsid w:val="00106B15"/>
    <w:rsid w:val="001076EB"/>
    <w:rsid w:val="00107AB9"/>
    <w:rsid w:val="00107F51"/>
    <w:rsid w:val="0011000D"/>
    <w:rsid w:val="0011020F"/>
    <w:rsid w:val="00110221"/>
    <w:rsid w:val="00110406"/>
    <w:rsid w:val="00110469"/>
    <w:rsid w:val="0011046F"/>
    <w:rsid w:val="0011060B"/>
    <w:rsid w:val="00110A64"/>
    <w:rsid w:val="00110C15"/>
    <w:rsid w:val="00111295"/>
    <w:rsid w:val="00111619"/>
    <w:rsid w:val="00111688"/>
    <w:rsid w:val="00111714"/>
    <w:rsid w:val="00111739"/>
    <w:rsid w:val="00111810"/>
    <w:rsid w:val="0011194F"/>
    <w:rsid w:val="00111AF2"/>
    <w:rsid w:val="00111B8E"/>
    <w:rsid w:val="0011200E"/>
    <w:rsid w:val="0011201F"/>
    <w:rsid w:val="001120B0"/>
    <w:rsid w:val="001128EF"/>
    <w:rsid w:val="001129FF"/>
    <w:rsid w:val="00112B3F"/>
    <w:rsid w:val="00112B97"/>
    <w:rsid w:val="00112C97"/>
    <w:rsid w:val="00112CED"/>
    <w:rsid w:val="00113AD5"/>
    <w:rsid w:val="00113AEC"/>
    <w:rsid w:val="00113BB7"/>
    <w:rsid w:val="00113CCA"/>
    <w:rsid w:val="00113E4A"/>
    <w:rsid w:val="00114509"/>
    <w:rsid w:val="001146F3"/>
    <w:rsid w:val="0011479D"/>
    <w:rsid w:val="001147C3"/>
    <w:rsid w:val="00114904"/>
    <w:rsid w:val="00114C84"/>
    <w:rsid w:val="00114CA2"/>
    <w:rsid w:val="00114CE7"/>
    <w:rsid w:val="00114D29"/>
    <w:rsid w:val="00114FE0"/>
    <w:rsid w:val="00115379"/>
    <w:rsid w:val="0011580C"/>
    <w:rsid w:val="00115D05"/>
    <w:rsid w:val="00115EBB"/>
    <w:rsid w:val="00116102"/>
    <w:rsid w:val="0011640E"/>
    <w:rsid w:val="001166D4"/>
    <w:rsid w:val="00116723"/>
    <w:rsid w:val="001167EF"/>
    <w:rsid w:val="001170F0"/>
    <w:rsid w:val="001170F8"/>
    <w:rsid w:val="001173CC"/>
    <w:rsid w:val="00117A93"/>
    <w:rsid w:val="001201C4"/>
    <w:rsid w:val="00120249"/>
    <w:rsid w:val="001204DC"/>
    <w:rsid w:val="001207C8"/>
    <w:rsid w:val="00120A74"/>
    <w:rsid w:val="00120B0D"/>
    <w:rsid w:val="00120C97"/>
    <w:rsid w:val="0012104C"/>
    <w:rsid w:val="001210DE"/>
    <w:rsid w:val="001211BA"/>
    <w:rsid w:val="00121588"/>
    <w:rsid w:val="00121656"/>
    <w:rsid w:val="00121A3E"/>
    <w:rsid w:val="0012210C"/>
    <w:rsid w:val="001222C7"/>
    <w:rsid w:val="00122598"/>
    <w:rsid w:val="00122C79"/>
    <w:rsid w:val="00122CB5"/>
    <w:rsid w:val="00122DA6"/>
    <w:rsid w:val="00122FD1"/>
    <w:rsid w:val="00123104"/>
    <w:rsid w:val="001237FF"/>
    <w:rsid w:val="001239E8"/>
    <w:rsid w:val="00123A4B"/>
    <w:rsid w:val="00123B13"/>
    <w:rsid w:val="00123D81"/>
    <w:rsid w:val="00123E08"/>
    <w:rsid w:val="00124144"/>
    <w:rsid w:val="00124348"/>
    <w:rsid w:val="00124461"/>
    <w:rsid w:val="001244E1"/>
    <w:rsid w:val="001245AB"/>
    <w:rsid w:val="00124B08"/>
    <w:rsid w:val="00124D74"/>
    <w:rsid w:val="00125056"/>
    <w:rsid w:val="001250AC"/>
    <w:rsid w:val="00125560"/>
    <w:rsid w:val="0012561E"/>
    <w:rsid w:val="00125656"/>
    <w:rsid w:val="00125684"/>
    <w:rsid w:val="00125A34"/>
    <w:rsid w:val="00125FE8"/>
    <w:rsid w:val="00126236"/>
    <w:rsid w:val="0012627C"/>
    <w:rsid w:val="001263B8"/>
    <w:rsid w:val="00126842"/>
    <w:rsid w:val="001269F3"/>
    <w:rsid w:val="00126DDB"/>
    <w:rsid w:val="00126FFF"/>
    <w:rsid w:val="00127368"/>
    <w:rsid w:val="001273B3"/>
    <w:rsid w:val="00127523"/>
    <w:rsid w:val="001276BE"/>
    <w:rsid w:val="00127783"/>
    <w:rsid w:val="00127966"/>
    <w:rsid w:val="00127CA5"/>
    <w:rsid w:val="00127D30"/>
    <w:rsid w:val="001301E7"/>
    <w:rsid w:val="001302C3"/>
    <w:rsid w:val="001304C6"/>
    <w:rsid w:val="001306F0"/>
    <w:rsid w:val="001309EE"/>
    <w:rsid w:val="00130F2D"/>
    <w:rsid w:val="00130F68"/>
    <w:rsid w:val="00131048"/>
    <w:rsid w:val="00131276"/>
    <w:rsid w:val="0013144C"/>
    <w:rsid w:val="001315C3"/>
    <w:rsid w:val="00131620"/>
    <w:rsid w:val="001317C6"/>
    <w:rsid w:val="00131B11"/>
    <w:rsid w:val="00132030"/>
    <w:rsid w:val="00132157"/>
    <w:rsid w:val="0013224B"/>
    <w:rsid w:val="00132345"/>
    <w:rsid w:val="0013249C"/>
    <w:rsid w:val="00132509"/>
    <w:rsid w:val="0013269C"/>
    <w:rsid w:val="00132806"/>
    <w:rsid w:val="00132B77"/>
    <w:rsid w:val="00132BD1"/>
    <w:rsid w:val="00132BFD"/>
    <w:rsid w:val="00133062"/>
    <w:rsid w:val="00133093"/>
    <w:rsid w:val="001333A5"/>
    <w:rsid w:val="001334A3"/>
    <w:rsid w:val="00134102"/>
    <w:rsid w:val="00134639"/>
    <w:rsid w:val="001346D6"/>
    <w:rsid w:val="00134C56"/>
    <w:rsid w:val="00134E8D"/>
    <w:rsid w:val="00134EA6"/>
    <w:rsid w:val="00135121"/>
    <w:rsid w:val="0013570C"/>
    <w:rsid w:val="001358C4"/>
    <w:rsid w:val="00135B79"/>
    <w:rsid w:val="0013609A"/>
    <w:rsid w:val="0013671F"/>
    <w:rsid w:val="00136876"/>
    <w:rsid w:val="001368E0"/>
    <w:rsid w:val="00136AA8"/>
    <w:rsid w:val="00136CCE"/>
    <w:rsid w:val="001378E6"/>
    <w:rsid w:val="00137B2F"/>
    <w:rsid w:val="00137C3E"/>
    <w:rsid w:val="00137F4A"/>
    <w:rsid w:val="00137FA4"/>
    <w:rsid w:val="00137FD4"/>
    <w:rsid w:val="00140074"/>
    <w:rsid w:val="00140699"/>
    <w:rsid w:val="001406AC"/>
    <w:rsid w:val="001407F8"/>
    <w:rsid w:val="00140808"/>
    <w:rsid w:val="0014098C"/>
    <w:rsid w:val="00140EA0"/>
    <w:rsid w:val="00140EFC"/>
    <w:rsid w:val="00140F8D"/>
    <w:rsid w:val="001410E4"/>
    <w:rsid w:val="001414AF"/>
    <w:rsid w:val="00141713"/>
    <w:rsid w:val="00141898"/>
    <w:rsid w:val="00141C9D"/>
    <w:rsid w:val="001420A5"/>
    <w:rsid w:val="00142951"/>
    <w:rsid w:val="001429FF"/>
    <w:rsid w:val="00142A43"/>
    <w:rsid w:val="00142B4C"/>
    <w:rsid w:val="00142EB0"/>
    <w:rsid w:val="00142EBB"/>
    <w:rsid w:val="00143446"/>
    <w:rsid w:val="00143678"/>
    <w:rsid w:val="001439C2"/>
    <w:rsid w:val="00143A64"/>
    <w:rsid w:val="00143E10"/>
    <w:rsid w:val="00143E97"/>
    <w:rsid w:val="00144112"/>
    <w:rsid w:val="001441D2"/>
    <w:rsid w:val="001450DC"/>
    <w:rsid w:val="0014548C"/>
    <w:rsid w:val="00145721"/>
    <w:rsid w:val="00146071"/>
    <w:rsid w:val="001460FC"/>
    <w:rsid w:val="0014610A"/>
    <w:rsid w:val="001461BE"/>
    <w:rsid w:val="001463BA"/>
    <w:rsid w:val="00146606"/>
    <w:rsid w:val="00146814"/>
    <w:rsid w:val="00146A19"/>
    <w:rsid w:val="00146B03"/>
    <w:rsid w:val="00147313"/>
    <w:rsid w:val="00147418"/>
    <w:rsid w:val="00147EC6"/>
    <w:rsid w:val="00147FE9"/>
    <w:rsid w:val="00150489"/>
    <w:rsid w:val="001509F2"/>
    <w:rsid w:val="0015140A"/>
    <w:rsid w:val="00151703"/>
    <w:rsid w:val="00151A6C"/>
    <w:rsid w:val="00151B88"/>
    <w:rsid w:val="00151C03"/>
    <w:rsid w:val="00151CE9"/>
    <w:rsid w:val="00151D4F"/>
    <w:rsid w:val="00151EC2"/>
    <w:rsid w:val="001520B9"/>
    <w:rsid w:val="001522D4"/>
    <w:rsid w:val="00152753"/>
    <w:rsid w:val="001532AF"/>
    <w:rsid w:val="00153513"/>
    <w:rsid w:val="00153538"/>
    <w:rsid w:val="00153631"/>
    <w:rsid w:val="001537BB"/>
    <w:rsid w:val="0015396B"/>
    <w:rsid w:val="001539DF"/>
    <w:rsid w:val="00153CC9"/>
    <w:rsid w:val="00153CF1"/>
    <w:rsid w:val="00153EA9"/>
    <w:rsid w:val="00154464"/>
    <w:rsid w:val="001546B4"/>
    <w:rsid w:val="00154802"/>
    <w:rsid w:val="00154D4A"/>
    <w:rsid w:val="00154F5C"/>
    <w:rsid w:val="001550D4"/>
    <w:rsid w:val="0015546C"/>
    <w:rsid w:val="001556AB"/>
    <w:rsid w:val="00155790"/>
    <w:rsid w:val="00155C7A"/>
    <w:rsid w:val="00155ECC"/>
    <w:rsid w:val="00155EE0"/>
    <w:rsid w:val="001560E0"/>
    <w:rsid w:val="0015628C"/>
    <w:rsid w:val="00156596"/>
    <w:rsid w:val="001565BA"/>
    <w:rsid w:val="0015663F"/>
    <w:rsid w:val="00156FFB"/>
    <w:rsid w:val="00157267"/>
    <w:rsid w:val="00157358"/>
    <w:rsid w:val="001576C4"/>
    <w:rsid w:val="00157819"/>
    <w:rsid w:val="0015798E"/>
    <w:rsid w:val="00157B7F"/>
    <w:rsid w:val="00157CBA"/>
    <w:rsid w:val="00157D4D"/>
    <w:rsid w:val="00157DFF"/>
    <w:rsid w:val="00157E1A"/>
    <w:rsid w:val="00157F5D"/>
    <w:rsid w:val="001601FD"/>
    <w:rsid w:val="00160DE6"/>
    <w:rsid w:val="00160E4A"/>
    <w:rsid w:val="0016159D"/>
    <w:rsid w:val="001616AE"/>
    <w:rsid w:val="001618F2"/>
    <w:rsid w:val="00161921"/>
    <w:rsid w:val="00161B2A"/>
    <w:rsid w:val="00161B63"/>
    <w:rsid w:val="00161BBA"/>
    <w:rsid w:val="00161DF0"/>
    <w:rsid w:val="00162B3C"/>
    <w:rsid w:val="00163001"/>
    <w:rsid w:val="00163002"/>
    <w:rsid w:val="0016323E"/>
    <w:rsid w:val="0016342E"/>
    <w:rsid w:val="001634BB"/>
    <w:rsid w:val="001634D4"/>
    <w:rsid w:val="0016370F"/>
    <w:rsid w:val="00163ABE"/>
    <w:rsid w:val="00163C06"/>
    <w:rsid w:val="00163CC0"/>
    <w:rsid w:val="00163D0B"/>
    <w:rsid w:val="00163DE7"/>
    <w:rsid w:val="00163E32"/>
    <w:rsid w:val="001644C2"/>
    <w:rsid w:val="001644E7"/>
    <w:rsid w:val="00164743"/>
    <w:rsid w:val="00164D7A"/>
    <w:rsid w:val="001650A8"/>
    <w:rsid w:val="001655DE"/>
    <w:rsid w:val="001657AC"/>
    <w:rsid w:val="001657DD"/>
    <w:rsid w:val="00165990"/>
    <w:rsid w:val="00165ED4"/>
    <w:rsid w:val="00165EDD"/>
    <w:rsid w:val="00166088"/>
    <w:rsid w:val="001664AE"/>
    <w:rsid w:val="001664C2"/>
    <w:rsid w:val="00166670"/>
    <w:rsid w:val="0016672B"/>
    <w:rsid w:val="001669B6"/>
    <w:rsid w:val="00166B1D"/>
    <w:rsid w:val="00166B5C"/>
    <w:rsid w:val="00166D50"/>
    <w:rsid w:val="00166EBC"/>
    <w:rsid w:val="001672A2"/>
    <w:rsid w:val="001672D7"/>
    <w:rsid w:val="00167686"/>
    <w:rsid w:val="001677A3"/>
    <w:rsid w:val="00167816"/>
    <w:rsid w:val="00167AD4"/>
    <w:rsid w:val="00167C26"/>
    <w:rsid w:val="00170EE4"/>
    <w:rsid w:val="00171082"/>
    <w:rsid w:val="00171519"/>
    <w:rsid w:val="001715EB"/>
    <w:rsid w:val="00171646"/>
    <w:rsid w:val="00171994"/>
    <w:rsid w:val="00171BCC"/>
    <w:rsid w:val="00171D3F"/>
    <w:rsid w:val="00171E1F"/>
    <w:rsid w:val="00171FEB"/>
    <w:rsid w:val="001723D4"/>
    <w:rsid w:val="00172862"/>
    <w:rsid w:val="001729BE"/>
    <w:rsid w:val="001729F8"/>
    <w:rsid w:val="00172AB5"/>
    <w:rsid w:val="00172CAA"/>
    <w:rsid w:val="00172E18"/>
    <w:rsid w:val="001730F9"/>
    <w:rsid w:val="0017331C"/>
    <w:rsid w:val="001736F7"/>
    <w:rsid w:val="00173735"/>
    <w:rsid w:val="00173777"/>
    <w:rsid w:val="00173847"/>
    <w:rsid w:val="00173942"/>
    <w:rsid w:val="00173BB1"/>
    <w:rsid w:val="00173D2E"/>
    <w:rsid w:val="00173D6C"/>
    <w:rsid w:val="00173DD8"/>
    <w:rsid w:val="00173E66"/>
    <w:rsid w:val="00174017"/>
    <w:rsid w:val="00174286"/>
    <w:rsid w:val="0017437E"/>
    <w:rsid w:val="0017477E"/>
    <w:rsid w:val="00174CEE"/>
    <w:rsid w:val="00174EF3"/>
    <w:rsid w:val="00175818"/>
    <w:rsid w:val="00175D00"/>
    <w:rsid w:val="00176465"/>
    <w:rsid w:val="001764BA"/>
    <w:rsid w:val="001765CE"/>
    <w:rsid w:val="00176942"/>
    <w:rsid w:val="00176962"/>
    <w:rsid w:val="00176EF0"/>
    <w:rsid w:val="00177181"/>
    <w:rsid w:val="00177677"/>
    <w:rsid w:val="0017786F"/>
    <w:rsid w:val="001778D4"/>
    <w:rsid w:val="0017792D"/>
    <w:rsid w:val="0017798D"/>
    <w:rsid w:val="00177A49"/>
    <w:rsid w:val="00177E02"/>
    <w:rsid w:val="00180413"/>
    <w:rsid w:val="00180609"/>
    <w:rsid w:val="00180873"/>
    <w:rsid w:val="00180902"/>
    <w:rsid w:val="0018096C"/>
    <w:rsid w:val="00180B4B"/>
    <w:rsid w:val="001813B1"/>
    <w:rsid w:val="00181781"/>
    <w:rsid w:val="00181881"/>
    <w:rsid w:val="001819BB"/>
    <w:rsid w:val="00181E4A"/>
    <w:rsid w:val="00181F06"/>
    <w:rsid w:val="00182309"/>
    <w:rsid w:val="001826E8"/>
    <w:rsid w:val="00182A37"/>
    <w:rsid w:val="00182CFF"/>
    <w:rsid w:val="001830B8"/>
    <w:rsid w:val="001830FF"/>
    <w:rsid w:val="00183418"/>
    <w:rsid w:val="001838E5"/>
    <w:rsid w:val="00183924"/>
    <w:rsid w:val="00183B22"/>
    <w:rsid w:val="00183CC9"/>
    <w:rsid w:val="001840A9"/>
    <w:rsid w:val="001841B6"/>
    <w:rsid w:val="00184374"/>
    <w:rsid w:val="0018482B"/>
    <w:rsid w:val="0018500E"/>
    <w:rsid w:val="00185060"/>
    <w:rsid w:val="0018507C"/>
    <w:rsid w:val="0018513A"/>
    <w:rsid w:val="00185360"/>
    <w:rsid w:val="0018550D"/>
    <w:rsid w:val="001858D9"/>
    <w:rsid w:val="00185986"/>
    <w:rsid w:val="00185B14"/>
    <w:rsid w:val="00185C22"/>
    <w:rsid w:val="00185C5D"/>
    <w:rsid w:val="00185D6B"/>
    <w:rsid w:val="00185EC6"/>
    <w:rsid w:val="00185F1F"/>
    <w:rsid w:val="00186118"/>
    <w:rsid w:val="00186637"/>
    <w:rsid w:val="00186733"/>
    <w:rsid w:val="0018674B"/>
    <w:rsid w:val="00186B8D"/>
    <w:rsid w:val="00186C44"/>
    <w:rsid w:val="001873D7"/>
    <w:rsid w:val="001876F5"/>
    <w:rsid w:val="00187AE5"/>
    <w:rsid w:val="00187BDA"/>
    <w:rsid w:val="00187D53"/>
    <w:rsid w:val="00187F31"/>
    <w:rsid w:val="00190A23"/>
    <w:rsid w:val="00190DC5"/>
    <w:rsid w:val="00190E57"/>
    <w:rsid w:val="0019101B"/>
    <w:rsid w:val="00191101"/>
    <w:rsid w:val="00191A37"/>
    <w:rsid w:val="00191CB7"/>
    <w:rsid w:val="00191FA5"/>
    <w:rsid w:val="00192021"/>
    <w:rsid w:val="00192072"/>
    <w:rsid w:val="0019299E"/>
    <w:rsid w:val="00192AF9"/>
    <w:rsid w:val="00193114"/>
    <w:rsid w:val="00193723"/>
    <w:rsid w:val="00193A2D"/>
    <w:rsid w:val="00193A3D"/>
    <w:rsid w:val="00193BE3"/>
    <w:rsid w:val="00193D37"/>
    <w:rsid w:val="00193F6A"/>
    <w:rsid w:val="00193FDC"/>
    <w:rsid w:val="001942FB"/>
    <w:rsid w:val="0019437D"/>
    <w:rsid w:val="0019443D"/>
    <w:rsid w:val="00194A63"/>
    <w:rsid w:val="00194AC4"/>
    <w:rsid w:val="00194E17"/>
    <w:rsid w:val="00195319"/>
    <w:rsid w:val="00196076"/>
    <w:rsid w:val="001964CA"/>
    <w:rsid w:val="001964D1"/>
    <w:rsid w:val="001964F6"/>
    <w:rsid w:val="0019698D"/>
    <w:rsid w:val="00196B04"/>
    <w:rsid w:val="00196D3B"/>
    <w:rsid w:val="001974FF"/>
    <w:rsid w:val="0019778F"/>
    <w:rsid w:val="001977BB"/>
    <w:rsid w:val="001978A7"/>
    <w:rsid w:val="00197C3B"/>
    <w:rsid w:val="00197CEE"/>
    <w:rsid w:val="00197E9A"/>
    <w:rsid w:val="001A01C3"/>
    <w:rsid w:val="001A05C0"/>
    <w:rsid w:val="001A0606"/>
    <w:rsid w:val="001A0967"/>
    <w:rsid w:val="001A0E18"/>
    <w:rsid w:val="001A0FFF"/>
    <w:rsid w:val="001A17AE"/>
    <w:rsid w:val="001A1E93"/>
    <w:rsid w:val="001A20B6"/>
    <w:rsid w:val="001A2200"/>
    <w:rsid w:val="001A2283"/>
    <w:rsid w:val="001A23ED"/>
    <w:rsid w:val="001A262A"/>
    <w:rsid w:val="001A2807"/>
    <w:rsid w:val="001A2A2E"/>
    <w:rsid w:val="001A32A4"/>
    <w:rsid w:val="001A359B"/>
    <w:rsid w:val="001A3641"/>
    <w:rsid w:val="001A3677"/>
    <w:rsid w:val="001A36FB"/>
    <w:rsid w:val="001A3757"/>
    <w:rsid w:val="001A3842"/>
    <w:rsid w:val="001A3C39"/>
    <w:rsid w:val="001A3D73"/>
    <w:rsid w:val="001A3DCB"/>
    <w:rsid w:val="001A42E9"/>
    <w:rsid w:val="001A4486"/>
    <w:rsid w:val="001A4497"/>
    <w:rsid w:val="001A4699"/>
    <w:rsid w:val="001A469D"/>
    <w:rsid w:val="001A4956"/>
    <w:rsid w:val="001A4D00"/>
    <w:rsid w:val="001A4FEA"/>
    <w:rsid w:val="001A51D1"/>
    <w:rsid w:val="001A5449"/>
    <w:rsid w:val="001A58BC"/>
    <w:rsid w:val="001A5B7E"/>
    <w:rsid w:val="001A5C13"/>
    <w:rsid w:val="001A5E7E"/>
    <w:rsid w:val="001A5F07"/>
    <w:rsid w:val="001A6348"/>
    <w:rsid w:val="001A6500"/>
    <w:rsid w:val="001A6BB1"/>
    <w:rsid w:val="001A6EA5"/>
    <w:rsid w:val="001A6FC6"/>
    <w:rsid w:val="001A7540"/>
    <w:rsid w:val="001A75A9"/>
    <w:rsid w:val="001A7A8B"/>
    <w:rsid w:val="001A7ADF"/>
    <w:rsid w:val="001B05C4"/>
    <w:rsid w:val="001B0DE0"/>
    <w:rsid w:val="001B0E06"/>
    <w:rsid w:val="001B179F"/>
    <w:rsid w:val="001B1D31"/>
    <w:rsid w:val="001B1FF2"/>
    <w:rsid w:val="001B211A"/>
    <w:rsid w:val="001B21EA"/>
    <w:rsid w:val="001B22E8"/>
    <w:rsid w:val="001B250C"/>
    <w:rsid w:val="001B2639"/>
    <w:rsid w:val="001B2671"/>
    <w:rsid w:val="001B280F"/>
    <w:rsid w:val="001B2B2E"/>
    <w:rsid w:val="001B2DE5"/>
    <w:rsid w:val="001B3135"/>
    <w:rsid w:val="001B3331"/>
    <w:rsid w:val="001B3545"/>
    <w:rsid w:val="001B35AA"/>
    <w:rsid w:val="001B3B07"/>
    <w:rsid w:val="001B3C0E"/>
    <w:rsid w:val="001B3CF9"/>
    <w:rsid w:val="001B4412"/>
    <w:rsid w:val="001B4692"/>
    <w:rsid w:val="001B4B9F"/>
    <w:rsid w:val="001B525B"/>
    <w:rsid w:val="001B5273"/>
    <w:rsid w:val="001B529A"/>
    <w:rsid w:val="001B5514"/>
    <w:rsid w:val="001B58D5"/>
    <w:rsid w:val="001B58E4"/>
    <w:rsid w:val="001B61B9"/>
    <w:rsid w:val="001B61F5"/>
    <w:rsid w:val="001B63BB"/>
    <w:rsid w:val="001B6D30"/>
    <w:rsid w:val="001B6DCE"/>
    <w:rsid w:val="001B6DFB"/>
    <w:rsid w:val="001B6E19"/>
    <w:rsid w:val="001B7610"/>
    <w:rsid w:val="001B7821"/>
    <w:rsid w:val="001B78F6"/>
    <w:rsid w:val="001B7902"/>
    <w:rsid w:val="001C0220"/>
    <w:rsid w:val="001C04F1"/>
    <w:rsid w:val="001C095C"/>
    <w:rsid w:val="001C11A6"/>
    <w:rsid w:val="001C11FC"/>
    <w:rsid w:val="001C15D2"/>
    <w:rsid w:val="001C180C"/>
    <w:rsid w:val="001C1871"/>
    <w:rsid w:val="001C1990"/>
    <w:rsid w:val="001C1D26"/>
    <w:rsid w:val="001C1D94"/>
    <w:rsid w:val="001C1DA7"/>
    <w:rsid w:val="001C2012"/>
    <w:rsid w:val="001C20AF"/>
    <w:rsid w:val="001C2587"/>
    <w:rsid w:val="001C25E4"/>
    <w:rsid w:val="001C2C9C"/>
    <w:rsid w:val="001C2DED"/>
    <w:rsid w:val="001C2ED5"/>
    <w:rsid w:val="001C329B"/>
    <w:rsid w:val="001C3335"/>
    <w:rsid w:val="001C3745"/>
    <w:rsid w:val="001C3E89"/>
    <w:rsid w:val="001C3F73"/>
    <w:rsid w:val="001C413D"/>
    <w:rsid w:val="001C41FC"/>
    <w:rsid w:val="001C4280"/>
    <w:rsid w:val="001C4395"/>
    <w:rsid w:val="001C43CA"/>
    <w:rsid w:val="001C4796"/>
    <w:rsid w:val="001C4A4C"/>
    <w:rsid w:val="001C4CBA"/>
    <w:rsid w:val="001C4CF3"/>
    <w:rsid w:val="001C4E80"/>
    <w:rsid w:val="001C4FF8"/>
    <w:rsid w:val="001C5087"/>
    <w:rsid w:val="001C564B"/>
    <w:rsid w:val="001C579D"/>
    <w:rsid w:val="001C5EA9"/>
    <w:rsid w:val="001C5FA2"/>
    <w:rsid w:val="001C62D8"/>
    <w:rsid w:val="001C6645"/>
    <w:rsid w:val="001C67F3"/>
    <w:rsid w:val="001C6824"/>
    <w:rsid w:val="001C6B94"/>
    <w:rsid w:val="001C72FF"/>
    <w:rsid w:val="001D0055"/>
    <w:rsid w:val="001D00D6"/>
    <w:rsid w:val="001D00EE"/>
    <w:rsid w:val="001D0150"/>
    <w:rsid w:val="001D04B2"/>
    <w:rsid w:val="001D085C"/>
    <w:rsid w:val="001D09A9"/>
    <w:rsid w:val="001D0BA5"/>
    <w:rsid w:val="001D15E7"/>
    <w:rsid w:val="001D1B61"/>
    <w:rsid w:val="001D2450"/>
    <w:rsid w:val="001D2977"/>
    <w:rsid w:val="001D2AA8"/>
    <w:rsid w:val="001D2BD4"/>
    <w:rsid w:val="001D2C82"/>
    <w:rsid w:val="001D2E51"/>
    <w:rsid w:val="001D2E96"/>
    <w:rsid w:val="001D2F1B"/>
    <w:rsid w:val="001D3030"/>
    <w:rsid w:val="001D3045"/>
    <w:rsid w:val="001D30D3"/>
    <w:rsid w:val="001D313F"/>
    <w:rsid w:val="001D328A"/>
    <w:rsid w:val="001D35E6"/>
    <w:rsid w:val="001D379A"/>
    <w:rsid w:val="001D394A"/>
    <w:rsid w:val="001D3D1F"/>
    <w:rsid w:val="001D3EB0"/>
    <w:rsid w:val="001D3FA9"/>
    <w:rsid w:val="001D4369"/>
    <w:rsid w:val="001D4673"/>
    <w:rsid w:val="001D48F6"/>
    <w:rsid w:val="001D51C3"/>
    <w:rsid w:val="001D5280"/>
    <w:rsid w:val="001D5479"/>
    <w:rsid w:val="001D56A0"/>
    <w:rsid w:val="001D5E34"/>
    <w:rsid w:val="001D64F3"/>
    <w:rsid w:val="001D65BF"/>
    <w:rsid w:val="001D6860"/>
    <w:rsid w:val="001D69EC"/>
    <w:rsid w:val="001D6CC1"/>
    <w:rsid w:val="001D6DD7"/>
    <w:rsid w:val="001D6E89"/>
    <w:rsid w:val="001D71A2"/>
    <w:rsid w:val="001D73ED"/>
    <w:rsid w:val="001D751A"/>
    <w:rsid w:val="001D7626"/>
    <w:rsid w:val="001D7C87"/>
    <w:rsid w:val="001D7DDF"/>
    <w:rsid w:val="001E003B"/>
    <w:rsid w:val="001E01DF"/>
    <w:rsid w:val="001E044F"/>
    <w:rsid w:val="001E065F"/>
    <w:rsid w:val="001E0CBE"/>
    <w:rsid w:val="001E12BD"/>
    <w:rsid w:val="001E12BE"/>
    <w:rsid w:val="001E12D1"/>
    <w:rsid w:val="001E17BA"/>
    <w:rsid w:val="001E17C5"/>
    <w:rsid w:val="001E19F5"/>
    <w:rsid w:val="001E1C7B"/>
    <w:rsid w:val="001E1EC6"/>
    <w:rsid w:val="001E206F"/>
    <w:rsid w:val="001E210D"/>
    <w:rsid w:val="001E228C"/>
    <w:rsid w:val="001E2B40"/>
    <w:rsid w:val="001E2E27"/>
    <w:rsid w:val="001E3AB9"/>
    <w:rsid w:val="001E3EFF"/>
    <w:rsid w:val="001E3F4F"/>
    <w:rsid w:val="001E4742"/>
    <w:rsid w:val="001E4A4E"/>
    <w:rsid w:val="001E4A75"/>
    <w:rsid w:val="001E4B0B"/>
    <w:rsid w:val="001E4B55"/>
    <w:rsid w:val="001E4EB7"/>
    <w:rsid w:val="001E5301"/>
    <w:rsid w:val="001E53FA"/>
    <w:rsid w:val="001E570C"/>
    <w:rsid w:val="001E591B"/>
    <w:rsid w:val="001E592B"/>
    <w:rsid w:val="001E59A0"/>
    <w:rsid w:val="001E5A8C"/>
    <w:rsid w:val="001E5EC1"/>
    <w:rsid w:val="001E61B3"/>
    <w:rsid w:val="001E6475"/>
    <w:rsid w:val="001E6649"/>
    <w:rsid w:val="001E6795"/>
    <w:rsid w:val="001E68F7"/>
    <w:rsid w:val="001E6BEE"/>
    <w:rsid w:val="001E6C6D"/>
    <w:rsid w:val="001E6E33"/>
    <w:rsid w:val="001E6EE2"/>
    <w:rsid w:val="001E742F"/>
    <w:rsid w:val="001E7513"/>
    <w:rsid w:val="001E7778"/>
    <w:rsid w:val="001E796C"/>
    <w:rsid w:val="001F01C7"/>
    <w:rsid w:val="001F054C"/>
    <w:rsid w:val="001F094F"/>
    <w:rsid w:val="001F0A7C"/>
    <w:rsid w:val="001F0C11"/>
    <w:rsid w:val="001F0F09"/>
    <w:rsid w:val="001F1128"/>
    <w:rsid w:val="001F139B"/>
    <w:rsid w:val="001F1529"/>
    <w:rsid w:val="001F1534"/>
    <w:rsid w:val="001F1554"/>
    <w:rsid w:val="001F1AC7"/>
    <w:rsid w:val="001F1CB6"/>
    <w:rsid w:val="001F1D17"/>
    <w:rsid w:val="001F1D37"/>
    <w:rsid w:val="001F1D8B"/>
    <w:rsid w:val="001F21B4"/>
    <w:rsid w:val="001F21BC"/>
    <w:rsid w:val="001F22BE"/>
    <w:rsid w:val="001F25A3"/>
    <w:rsid w:val="001F2743"/>
    <w:rsid w:val="001F28C1"/>
    <w:rsid w:val="001F30C2"/>
    <w:rsid w:val="001F3135"/>
    <w:rsid w:val="001F31E7"/>
    <w:rsid w:val="001F3360"/>
    <w:rsid w:val="001F3472"/>
    <w:rsid w:val="001F3484"/>
    <w:rsid w:val="001F35BD"/>
    <w:rsid w:val="001F3B31"/>
    <w:rsid w:val="001F3BF3"/>
    <w:rsid w:val="001F3F4F"/>
    <w:rsid w:val="001F44AE"/>
    <w:rsid w:val="001F45C9"/>
    <w:rsid w:val="001F46D2"/>
    <w:rsid w:val="001F47E8"/>
    <w:rsid w:val="001F4925"/>
    <w:rsid w:val="001F49F6"/>
    <w:rsid w:val="001F4A45"/>
    <w:rsid w:val="001F4A83"/>
    <w:rsid w:val="001F5577"/>
    <w:rsid w:val="001F57D0"/>
    <w:rsid w:val="001F5A12"/>
    <w:rsid w:val="001F5B73"/>
    <w:rsid w:val="001F5C5C"/>
    <w:rsid w:val="001F5F8D"/>
    <w:rsid w:val="001F619C"/>
    <w:rsid w:val="001F6249"/>
    <w:rsid w:val="001F659C"/>
    <w:rsid w:val="001F65E3"/>
    <w:rsid w:val="001F6A52"/>
    <w:rsid w:val="001F6A5C"/>
    <w:rsid w:val="001F6AAD"/>
    <w:rsid w:val="001F6DFE"/>
    <w:rsid w:val="001F716A"/>
    <w:rsid w:val="001F74CA"/>
    <w:rsid w:val="001F7892"/>
    <w:rsid w:val="001F7899"/>
    <w:rsid w:val="001F79CB"/>
    <w:rsid w:val="001F7E3A"/>
    <w:rsid w:val="001F7FDB"/>
    <w:rsid w:val="002001C5"/>
    <w:rsid w:val="0020087B"/>
    <w:rsid w:val="00200E10"/>
    <w:rsid w:val="00200E79"/>
    <w:rsid w:val="00200FC0"/>
    <w:rsid w:val="00201016"/>
    <w:rsid w:val="002010B8"/>
    <w:rsid w:val="00201356"/>
    <w:rsid w:val="00201801"/>
    <w:rsid w:val="00201914"/>
    <w:rsid w:val="00201DBB"/>
    <w:rsid w:val="00201FFE"/>
    <w:rsid w:val="002021AA"/>
    <w:rsid w:val="00202295"/>
    <w:rsid w:val="00202390"/>
    <w:rsid w:val="00202438"/>
    <w:rsid w:val="00202495"/>
    <w:rsid w:val="0020282B"/>
    <w:rsid w:val="00202B9A"/>
    <w:rsid w:val="00202EE7"/>
    <w:rsid w:val="00202F44"/>
    <w:rsid w:val="00203413"/>
    <w:rsid w:val="002035AC"/>
    <w:rsid w:val="002035EF"/>
    <w:rsid w:val="002036A3"/>
    <w:rsid w:val="002037DC"/>
    <w:rsid w:val="00203A26"/>
    <w:rsid w:val="00203AF1"/>
    <w:rsid w:val="00203AF4"/>
    <w:rsid w:val="002040D8"/>
    <w:rsid w:val="00204189"/>
    <w:rsid w:val="00204811"/>
    <w:rsid w:val="002048D3"/>
    <w:rsid w:val="00204A56"/>
    <w:rsid w:val="00204AAE"/>
    <w:rsid w:val="00204F82"/>
    <w:rsid w:val="002059CA"/>
    <w:rsid w:val="00205A0B"/>
    <w:rsid w:val="00205C1C"/>
    <w:rsid w:val="00205DD6"/>
    <w:rsid w:val="00205E0A"/>
    <w:rsid w:val="002061F2"/>
    <w:rsid w:val="002062C2"/>
    <w:rsid w:val="00206449"/>
    <w:rsid w:val="0020667B"/>
    <w:rsid w:val="00206796"/>
    <w:rsid w:val="0020693E"/>
    <w:rsid w:val="00206BCB"/>
    <w:rsid w:val="00207661"/>
    <w:rsid w:val="002076D8"/>
    <w:rsid w:val="0020792D"/>
    <w:rsid w:val="00207C7A"/>
    <w:rsid w:val="00207DFF"/>
    <w:rsid w:val="0021037A"/>
    <w:rsid w:val="00210490"/>
    <w:rsid w:val="002104F1"/>
    <w:rsid w:val="00210B9C"/>
    <w:rsid w:val="00210BA8"/>
    <w:rsid w:val="00210CB9"/>
    <w:rsid w:val="00210F03"/>
    <w:rsid w:val="00211274"/>
    <w:rsid w:val="002112AE"/>
    <w:rsid w:val="00211314"/>
    <w:rsid w:val="0021133E"/>
    <w:rsid w:val="00211BAA"/>
    <w:rsid w:val="00211D40"/>
    <w:rsid w:val="00211D46"/>
    <w:rsid w:val="00211E46"/>
    <w:rsid w:val="0021205F"/>
    <w:rsid w:val="002123D6"/>
    <w:rsid w:val="0021262E"/>
    <w:rsid w:val="002126A5"/>
    <w:rsid w:val="0021291A"/>
    <w:rsid w:val="00212C7C"/>
    <w:rsid w:val="00212F12"/>
    <w:rsid w:val="00212F71"/>
    <w:rsid w:val="002130D2"/>
    <w:rsid w:val="00213A9B"/>
    <w:rsid w:val="00213BA9"/>
    <w:rsid w:val="002142E2"/>
    <w:rsid w:val="00214531"/>
    <w:rsid w:val="00214A8D"/>
    <w:rsid w:val="00214BC1"/>
    <w:rsid w:val="00214D49"/>
    <w:rsid w:val="00215128"/>
    <w:rsid w:val="0021526B"/>
    <w:rsid w:val="00215580"/>
    <w:rsid w:val="002156CB"/>
    <w:rsid w:val="00215771"/>
    <w:rsid w:val="00215780"/>
    <w:rsid w:val="002157B8"/>
    <w:rsid w:val="0021589E"/>
    <w:rsid w:val="002159B6"/>
    <w:rsid w:val="00215AD7"/>
    <w:rsid w:val="00215DB8"/>
    <w:rsid w:val="00215FAC"/>
    <w:rsid w:val="002161ED"/>
    <w:rsid w:val="002162AF"/>
    <w:rsid w:val="00216A20"/>
    <w:rsid w:val="00216A52"/>
    <w:rsid w:val="00216A7A"/>
    <w:rsid w:val="00216C4D"/>
    <w:rsid w:val="00216C9F"/>
    <w:rsid w:val="00216F42"/>
    <w:rsid w:val="0021725E"/>
    <w:rsid w:val="00217B7C"/>
    <w:rsid w:val="00217F86"/>
    <w:rsid w:val="0022019D"/>
    <w:rsid w:val="00220F4B"/>
    <w:rsid w:val="002213C1"/>
    <w:rsid w:val="00221914"/>
    <w:rsid w:val="00221CD6"/>
    <w:rsid w:val="00221F32"/>
    <w:rsid w:val="0022220B"/>
    <w:rsid w:val="002222ED"/>
    <w:rsid w:val="0022230F"/>
    <w:rsid w:val="002223E5"/>
    <w:rsid w:val="0022242E"/>
    <w:rsid w:val="00222521"/>
    <w:rsid w:val="00222CAF"/>
    <w:rsid w:val="00222E20"/>
    <w:rsid w:val="002233E7"/>
    <w:rsid w:val="002236D0"/>
    <w:rsid w:val="002237FA"/>
    <w:rsid w:val="0022380B"/>
    <w:rsid w:val="00224199"/>
    <w:rsid w:val="0022433A"/>
    <w:rsid w:val="0022449D"/>
    <w:rsid w:val="00224561"/>
    <w:rsid w:val="00224808"/>
    <w:rsid w:val="00224838"/>
    <w:rsid w:val="00224BFC"/>
    <w:rsid w:val="00224C5D"/>
    <w:rsid w:val="00224DB2"/>
    <w:rsid w:val="00224DC3"/>
    <w:rsid w:val="00225060"/>
    <w:rsid w:val="0022517E"/>
    <w:rsid w:val="002251A5"/>
    <w:rsid w:val="002253FA"/>
    <w:rsid w:val="002254FC"/>
    <w:rsid w:val="00225B75"/>
    <w:rsid w:val="00226664"/>
    <w:rsid w:val="00226808"/>
    <w:rsid w:val="00226964"/>
    <w:rsid w:val="00226B6D"/>
    <w:rsid w:val="00226EA0"/>
    <w:rsid w:val="0022775F"/>
    <w:rsid w:val="00227AE0"/>
    <w:rsid w:val="00227CB0"/>
    <w:rsid w:val="00227CC7"/>
    <w:rsid w:val="0023037E"/>
    <w:rsid w:val="00230688"/>
    <w:rsid w:val="002315BA"/>
    <w:rsid w:val="00231606"/>
    <w:rsid w:val="00231F00"/>
    <w:rsid w:val="00231FB1"/>
    <w:rsid w:val="00232034"/>
    <w:rsid w:val="00232AA5"/>
    <w:rsid w:val="00232B12"/>
    <w:rsid w:val="00232CCB"/>
    <w:rsid w:val="00232E06"/>
    <w:rsid w:val="00232E9F"/>
    <w:rsid w:val="00233570"/>
    <w:rsid w:val="00233865"/>
    <w:rsid w:val="00233D49"/>
    <w:rsid w:val="00233DC7"/>
    <w:rsid w:val="002340F6"/>
    <w:rsid w:val="0023450B"/>
    <w:rsid w:val="002345DA"/>
    <w:rsid w:val="00234947"/>
    <w:rsid w:val="00235309"/>
    <w:rsid w:val="002354C8"/>
    <w:rsid w:val="00235633"/>
    <w:rsid w:val="002358DF"/>
    <w:rsid w:val="00235907"/>
    <w:rsid w:val="00235A05"/>
    <w:rsid w:val="00235AD8"/>
    <w:rsid w:val="0023604F"/>
    <w:rsid w:val="00236381"/>
    <w:rsid w:val="00236385"/>
    <w:rsid w:val="002369ED"/>
    <w:rsid w:val="00236CCF"/>
    <w:rsid w:val="00236E9C"/>
    <w:rsid w:val="002372B7"/>
    <w:rsid w:val="00237324"/>
    <w:rsid w:val="00237469"/>
    <w:rsid w:val="002375E3"/>
    <w:rsid w:val="00237755"/>
    <w:rsid w:val="00237796"/>
    <w:rsid w:val="00237AD6"/>
    <w:rsid w:val="00237B6C"/>
    <w:rsid w:val="00237D4E"/>
    <w:rsid w:val="00237E34"/>
    <w:rsid w:val="00237FAE"/>
    <w:rsid w:val="002400A8"/>
    <w:rsid w:val="002402A2"/>
    <w:rsid w:val="0024033D"/>
    <w:rsid w:val="002405E9"/>
    <w:rsid w:val="0024085D"/>
    <w:rsid w:val="00240F41"/>
    <w:rsid w:val="0024175C"/>
    <w:rsid w:val="0024176B"/>
    <w:rsid w:val="00241821"/>
    <w:rsid w:val="00241CFF"/>
    <w:rsid w:val="002424F9"/>
    <w:rsid w:val="00242551"/>
    <w:rsid w:val="00242B8F"/>
    <w:rsid w:val="00242F04"/>
    <w:rsid w:val="00243208"/>
    <w:rsid w:val="0024325B"/>
    <w:rsid w:val="00243EC3"/>
    <w:rsid w:val="002440CC"/>
    <w:rsid w:val="002440EB"/>
    <w:rsid w:val="0024433A"/>
    <w:rsid w:val="002444A8"/>
    <w:rsid w:val="00245233"/>
    <w:rsid w:val="002453C2"/>
    <w:rsid w:val="00245427"/>
    <w:rsid w:val="00245970"/>
    <w:rsid w:val="00245A75"/>
    <w:rsid w:val="00245B8B"/>
    <w:rsid w:val="00246062"/>
    <w:rsid w:val="00246197"/>
    <w:rsid w:val="00246311"/>
    <w:rsid w:val="00246895"/>
    <w:rsid w:val="00246B28"/>
    <w:rsid w:val="00247461"/>
    <w:rsid w:val="00247F9C"/>
    <w:rsid w:val="0025003E"/>
    <w:rsid w:val="002504AB"/>
    <w:rsid w:val="002504B5"/>
    <w:rsid w:val="002505B5"/>
    <w:rsid w:val="002507CC"/>
    <w:rsid w:val="00250B15"/>
    <w:rsid w:val="00250F26"/>
    <w:rsid w:val="00251199"/>
    <w:rsid w:val="00251242"/>
    <w:rsid w:val="0025129F"/>
    <w:rsid w:val="002513CA"/>
    <w:rsid w:val="002514D1"/>
    <w:rsid w:val="002515B6"/>
    <w:rsid w:val="00251818"/>
    <w:rsid w:val="00251863"/>
    <w:rsid w:val="00251A72"/>
    <w:rsid w:val="00251AF9"/>
    <w:rsid w:val="00251B17"/>
    <w:rsid w:val="00251B5A"/>
    <w:rsid w:val="00251D28"/>
    <w:rsid w:val="00252027"/>
    <w:rsid w:val="0025216C"/>
    <w:rsid w:val="00252248"/>
    <w:rsid w:val="002522AD"/>
    <w:rsid w:val="002522C3"/>
    <w:rsid w:val="002527AE"/>
    <w:rsid w:val="00252A13"/>
    <w:rsid w:val="00252A60"/>
    <w:rsid w:val="00252AE9"/>
    <w:rsid w:val="00252C95"/>
    <w:rsid w:val="00253083"/>
    <w:rsid w:val="00253125"/>
    <w:rsid w:val="0025318B"/>
    <w:rsid w:val="002532EB"/>
    <w:rsid w:val="002535CD"/>
    <w:rsid w:val="00253A5F"/>
    <w:rsid w:val="00253FF8"/>
    <w:rsid w:val="00254049"/>
    <w:rsid w:val="002542C2"/>
    <w:rsid w:val="002547EC"/>
    <w:rsid w:val="00254877"/>
    <w:rsid w:val="00254A4F"/>
    <w:rsid w:val="00254BE2"/>
    <w:rsid w:val="00254BE4"/>
    <w:rsid w:val="00254F67"/>
    <w:rsid w:val="0025505F"/>
    <w:rsid w:val="00255251"/>
    <w:rsid w:val="002552F4"/>
    <w:rsid w:val="00255351"/>
    <w:rsid w:val="0025558C"/>
    <w:rsid w:val="00255EAA"/>
    <w:rsid w:val="0025613F"/>
    <w:rsid w:val="002563EB"/>
    <w:rsid w:val="0025645A"/>
    <w:rsid w:val="002565D9"/>
    <w:rsid w:val="00256990"/>
    <w:rsid w:val="00256BB8"/>
    <w:rsid w:val="00256CD7"/>
    <w:rsid w:val="00256F2D"/>
    <w:rsid w:val="00257234"/>
    <w:rsid w:val="00257266"/>
    <w:rsid w:val="0025744C"/>
    <w:rsid w:val="0025782E"/>
    <w:rsid w:val="00257831"/>
    <w:rsid w:val="00257853"/>
    <w:rsid w:val="00257E6C"/>
    <w:rsid w:val="00260074"/>
    <w:rsid w:val="00260150"/>
    <w:rsid w:val="00260163"/>
    <w:rsid w:val="002604C3"/>
    <w:rsid w:val="002604F7"/>
    <w:rsid w:val="0026087A"/>
    <w:rsid w:val="00260A9E"/>
    <w:rsid w:val="00260DF8"/>
    <w:rsid w:val="00260E8D"/>
    <w:rsid w:val="00260F1F"/>
    <w:rsid w:val="00261428"/>
    <w:rsid w:val="00261495"/>
    <w:rsid w:val="00261A4C"/>
    <w:rsid w:val="00261A51"/>
    <w:rsid w:val="00261A91"/>
    <w:rsid w:val="00261B44"/>
    <w:rsid w:val="00261F03"/>
    <w:rsid w:val="00261FB4"/>
    <w:rsid w:val="0026202D"/>
    <w:rsid w:val="0026220D"/>
    <w:rsid w:val="002622A0"/>
    <w:rsid w:val="002628ED"/>
    <w:rsid w:val="00262DF3"/>
    <w:rsid w:val="002630A1"/>
    <w:rsid w:val="002631E0"/>
    <w:rsid w:val="002632DC"/>
    <w:rsid w:val="0026363F"/>
    <w:rsid w:val="00263745"/>
    <w:rsid w:val="00263A70"/>
    <w:rsid w:val="00263BB2"/>
    <w:rsid w:val="00264228"/>
    <w:rsid w:val="0026475B"/>
    <w:rsid w:val="0026498E"/>
    <w:rsid w:val="00264C08"/>
    <w:rsid w:val="00264EC0"/>
    <w:rsid w:val="00264F3C"/>
    <w:rsid w:val="00265014"/>
    <w:rsid w:val="00265237"/>
    <w:rsid w:val="00265288"/>
    <w:rsid w:val="002657B8"/>
    <w:rsid w:val="00265835"/>
    <w:rsid w:val="00265974"/>
    <w:rsid w:val="00265B22"/>
    <w:rsid w:val="00265BBB"/>
    <w:rsid w:val="00265C93"/>
    <w:rsid w:val="0026624F"/>
    <w:rsid w:val="00266261"/>
    <w:rsid w:val="00266510"/>
    <w:rsid w:val="00266657"/>
    <w:rsid w:val="002668EA"/>
    <w:rsid w:val="00266ED7"/>
    <w:rsid w:val="00267876"/>
    <w:rsid w:val="00267A39"/>
    <w:rsid w:val="00267F1C"/>
    <w:rsid w:val="00270275"/>
    <w:rsid w:val="002702E6"/>
    <w:rsid w:val="0027068D"/>
    <w:rsid w:val="002706E7"/>
    <w:rsid w:val="0027077F"/>
    <w:rsid w:val="00270906"/>
    <w:rsid w:val="002709D3"/>
    <w:rsid w:val="00270B52"/>
    <w:rsid w:val="0027107A"/>
    <w:rsid w:val="00271210"/>
    <w:rsid w:val="0027126D"/>
    <w:rsid w:val="00271574"/>
    <w:rsid w:val="00271E1F"/>
    <w:rsid w:val="002727DD"/>
    <w:rsid w:val="00272998"/>
    <w:rsid w:val="00272C8E"/>
    <w:rsid w:val="00272F2C"/>
    <w:rsid w:val="00273066"/>
    <w:rsid w:val="002732B2"/>
    <w:rsid w:val="00273582"/>
    <w:rsid w:val="0027384C"/>
    <w:rsid w:val="00274029"/>
    <w:rsid w:val="00274433"/>
    <w:rsid w:val="00274B8D"/>
    <w:rsid w:val="00274DC6"/>
    <w:rsid w:val="00274EAF"/>
    <w:rsid w:val="00274EFC"/>
    <w:rsid w:val="00274EFF"/>
    <w:rsid w:val="00274FB0"/>
    <w:rsid w:val="00275062"/>
    <w:rsid w:val="002750A6"/>
    <w:rsid w:val="0027565C"/>
    <w:rsid w:val="00276118"/>
    <w:rsid w:val="0027621C"/>
    <w:rsid w:val="002765EC"/>
    <w:rsid w:val="00276600"/>
    <w:rsid w:val="00276BB8"/>
    <w:rsid w:val="0027749F"/>
    <w:rsid w:val="002777F5"/>
    <w:rsid w:val="0027789E"/>
    <w:rsid w:val="002778D8"/>
    <w:rsid w:val="00277DBB"/>
    <w:rsid w:val="002806D5"/>
    <w:rsid w:val="002806FF"/>
    <w:rsid w:val="00280706"/>
    <w:rsid w:val="00280723"/>
    <w:rsid w:val="00280745"/>
    <w:rsid w:val="00280782"/>
    <w:rsid w:val="002808DF"/>
    <w:rsid w:val="00280BE7"/>
    <w:rsid w:val="00280FF5"/>
    <w:rsid w:val="00281CCF"/>
    <w:rsid w:val="00281F3C"/>
    <w:rsid w:val="0028202E"/>
    <w:rsid w:val="00282130"/>
    <w:rsid w:val="002822FD"/>
    <w:rsid w:val="00282407"/>
    <w:rsid w:val="002827BE"/>
    <w:rsid w:val="00282A87"/>
    <w:rsid w:val="00282D66"/>
    <w:rsid w:val="002831BC"/>
    <w:rsid w:val="002832CB"/>
    <w:rsid w:val="002832E5"/>
    <w:rsid w:val="00283589"/>
    <w:rsid w:val="00283726"/>
    <w:rsid w:val="00283AD0"/>
    <w:rsid w:val="00283BCA"/>
    <w:rsid w:val="00283DEF"/>
    <w:rsid w:val="0028427D"/>
    <w:rsid w:val="0028469B"/>
    <w:rsid w:val="002848DE"/>
    <w:rsid w:val="00284B62"/>
    <w:rsid w:val="00285441"/>
    <w:rsid w:val="00285896"/>
    <w:rsid w:val="0028598A"/>
    <w:rsid w:val="002859A0"/>
    <w:rsid w:val="00285A69"/>
    <w:rsid w:val="00285B6A"/>
    <w:rsid w:val="00285D19"/>
    <w:rsid w:val="00285D4B"/>
    <w:rsid w:val="00286380"/>
    <w:rsid w:val="0028672B"/>
    <w:rsid w:val="00286C1E"/>
    <w:rsid w:val="00287273"/>
    <w:rsid w:val="002873E1"/>
    <w:rsid w:val="0028791E"/>
    <w:rsid w:val="00287C63"/>
    <w:rsid w:val="00287C79"/>
    <w:rsid w:val="00290119"/>
    <w:rsid w:val="002905BB"/>
    <w:rsid w:val="0029061E"/>
    <w:rsid w:val="002906AB"/>
    <w:rsid w:val="0029138F"/>
    <w:rsid w:val="00291546"/>
    <w:rsid w:val="00291592"/>
    <w:rsid w:val="00291792"/>
    <w:rsid w:val="00291C09"/>
    <w:rsid w:val="002920D8"/>
    <w:rsid w:val="002922C7"/>
    <w:rsid w:val="002927AC"/>
    <w:rsid w:val="00292A53"/>
    <w:rsid w:val="00292A86"/>
    <w:rsid w:val="00292A8C"/>
    <w:rsid w:val="00292B6E"/>
    <w:rsid w:val="00292F3F"/>
    <w:rsid w:val="00292F71"/>
    <w:rsid w:val="002931A6"/>
    <w:rsid w:val="00293326"/>
    <w:rsid w:val="0029343D"/>
    <w:rsid w:val="002934F2"/>
    <w:rsid w:val="00293942"/>
    <w:rsid w:val="00293BD4"/>
    <w:rsid w:val="00293C38"/>
    <w:rsid w:val="00293D87"/>
    <w:rsid w:val="002940DF"/>
    <w:rsid w:val="002940FF"/>
    <w:rsid w:val="00294490"/>
    <w:rsid w:val="00294B62"/>
    <w:rsid w:val="00294F82"/>
    <w:rsid w:val="00295136"/>
    <w:rsid w:val="00295177"/>
    <w:rsid w:val="00295BEF"/>
    <w:rsid w:val="00295D7C"/>
    <w:rsid w:val="002962B6"/>
    <w:rsid w:val="00296D64"/>
    <w:rsid w:val="0029724F"/>
    <w:rsid w:val="0029735F"/>
    <w:rsid w:val="0029743F"/>
    <w:rsid w:val="00297FFC"/>
    <w:rsid w:val="002A01DB"/>
    <w:rsid w:val="002A02D2"/>
    <w:rsid w:val="002A0637"/>
    <w:rsid w:val="002A0655"/>
    <w:rsid w:val="002A0725"/>
    <w:rsid w:val="002A07F4"/>
    <w:rsid w:val="002A0E1C"/>
    <w:rsid w:val="002A0E3F"/>
    <w:rsid w:val="002A0E6E"/>
    <w:rsid w:val="002A1146"/>
    <w:rsid w:val="002A15ED"/>
    <w:rsid w:val="002A184F"/>
    <w:rsid w:val="002A248B"/>
    <w:rsid w:val="002A254B"/>
    <w:rsid w:val="002A2892"/>
    <w:rsid w:val="002A2B52"/>
    <w:rsid w:val="002A2F13"/>
    <w:rsid w:val="002A317D"/>
    <w:rsid w:val="002A3939"/>
    <w:rsid w:val="002A39FD"/>
    <w:rsid w:val="002A3D20"/>
    <w:rsid w:val="002A4039"/>
    <w:rsid w:val="002A4230"/>
    <w:rsid w:val="002A4318"/>
    <w:rsid w:val="002A46FC"/>
    <w:rsid w:val="002A4D10"/>
    <w:rsid w:val="002A4D1B"/>
    <w:rsid w:val="002A4D90"/>
    <w:rsid w:val="002A5121"/>
    <w:rsid w:val="002A5337"/>
    <w:rsid w:val="002A53C5"/>
    <w:rsid w:val="002A5C65"/>
    <w:rsid w:val="002A62E9"/>
    <w:rsid w:val="002A66D8"/>
    <w:rsid w:val="002A6AF6"/>
    <w:rsid w:val="002A6E56"/>
    <w:rsid w:val="002A73BD"/>
    <w:rsid w:val="002A74E5"/>
    <w:rsid w:val="002A7545"/>
    <w:rsid w:val="002A7667"/>
    <w:rsid w:val="002A7AF5"/>
    <w:rsid w:val="002A7FF0"/>
    <w:rsid w:val="002B0427"/>
    <w:rsid w:val="002B059B"/>
    <w:rsid w:val="002B070C"/>
    <w:rsid w:val="002B0AEA"/>
    <w:rsid w:val="002B0B6D"/>
    <w:rsid w:val="002B0D76"/>
    <w:rsid w:val="002B0D8F"/>
    <w:rsid w:val="002B0D9E"/>
    <w:rsid w:val="002B1273"/>
    <w:rsid w:val="002B1311"/>
    <w:rsid w:val="002B1815"/>
    <w:rsid w:val="002B19D5"/>
    <w:rsid w:val="002B1ABA"/>
    <w:rsid w:val="002B1DD6"/>
    <w:rsid w:val="002B1EB0"/>
    <w:rsid w:val="002B2126"/>
    <w:rsid w:val="002B2145"/>
    <w:rsid w:val="002B2199"/>
    <w:rsid w:val="002B2914"/>
    <w:rsid w:val="002B2B1C"/>
    <w:rsid w:val="002B2DC9"/>
    <w:rsid w:val="002B2F92"/>
    <w:rsid w:val="002B2FFF"/>
    <w:rsid w:val="002B3104"/>
    <w:rsid w:val="002B329F"/>
    <w:rsid w:val="002B34EB"/>
    <w:rsid w:val="002B3BDF"/>
    <w:rsid w:val="002B3C70"/>
    <w:rsid w:val="002B3D68"/>
    <w:rsid w:val="002B40DE"/>
    <w:rsid w:val="002B4194"/>
    <w:rsid w:val="002B4354"/>
    <w:rsid w:val="002B4515"/>
    <w:rsid w:val="002B45B8"/>
    <w:rsid w:val="002B46BA"/>
    <w:rsid w:val="002B46EE"/>
    <w:rsid w:val="002B473F"/>
    <w:rsid w:val="002B48F6"/>
    <w:rsid w:val="002B4A2F"/>
    <w:rsid w:val="002B4A5C"/>
    <w:rsid w:val="002B4AFD"/>
    <w:rsid w:val="002B53BA"/>
    <w:rsid w:val="002B53D9"/>
    <w:rsid w:val="002B553A"/>
    <w:rsid w:val="002B55DB"/>
    <w:rsid w:val="002B5C9C"/>
    <w:rsid w:val="002B5D3A"/>
    <w:rsid w:val="002B5E82"/>
    <w:rsid w:val="002B5F77"/>
    <w:rsid w:val="002B610A"/>
    <w:rsid w:val="002B61CD"/>
    <w:rsid w:val="002B629F"/>
    <w:rsid w:val="002B62B7"/>
    <w:rsid w:val="002B691A"/>
    <w:rsid w:val="002B6B55"/>
    <w:rsid w:val="002B76F7"/>
    <w:rsid w:val="002B7846"/>
    <w:rsid w:val="002B7877"/>
    <w:rsid w:val="002B7957"/>
    <w:rsid w:val="002B79D6"/>
    <w:rsid w:val="002B7DA1"/>
    <w:rsid w:val="002B7E4E"/>
    <w:rsid w:val="002C03E7"/>
    <w:rsid w:val="002C0613"/>
    <w:rsid w:val="002C0EA9"/>
    <w:rsid w:val="002C1125"/>
    <w:rsid w:val="002C119D"/>
    <w:rsid w:val="002C11F8"/>
    <w:rsid w:val="002C1625"/>
    <w:rsid w:val="002C1739"/>
    <w:rsid w:val="002C1834"/>
    <w:rsid w:val="002C19D8"/>
    <w:rsid w:val="002C1A56"/>
    <w:rsid w:val="002C1B63"/>
    <w:rsid w:val="002C1C22"/>
    <w:rsid w:val="002C22AC"/>
    <w:rsid w:val="002C2805"/>
    <w:rsid w:val="002C2C0D"/>
    <w:rsid w:val="002C2DBF"/>
    <w:rsid w:val="002C2E0E"/>
    <w:rsid w:val="002C339F"/>
    <w:rsid w:val="002C340A"/>
    <w:rsid w:val="002C3479"/>
    <w:rsid w:val="002C3AC4"/>
    <w:rsid w:val="002C426C"/>
    <w:rsid w:val="002C452C"/>
    <w:rsid w:val="002C47ED"/>
    <w:rsid w:val="002C49B2"/>
    <w:rsid w:val="002C4A34"/>
    <w:rsid w:val="002C4A62"/>
    <w:rsid w:val="002C4B9B"/>
    <w:rsid w:val="002C4DDB"/>
    <w:rsid w:val="002C4E4F"/>
    <w:rsid w:val="002C50F1"/>
    <w:rsid w:val="002C5465"/>
    <w:rsid w:val="002C5603"/>
    <w:rsid w:val="002C5618"/>
    <w:rsid w:val="002C57D9"/>
    <w:rsid w:val="002C5A7B"/>
    <w:rsid w:val="002C5A8C"/>
    <w:rsid w:val="002C5AE9"/>
    <w:rsid w:val="002C5B26"/>
    <w:rsid w:val="002C6259"/>
    <w:rsid w:val="002C63CC"/>
    <w:rsid w:val="002C6608"/>
    <w:rsid w:val="002C69A5"/>
    <w:rsid w:val="002C6B2B"/>
    <w:rsid w:val="002C6CC8"/>
    <w:rsid w:val="002C6E58"/>
    <w:rsid w:val="002C730E"/>
    <w:rsid w:val="002C73DB"/>
    <w:rsid w:val="002C7EE4"/>
    <w:rsid w:val="002D040B"/>
    <w:rsid w:val="002D043C"/>
    <w:rsid w:val="002D0B27"/>
    <w:rsid w:val="002D0E8E"/>
    <w:rsid w:val="002D0EAC"/>
    <w:rsid w:val="002D1136"/>
    <w:rsid w:val="002D12C3"/>
    <w:rsid w:val="002D12E8"/>
    <w:rsid w:val="002D1501"/>
    <w:rsid w:val="002D15CA"/>
    <w:rsid w:val="002D1B00"/>
    <w:rsid w:val="002D1C19"/>
    <w:rsid w:val="002D1ED7"/>
    <w:rsid w:val="002D1F5A"/>
    <w:rsid w:val="002D1F93"/>
    <w:rsid w:val="002D200E"/>
    <w:rsid w:val="002D20F7"/>
    <w:rsid w:val="002D23F8"/>
    <w:rsid w:val="002D2976"/>
    <w:rsid w:val="002D2BC1"/>
    <w:rsid w:val="002D2D1C"/>
    <w:rsid w:val="002D3095"/>
    <w:rsid w:val="002D3590"/>
    <w:rsid w:val="002D3712"/>
    <w:rsid w:val="002D3787"/>
    <w:rsid w:val="002D386D"/>
    <w:rsid w:val="002D3E59"/>
    <w:rsid w:val="002D4303"/>
    <w:rsid w:val="002D44B2"/>
    <w:rsid w:val="002D4543"/>
    <w:rsid w:val="002D475E"/>
    <w:rsid w:val="002D49B8"/>
    <w:rsid w:val="002D4BA8"/>
    <w:rsid w:val="002D4E4D"/>
    <w:rsid w:val="002D4E5E"/>
    <w:rsid w:val="002D5039"/>
    <w:rsid w:val="002D50D9"/>
    <w:rsid w:val="002D510D"/>
    <w:rsid w:val="002D5C3D"/>
    <w:rsid w:val="002D5FC0"/>
    <w:rsid w:val="002D60E8"/>
    <w:rsid w:val="002D64EF"/>
    <w:rsid w:val="002D670F"/>
    <w:rsid w:val="002D684F"/>
    <w:rsid w:val="002D688E"/>
    <w:rsid w:val="002D699D"/>
    <w:rsid w:val="002D6A73"/>
    <w:rsid w:val="002D6B5F"/>
    <w:rsid w:val="002D6C04"/>
    <w:rsid w:val="002D6D75"/>
    <w:rsid w:val="002D715B"/>
    <w:rsid w:val="002D718D"/>
    <w:rsid w:val="002D7193"/>
    <w:rsid w:val="002D77F9"/>
    <w:rsid w:val="002D7874"/>
    <w:rsid w:val="002D792A"/>
    <w:rsid w:val="002D7E6E"/>
    <w:rsid w:val="002D7F1C"/>
    <w:rsid w:val="002E0349"/>
    <w:rsid w:val="002E03AF"/>
    <w:rsid w:val="002E0412"/>
    <w:rsid w:val="002E0793"/>
    <w:rsid w:val="002E0B0C"/>
    <w:rsid w:val="002E0F67"/>
    <w:rsid w:val="002E13DD"/>
    <w:rsid w:val="002E14F0"/>
    <w:rsid w:val="002E157F"/>
    <w:rsid w:val="002E19E0"/>
    <w:rsid w:val="002E1C7E"/>
    <w:rsid w:val="002E2099"/>
    <w:rsid w:val="002E26A5"/>
    <w:rsid w:val="002E30A9"/>
    <w:rsid w:val="002E328A"/>
    <w:rsid w:val="002E38A4"/>
    <w:rsid w:val="002E3945"/>
    <w:rsid w:val="002E3BDC"/>
    <w:rsid w:val="002E3C15"/>
    <w:rsid w:val="002E3C74"/>
    <w:rsid w:val="002E3F40"/>
    <w:rsid w:val="002E43F6"/>
    <w:rsid w:val="002E4472"/>
    <w:rsid w:val="002E45A2"/>
    <w:rsid w:val="002E4899"/>
    <w:rsid w:val="002E4B87"/>
    <w:rsid w:val="002E4C5C"/>
    <w:rsid w:val="002E4D65"/>
    <w:rsid w:val="002E4F74"/>
    <w:rsid w:val="002E5018"/>
    <w:rsid w:val="002E526D"/>
    <w:rsid w:val="002E52C8"/>
    <w:rsid w:val="002E5665"/>
    <w:rsid w:val="002E597B"/>
    <w:rsid w:val="002E5BB8"/>
    <w:rsid w:val="002E660F"/>
    <w:rsid w:val="002E697B"/>
    <w:rsid w:val="002E6A74"/>
    <w:rsid w:val="002E6BFA"/>
    <w:rsid w:val="002E6C0F"/>
    <w:rsid w:val="002E6D7C"/>
    <w:rsid w:val="002E769C"/>
    <w:rsid w:val="002E7B17"/>
    <w:rsid w:val="002E7D41"/>
    <w:rsid w:val="002E7D43"/>
    <w:rsid w:val="002E7E60"/>
    <w:rsid w:val="002E7F9D"/>
    <w:rsid w:val="002F00CB"/>
    <w:rsid w:val="002F0236"/>
    <w:rsid w:val="002F0A89"/>
    <w:rsid w:val="002F0BE0"/>
    <w:rsid w:val="002F159B"/>
    <w:rsid w:val="002F15F7"/>
    <w:rsid w:val="002F16AC"/>
    <w:rsid w:val="002F1BCA"/>
    <w:rsid w:val="002F1D82"/>
    <w:rsid w:val="002F1D8A"/>
    <w:rsid w:val="002F1DD4"/>
    <w:rsid w:val="002F210B"/>
    <w:rsid w:val="002F22AF"/>
    <w:rsid w:val="002F22CF"/>
    <w:rsid w:val="002F23DC"/>
    <w:rsid w:val="002F29B1"/>
    <w:rsid w:val="002F2B82"/>
    <w:rsid w:val="002F2D81"/>
    <w:rsid w:val="002F33AA"/>
    <w:rsid w:val="002F34FF"/>
    <w:rsid w:val="002F3A72"/>
    <w:rsid w:val="002F3ED8"/>
    <w:rsid w:val="002F4540"/>
    <w:rsid w:val="002F456F"/>
    <w:rsid w:val="002F45E3"/>
    <w:rsid w:val="002F4CF9"/>
    <w:rsid w:val="002F4D6F"/>
    <w:rsid w:val="002F4ED5"/>
    <w:rsid w:val="002F53F1"/>
    <w:rsid w:val="002F5480"/>
    <w:rsid w:val="002F57FE"/>
    <w:rsid w:val="002F5BD7"/>
    <w:rsid w:val="002F5CCB"/>
    <w:rsid w:val="002F5F7C"/>
    <w:rsid w:val="002F63BB"/>
    <w:rsid w:val="002F64FE"/>
    <w:rsid w:val="002F653B"/>
    <w:rsid w:val="002F6699"/>
    <w:rsid w:val="002F6969"/>
    <w:rsid w:val="002F6D93"/>
    <w:rsid w:val="002F6DDD"/>
    <w:rsid w:val="002F736A"/>
    <w:rsid w:val="002F7389"/>
    <w:rsid w:val="002F75BC"/>
    <w:rsid w:val="002F79ED"/>
    <w:rsid w:val="002F7AD9"/>
    <w:rsid w:val="002F7B75"/>
    <w:rsid w:val="00300A99"/>
    <w:rsid w:val="00300E2D"/>
    <w:rsid w:val="0030113E"/>
    <w:rsid w:val="00301489"/>
    <w:rsid w:val="00301511"/>
    <w:rsid w:val="00301658"/>
    <w:rsid w:val="00301680"/>
    <w:rsid w:val="00301B88"/>
    <w:rsid w:val="00301D0B"/>
    <w:rsid w:val="00301F2D"/>
    <w:rsid w:val="00301F94"/>
    <w:rsid w:val="003020BF"/>
    <w:rsid w:val="0030250D"/>
    <w:rsid w:val="00302549"/>
    <w:rsid w:val="003027E6"/>
    <w:rsid w:val="003028A2"/>
    <w:rsid w:val="00302C63"/>
    <w:rsid w:val="00303044"/>
    <w:rsid w:val="0030325D"/>
    <w:rsid w:val="00303350"/>
    <w:rsid w:val="0030360A"/>
    <w:rsid w:val="0030368A"/>
    <w:rsid w:val="003039E9"/>
    <w:rsid w:val="00303B87"/>
    <w:rsid w:val="00303C3B"/>
    <w:rsid w:val="00303E49"/>
    <w:rsid w:val="00303EEB"/>
    <w:rsid w:val="00304053"/>
    <w:rsid w:val="0030412A"/>
    <w:rsid w:val="00304301"/>
    <w:rsid w:val="0030459F"/>
    <w:rsid w:val="00304699"/>
    <w:rsid w:val="00304C81"/>
    <w:rsid w:val="00304DB8"/>
    <w:rsid w:val="003051EE"/>
    <w:rsid w:val="0030520D"/>
    <w:rsid w:val="00305271"/>
    <w:rsid w:val="00305289"/>
    <w:rsid w:val="00305402"/>
    <w:rsid w:val="00305B37"/>
    <w:rsid w:val="00305D74"/>
    <w:rsid w:val="0030626F"/>
    <w:rsid w:val="0030628F"/>
    <w:rsid w:val="003065CC"/>
    <w:rsid w:val="003068E1"/>
    <w:rsid w:val="00306BA6"/>
    <w:rsid w:val="00306CC1"/>
    <w:rsid w:val="00306D62"/>
    <w:rsid w:val="0030790B"/>
    <w:rsid w:val="00307E26"/>
    <w:rsid w:val="00307F3F"/>
    <w:rsid w:val="00307F77"/>
    <w:rsid w:val="0031048C"/>
    <w:rsid w:val="0031064A"/>
    <w:rsid w:val="0031074A"/>
    <w:rsid w:val="0031087E"/>
    <w:rsid w:val="00310A65"/>
    <w:rsid w:val="00310B62"/>
    <w:rsid w:val="00310BFB"/>
    <w:rsid w:val="00311678"/>
    <w:rsid w:val="003119EA"/>
    <w:rsid w:val="00311B56"/>
    <w:rsid w:val="00311FD9"/>
    <w:rsid w:val="0031215C"/>
    <w:rsid w:val="003122A8"/>
    <w:rsid w:val="00312AE9"/>
    <w:rsid w:val="00313073"/>
    <w:rsid w:val="00313286"/>
    <w:rsid w:val="003136FB"/>
    <w:rsid w:val="00313877"/>
    <w:rsid w:val="00313B49"/>
    <w:rsid w:val="00313BEA"/>
    <w:rsid w:val="00313C31"/>
    <w:rsid w:val="00313F77"/>
    <w:rsid w:val="003140BD"/>
    <w:rsid w:val="00314109"/>
    <w:rsid w:val="0031458C"/>
    <w:rsid w:val="00314B75"/>
    <w:rsid w:val="00315438"/>
    <w:rsid w:val="0031563A"/>
    <w:rsid w:val="00315C0B"/>
    <w:rsid w:val="00315CDB"/>
    <w:rsid w:val="00316995"/>
    <w:rsid w:val="00316A46"/>
    <w:rsid w:val="00316E98"/>
    <w:rsid w:val="00316EE5"/>
    <w:rsid w:val="00316FE2"/>
    <w:rsid w:val="0031729D"/>
    <w:rsid w:val="003174AD"/>
    <w:rsid w:val="00317790"/>
    <w:rsid w:val="00317843"/>
    <w:rsid w:val="00317D98"/>
    <w:rsid w:val="00317F13"/>
    <w:rsid w:val="00320172"/>
    <w:rsid w:val="00320231"/>
    <w:rsid w:val="00320246"/>
    <w:rsid w:val="003203F7"/>
    <w:rsid w:val="00320960"/>
    <w:rsid w:val="003209FA"/>
    <w:rsid w:val="00320A28"/>
    <w:rsid w:val="00320C0E"/>
    <w:rsid w:val="00320EA1"/>
    <w:rsid w:val="00320EBB"/>
    <w:rsid w:val="0032107A"/>
    <w:rsid w:val="003211F3"/>
    <w:rsid w:val="003212D8"/>
    <w:rsid w:val="00321728"/>
    <w:rsid w:val="00321E79"/>
    <w:rsid w:val="00321F64"/>
    <w:rsid w:val="00322030"/>
    <w:rsid w:val="0032209D"/>
    <w:rsid w:val="003222B5"/>
    <w:rsid w:val="0032243C"/>
    <w:rsid w:val="00322443"/>
    <w:rsid w:val="00322793"/>
    <w:rsid w:val="00322D49"/>
    <w:rsid w:val="00322E7C"/>
    <w:rsid w:val="003230B0"/>
    <w:rsid w:val="00323AD1"/>
    <w:rsid w:val="00323CA9"/>
    <w:rsid w:val="00323FBC"/>
    <w:rsid w:val="00324388"/>
    <w:rsid w:val="00324A4B"/>
    <w:rsid w:val="0032521C"/>
    <w:rsid w:val="00325AB3"/>
    <w:rsid w:val="00325B74"/>
    <w:rsid w:val="00325B89"/>
    <w:rsid w:val="00325C11"/>
    <w:rsid w:val="00326382"/>
    <w:rsid w:val="003263FA"/>
    <w:rsid w:val="0032640D"/>
    <w:rsid w:val="003269A8"/>
    <w:rsid w:val="00326BDA"/>
    <w:rsid w:val="00326E3E"/>
    <w:rsid w:val="00327143"/>
    <w:rsid w:val="00327216"/>
    <w:rsid w:val="003276DB"/>
    <w:rsid w:val="00327836"/>
    <w:rsid w:val="0032791B"/>
    <w:rsid w:val="00330B9E"/>
    <w:rsid w:val="003316C3"/>
    <w:rsid w:val="00331EA9"/>
    <w:rsid w:val="0033206A"/>
    <w:rsid w:val="003321C7"/>
    <w:rsid w:val="0033240B"/>
    <w:rsid w:val="00332752"/>
    <w:rsid w:val="00332979"/>
    <w:rsid w:val="00332B3B"/>
    <w:rsid w:val="003331D3"/>
    <w:rsid w:val="0033321A"/>
    <w:rsid w:val="00333283"/>
    <w:rsid w:val="0033337B"/>
    <w:rsid w:val="003336BF"/>
    <w:rsid w:val="00333A25"/>
    <w:rsid w:val="00333B8D"/>
    <w:rsid w:val="00333BF1"/>
    <w:rsid w:val="00334196"/>
    <w:rsid w:val="00334306"/>
    <w:rsid w:val="003344A1"/>
    <w:rsid w:val="00334682"/>
    <w:rsid w:val="003347D5"/>
    <w:rsid w:val="00334B21"/>
    <w:rsid w:val="00334EC6"/>
    <w:rsid w:val="0033504F"/>
    <w:rsid w:val="00335CEA"/>
    <w:rsid w:val="00335D0B"/>
    <w:rsid w:val="00335F5E"/>
    <w:rsid w:val="003361C2"/>
    <w:rsid w:val="00336574"/>
    <w:rsid w:val="00336A40"/>
    <w:rsid w:val="00336A90"/>
    <w:rsid w:val="00336DC2"/>
    <w:rsid w:val="00337370"/>
    <w:rsid w:val="003375F6"/>
    <w:rsid w:val="00337675"/>
    <w:rsid w:val="00337C44"/>
    <w:rsid w:val="00337D3F"/>
    <w:rsid w:val="00337E55"/>
    <w:rsid w:val="003402A0"/>
    <w:rsid w:val="00340876"/>
    <w:rsid w:val="00340B05"/>
    <w:rsid w:val="00340B0D"/>
    <w:rsid w:val="00340FCB"/>
    <w:rsid w:val="00341560"/>
    <w:rsid w:val="00341721"/>
    <w:rsid w:val="0034187C"/>
    <w:rsid w:val="00341DC6"/>
    <w:rsid w:val="003420EB"/>
    <w:rsid w:val="00342499"/>
    <w:rsid w:val="00342D66"/>
    <w:rsid w:val="00342F0E"/>
    <w:rsid w:val="003431C7"/>
    <w:rsid w:val="003432BB"/>
    <w:rsid w:val="0034347C"/>
    <w:rsid w:val="0034358B"/>
    <w:rsid w:val="00343690"/>
    <w:rsid w:val="00343920"/>
    <w:rsid w:val="003439FB"/>
    <w:rsid w:val="00343CA3"/>
    <w:rsid w:val="00343EC5"/>
    <w:rsid w:val="00344141"/>
    <w:rsid w:val="0034458E"/>
    <w:rsid w:val="003448BB"/>
    <w:rsid w:val="00344BE3"/>
    <w:rsid w:val="00345039"/>
    <w:rsid w:val="0034505E"/>
    <w:rsid w:val="00345130"/>
    <w:rsid w:val="00345FD6"/>
    <w:rsid w:val="003463B4"/>
    <w:rsid w:val="00346A46"/>
    <w:rsid w:val="00346C21"/>
    <w:rsid w:val="00346EDB"/>
    <w:rsid w:val="00346F6C"/>
    <w:rsid w:val="00346FA1"/>
    <w:rsid w:val="00347276"/>
    <w:rsid w:val="0034761F"/>
    <w:rsid w:val="00347640"/>
    <w:rsid w:val="00347952"/>
    <w:rsid w:val="00347E6D"/>
    <w:rsid w:val="0035000A"/>
    <w:rsid w:val="00350055"/>
    <w:rsid w:val="003504D4"/>
    <w:rsid w:val="00350601"/>
    <w:rsid w:val="00350AEC"/>
    <w:rsid w:val="00350BDE"/>
    <w:rsid w:val="00350C0D"/>
    <w:rsid w:val="00351052"/>
    <w:rsid w:val="0035115F"/>
    <w:rsid w:val="00351362"/>
    <w:rsid w:val="0035152C"/>
    <w:rsid w:val="00351BBE"/>
    <w:rsid w:val="003523CA"/>
    <w:rsid w:val="00352842"/>
    <w:rsid w:val="003528E0"/>
    <w:rsid w:val="00352B62"/>
    <w:rsid w:val="00353C70"/>
    <w:rsid w:val="00353C84"/>
    <w:rsid w:val="00353DD7"/>
    <w:rsid w:val="0035406B"/>
    <w:rsid w:val="00354086"/>
    <w:rsid w:val="003540AC"/>
    <w:rsid w:val="00354554"/>
    <w:rsid w:val="00354612"/>
    <w:rsid w:val="0035487D"/>
    <w:rsid w:val="00354C30"/>
    <w:rsid w:val="00354CEE"/>
    <w:rsid w:val="00354E0F"/>
    <w:rsid w:val="003551F1"/>
    <w:rsid w:val="00355319"/>
    <w:rsid w:val="00355393"/>
    <w:rsid w:val="0035571A"/>
    <w:rsid w:val="0035585A"/>
    <w:rsid w:val="00355ADB"/>
    <w:rsid w:val="00355CFC"/>
    <w:rsid w:val="00355D3B"/>
    <w:rsid w:val="00355E9B"/>
    <w:rsid w:val="0035658C"/>
    <w:rsid w:val="00356FBB"/>
    <w:rsid w:val="00357294"/>
    <w:rsid w:val="003573AC"/>
    <w:rsid w:val="00357758"/>
    <w:rsid w:val="003601D6"/>
    <w:rsid w:val="003601DB"/>
    <w:rsid w:val="0036023C"/>
    <w:rsid w:val="00360437"/>
    <w:rsid w:val="003609BC"/>
    <w:rsid w:val="00360A01"/>
    <w:rsid w:val="00360BC1"/>
    <w:rsid w:val="00360D6F"/>
    <w:rsid w:val="0036122C"/>
    <w:rsid w:val="003613EE"/>
    <w:rsid w:val="0036157B"/>
    <w:rsid w:val="003617F3"/>
    <w:rsid w:val="0036184C"/>
    <w:rsid w:val="00361973"/>
    <w:rsid w:val="00361A99"/>
    <w:rsid w:val="00361B15"/>
    <w:rsid w:val="00361C21"/>
    <w:rsid w:val="00361CA3"/>
    <w:rsid w:val="00361D41"/>
    <w:rsid w:val="00361E41"/>
    <w:rsid w:val="0036219A"/>
    <w:rsid w:val="00362224"/>
    <w:rsid w:val="0036247E"/>
    <w:rsid w:val="003626B6"/>
    <w:rsid w:val="00362816"/>
    <w:rsid w:val="00362905"/>
    <w:rsid w:val="00362A9B"/>
    <w:rsid w:val="00362F0C"/>
    <w:rsid w:val="00363206"/>
    <w:rsid w:val="00363276"/>
    <w:rsid w:val="00363340"/>
    <w:rsid w:val="003633FF"/>
    <w:rsid w:val="00363465"/>
    <w:rsid w:val="00363722"/>
    <w:rsid w:val="00363BF2"/>
    <w:rsid w:val="00363F4A"/>
    <w:rsid w:val="00364395"/>
    <w:rsid w:val="00364487"/>
    <w:rsid w:val="00364C12"/>
    <w:rsid w:val="00364C40"/>
    <w:rsid w:val="00364C4F"/>
    <w:rsid w:val="00364F54"/>
    <w:rsid w:val="00364FA5"/>
    <w:rsid w:val="00364FB1"/>
    <w:rsid w:val="00365071"/>
    <w:rsid w:val="00365376"/>
    <w:rsid w:val="003657DC"/>
    <w:rsid w:val="00365DCC"/>
    <w:rsid w:val="003661C5"/>
    <w:rsid w:val="00366213"/>
    <w:rsid w:val="00366421"/>
    <w:rsid w:val="0036662C"/>
    <w:rsid w:val="003668BC"/>
    <w:rsid w:val="0036792D"/>
    <w:rsid w:val="003679D9"/>
    <w:rsid w:val="003679F4"/>
    <w:rsid w:val="00367B4F"/>
    <w:rsid w:val="0037021C"/>
    <w:rsid w:val="00370571"/>
    <w:rsid w:val="0037093F"/>
    <w:rsid w:val="00370BF6"/>
    <w:rsid w:val="00370D0E"/>
    <w:rsid w:val="00370D6B"/>
    <w:rsid w:val="00370DEF"/>
    <w:rsid w:val="00370FDC"/>
    <w:rsid w:val="0037107E"/>
    <w:rsid w:val="00371234"/>
    <w:rsid w:val="00371345"/>
    <w:rsid w:val="0037196F"/>
    <w:rsid w:val="00371F57"/>
    <w:rsid w:val="0037215D"/>
    <w:rsid w:val="003722AF"/>
    <w:rsid w:val="0037267F"/>
    <w:rsid w:val="003727EA"/>
    <w:rsid w:val="0037296E"/>
    <w:rsid w:val="00372A12"/>
    <w:rsid w:val="00372B82"/>
    <w:rsid w:val="00372C05"/>
    <w:rsid w:val="00372C43"/>
    <w:rsid w:val="00372FA0"/>
    <w:rsid w:val="003731D1"/>
    <w:rsid w:val="0037350D"/>
    <w:rsid w:val="003736E6"/>
    <w:rsid w:val="0037416E"/>
    <w:rsid w:val="0037459A"/>
    <w:rsid w:val="003748A9"/>
    <w:rsid w:val="00374AC4"/>
    <w:rsid w:val="00374E31"/>
    <w:rsid w:val="00374EB6"/>
    <w:rsid w:val="00374F57"/>
    <w:rsid w:val="00375079"/>
    <w:rsid w:val="0037529F"/>
    <w:rsid w:val="00375383"/>
    <w:rsid w:val="00375751"/>
    <w:rsid w:val="00375994"/>
    <w:rsid w:val="00375A11"/>
    <w:rsid w:val="00375B80"/>
    <w:rsid w:val="00375C1A"/>
    <w:rsid w:val="003763A9"/>
    <w:rsid w:val="003766E0"/>
    <w:rsid w:val="00377239"/>
    <w:rsid w:val="0037727A"/>
    <w:rsid w:val="003772D2"/>
    <w:rsid w:val="00377312"/>
    <w:rsid w:val="0037737B"/>
    <w:rsid w:val="0037748D"/>
    <w:rsid w:val="003775D7"/>
    <w:rsid w:val="00377810"/>
    <w:rsid w:val="00377CAB"/>
    <w:rsid w:val="00377DDE"/>
    <w:rsid w:val="00377E47"/>
    <w:rsid w:val="003800C3"/>
    <w:rsid w:val="003801E7"/>
    <w:rsid w:val="00380535"/>
    <w:rsid w:val="0038069D"/>
    <w:rsid w:val="00380CC3"/>
    <w:rsid w:val="0038197C"/>
    <w:rsid w:val="00381B3C"/>
    <w:rsid w:val="00381F81"/>
    <w:rsid w:val="00381FC6"/>
    <w:rsid w:val="00382AA1"/>
    <w:rsid w:val="00382F10"/>
    <w:rsid w:val="003830FA"/>
    <w:rsid w:val="003838BF"/>
    <w:rsid w:val="00383A93"/>
    <w:rsid w:val="00383F65"/>
    <w:rsid w:val="00384132"/>
    <w:rsid w:val="00384319"/>
    <w:rsid w:val="003849B7"/>
    <w:rsid w:val="003852F3"/>
    <w:rsid w:val="00385527"/>
    <w:rsid w:val="0038556C"/>
    <w:rsid w:val="003855D1"/>
    <w:rsid w:val="0038571C"/>
    <w:rsid w:val="00385828"/>
    <w:rsid w:val="00385C15"/>
    <w:rsid w:val="00385DAB"/>
    <w:rsid w:val="00385F5F"/>
    <w:rsid w:val="00386146"/>
    <w:rsid w:val="00386353"/>
    <w:rsid w:val="0038637B"/>
    <w:rsid w:val="00386781"/>
    <w:rsid w:val="00386B1F"/>
    <w:rsid w:val="00386B7E"/>
    <w:rsid w:val="00386EB7"/>
    <w:rsid w:val="00386FF5"/>
    <w:rsid w:val="003873A2"/>
    <w:rsid w:val="00387997"/>
    <w:rsid w:val="003879BE"/>
    <w:rsid w:val="00387DA1"/>
    <w:rsid w:val="00387F65"/>
    <w:rsid w:val="003900F7"/>
    <w:rsid w:val="003902EA"/>
    <w:rsid w:val="00390A47"/>
    <w:rsid w:val="00390A68"/>
    <w:rsid w:val="00390FD1"/>
    <w:rsid w:val="00391031"/>
    <w:rsid w:val="003912BE"/>
    <w:rsid w:val="00391336"/>
    <w:rsid w:val="0039166A"/>
    <w:rsid w:val="003916BE"/>
    <w:rsid w:val="00391757"/>
    <w:rsid w:val="003918F0"/>
    <w:rsid w:val="00391EF4"/>
    <w:rsid w:val="00391FF4"/>
    <w:rsid w:val="0039225B"/>
    <w:rsid w:val="003923F7"/>
    <w:rsid w:val="00392716"/>
    <w:rsid w:val="003927B7"/>
    <w:rsid w:val="00392AAD"/>
    <w:rsid w:val="00392AC1"/>
    <w:rsid w:val="00392F65"/>
    <w:rsid w:val="003931EF"/>
    <w:rsid w:val="00393511"/>
    <w:rsid w:val="0039351E"/>
    <w:rsid w:val="003942CE"/>
    <w:rsid w:val="0039448C"/>
    <w:rsid w:val="00394A73"/>
    <w:rsid w:val="00394D6C"/>
    <w:rsid w:val="00394F27"/>
    <w:rsid w:val="00395188"/>
    <w:rsid w:val="0039536D"/>
    <w:rsid w:val="00395404"/>
    <w:rsid w:val="0039570A"/>
    <w:rsid w:val="00395AC1"/>
    <w:rsid w:val="003962C2"/>
    <w:rsid w:val="003962E2"/>
    <w:rsid w:val="00396594"/>
    <w:rsid w:val="00396E39"/>
    <w:rsid w:val="00396F05"/>
    <w:rsid w:val="00397127"/>
    <w:rsid w:val="003973C5"/>
    <w:rsid w:val="0039742B"/>
    <w:rsid w:val="00397500"/>
    <w:rsid w:val="00397582"/>
    <w:rsid w:val="00397866"/>
    <w:rsid w:val="003979F2"/>
    <w:rsid w:val="00397C00"/>
    <w:rsid w:val="003A009E"/>
    <w:rsid w:val="003A03F8"/>
    <w:rsid w:val="003A05A4"/>
    <w:rsid w:val="003A06FC"/>
    <w:rsid w:val="003A0775"/>
    <w:rsid w:val="003A0881"/>
    <w:rsid w:val="003A091C"/>
    <w:rsid w:val="003A098C"/>
    <w:rsid w:val="003A0C02"/>
    <w:rsid w:val="003A0E2B"/>
    <w:rsid w:val="003A0F5D"/>
    <w:rsid w:val="003A108D"/>
    <w:rsid w:val="003A14EF"/>
    <w:rsid w:val="003A1610"/>
    <w:rsid w:val="003A1662"/>
    <w:rsid w:val="003A186B"/>
    <w:rsid w:val="003A1927"/>
    <w:rsid w:val="003A19CE"/>
    <w:rsid w:val="003A1ACC"/>
    <w:rsid w:val="003A1B7C"/>
    <w:rsid w:val="003A1E6D"/>
    <w:rsid w:val="003A203A"/>
    <w:rsid w:val="003A2210"/>
    <w:rsid w:val="003A296C"/>
    <w:rsid w:val="003A29F6"/>
    <w:rsid w:val="003A2A38"/>
    <w:rsid w:val="003A2B34"/>
    <w:rsid w:val="003A2D72"/>
    <w:rsid w:val="003A3065"/>
    <w:rsid w:val="003A32C3"/>
    <w:rsid w:val="003A3372"/>
    <w:rsid w:val="003A3391"/>
    <w:rsid w:val="003A367F"/>
    <w:rsid w:val="003A37BA"/>
    <w:rsid w:val="003A3A01"/>
    <w:rsid w:val="003A3B47"/>
    <w:rsid w:val="003A4096"/>
    <w:rsid w:val="003A42C5"/>
    <w:rsid w:val="003A4A1D"/>
    <w:rsid w:val="003A5161"/>
    <w:rsid w:val="003A516E"/>
    <w:rsid w:val="003A5555"/>
    <w:rsid w:val="003A5758"/>
    <w:rsid w:val="003A580A"/>
    <w:rsid w:val="003A5CAA"/>
    <w:rsid w:val="003A6036"/>
    <w:rsid w:val="003A6761"/>
    <w:rsid w:val="003A6CDD"/>
    <w:rsid w:val="003A746B"/>
    <w:rsid w:val="003A785C"/>
    <w:rsid w:val="003A7863"/>
    <w:rsid w:val="003A7A05"/>
    <w:rsid w:val="003A7A92"/>
    <w:rsid w:val="003A7ADB"/>
    <w:rsid w:val="003A7C60"/>
    <w:rsid w:val="003A7C8E"/>
    <w:rsid w:val="003A7D69"/>
    <w:rsid w:val="003A7E56"/>
    <w:rsid w:val="003B002E"/>
    <w:rsid w:val="003B0134"/>
    <w:rsid w:val="003B0201"/>
    <w:rsid w:val="003B024E"/>
    <w:rsid w:val="003B05C2"/>
    <w:rsid w:val="003B0ABD"/>
    <w:rsid w:val="003B0AF8"/>
    <w:rsid w:val="003B0E85"/>
    <w:rsid w:val="003B100F"/>
    <w:rsid w:val="003B114D"/>
    <w:rsid w:val="003B121F"/>
    <w:rsid w:val="003B1586"/>
    <w:rsid w:val="003B167E"/>
    <w:rsid w:val="003B1942"/>
    <w:rsid w:val="003B1C68"/>
    <w:rsid w:val="003B1F86"/>
    <w:rsid w:val="003B1F8F"/>
    <w:rsid w:val="003B228E"/>
    <w:rsid w:val="003B23FF"/>
    <w:rsid w:val="003B27D2"/>
    <w:rsid w:val="003B29A6"/>
    <w:rsid w:val="003B2A04"/>
    <w:rsid w:val="003B2A06"/>
    <w:rsid w:val="003B30A1"/>
    <w:rsid w:val="003B3422"/>
    <w:rsid w:val="003B3623"/>
    <w:rsid w:val="003B3826"/>
    <w:rsid w:val="003B3AB4"/>
    <w:rsid w:val="003B3F36"/>
    <w:rsid w:val="003B41E5"/>
    <w:rsid w:val="003B44B6"/>
    <w:rsid w:val="003B471B"/>
    <w:rsid w:val="003B4853"/>
    <w:rsid w:val="003B4A37"/>
    <w:rsid w:val="003B4A46"/>
    <w:rsid w:val="003B4A83"/>
    <w:rsid w:val="003B4D12"/>
    <w:rsid w:val="003B4E51"/>
    <w:rsid w:val="003B520E"/>
    <w:rsid w:val="003B52C3"/>
    <w:rsid w:val="003B54A2"/>
    <w:rsid w:val="003B5500"/>
    <w:rsid w:val="003B5594"/>
    <w:rsid w:val="003B57A4"/>
    <w:rsid w:val="003B5E2D"/>
    <w:rsid w:val="003B6130"/>
    <w:rsid w:val="003B64E3"/>
    <w:rsid w:val="003B676E"/>
    <w:rsid w:val="003B699E"/>
    <w:rsid w:val="003B6CAD"/>
    <w:rsid w:val="003B6E74"/>
    <w:rsid w:val="003B6ED2"/>
    <w:rsid w:val="003B730A"/>
    <w:rsid w:val="003B7399"/>
    <w:rsid w:val="003B73B3"/>
    <w:rsid w:val="003B7A3C"/>
    <w:rsid w:val="003B7D58"/>
    <w:rsid w:val="003C00CE"/>
    <w:rsid w:val="003C0248"/>
    <w:rsid w:val="003C04F0"/>
    <w:rsid w:val="003C07F2"/>
    <w:rsid w:val="003C106A"/>
    <w:rsid w:val="003C1166"/>
    <w:rsid w:val="003C169E"/>
    <w:rsid w:val="003C17BA"/>
    <w:rsid w:val="003C18B0"/>
    <w:rsid w:val="003C1957"/>
    <w:rsid w:val="003C1D1D"/>
    <w:rsid w:val="003C2058"/>
    <w:rsid w:val="003C20B8"/>
    <w:rsid w:val="003C2132"/>
    <w:rsid w:val="003C2296"/>
    <w:rsid w:val="003C2332"/>
    <w:rsid w:val="003C2580"/>
    <w:rsid w:val="003C26BC"/>
    <w:rsid w:val="003C28F4"/>
    <w:rsid w:val="003C2A2C"/>
    <w:rsid w:val="003C2D65"/>
    <w:rsid w:val="003C313E"/>
    <w:rsid w:val="003C33CD"/>
    <w:rsid w:val="003C37BC"/>
    <w:rsid w:val="003C3B3D"/>
    <w:rsid w:val="003C3D2B"/>
    <w:rsid w:val="003C41FA"/>
    <w:rsid w:val="003C433F"/>
    <w:rsid w:val="003C4438"/>
    <w:rsid w:val="003C4563"/>
    <w:rsid w:val="003C5AAE"/>
    <w:rsid w:val="003C658A"/>
    <w:rsid w:val="003C6BE5"/>
    <w:rsid w:val="003C7559"/>
    <w:rsid w:val="003C759D"/>
    <w:rsid w:val="003C79A4"/>
    <w:rsid w:val="003C7A08"/>
    <w:rsid w:val="003C7B2F"/>
    <w:rsid w:val="003C7D8A"/>
    <w:rsid w:val="003C7F50"/>
    <w:rsid w:val="003D0134"/>
    <w:rsid w:val="003D0427"/>
    <w:rsid w:val="003D068E"/>
    <w:rsid w:val="003D0881"/>
    <w:rsid w:val="003D0FA9"/>
    <w:rsid w:val="003D1556"/>
    <w:rsid w:val="003D15A8"/>
    <w:rsid w:val="003D1A58"/>
    <w:rsid w:val="003D1C8E"/>
    <w:rsid w:val="003D1D15"/>
    <w:rsid w:val="003D1E0C"/>
    <w:rsid w:val="003D2116"/>
    <w:rsid w:val="003D24FF"/>
    <w:rsid w:val="003D2706"/>
    <w:rsid w:val="003D2ADB"/>
    <w:rsid w:val="003D2DA5"/>
    <w:rsid w:val="003D2DFD"/>
    <w:rsid w:val="003D2F17"/>
    <w:rsid w:val="003D3113"/>
    <w:rsid w:val="003D324E"/>
    <w:rsid w:val="003D34B7"/>
    <w:rsid w:val="003D391D"/>
    <w:rsid w:val="003D3A5D"/>
    <w:rsid w:val="003D3B46"/>
    <w:rsid w:val="003D3CD0"/>
    <w:rsid w:val="003D3D70"/>
    <w:rsid w:val="003D41D6"/>
    <w:rsid w:val="003D424C"/>
    <w:rsid w:val="003D4401"/>
    <w:rsid w:val="003D461B"/>
    <w:rsid w:val="003D4D62"/>
    <w:rsid w:val="003D571A"/>
    <w:rsid w:val="003D5AB2"/>
    <w:rsid w:val="003D5EC7"/>
    <w:rsid w:val="003D62D7"/>
    <w:rsid w:val="003D638A"/>
    <w:rsid w:val="003D64AB"/>
    <w:rsid w:val="003D6528"/>
    <w:rsid w:val="003D6658"/>
    <w:rsid w:val="003D668A"/>
    <w:rsid w:val="003D6E0B"/>
    <w:rsid w:val="003D7517"/>
    <w:rsid w:val="003D7880"/>
    <w:rsid w:val="003D7B1B"/>
    <w:rsid w:val="003D7D03"/>
    <w:rsid w:val="003E0002"/>
    <w:rsid w:val="003E0273"/>
    <w:rsid w:val="003E0547"/>
    <w:rsid w:val="003E08FF"/>
    <w:rsid w:val="003E098F"/>
    <w:rsid w:val="003E0A11"/>
    <w:rsid w:val="003E0AB7"/>
    <w:rsid w:val="003E0E73"/>
    <w:rsid w:val="003E1212"/>
    <w:rsid w:val="003E1295"/>
    <w:rsid w:val="003E140A"/>
    <w:rsid w:val="003E164B"/>
    <w:rsid w:val="003E1A56"/>
    <w:rsid w:val="003E1B2C"/>
    <w:rsid w:val="003E1B7B"/>
    <w:rsid w:val="003E1CCF"/>
    <w:rsid w:val="003E211E"/>
    <w:rsid w:val="003E24F6"/>
    <w:rsid w:val="003E2674"/>
    <w:rsid w:val="003E28D8"/>
    <w:rsid w:val="003E290F"/>
    <w:rsid w:val="003E2C06"/>
    <w:rsid w:val="003E2CF1"/>
    <w:rsid w:val="003E2D63"/>
    <w:rsid w:val="003E2E01"/>
    <w:rsid w:val="003E2FCE"/>
    <w:rsid w:val="003E30B8"/>
    <w:rsid w:val="003E3451"/>
    <w:rsid w:val="003E3520"/>
    <w:rsid w:val="003E3828"/>
    <w:rsid w:val="003E3998"/>
    <w:rsid w:val="003E3AA2"/>
    <w:rsid w:val="003E40E9"/>
    <w:rsid w:val="003E4191"/>
    <w:rsid w:val="003E4D35"/>
    <w:rsid w:val="003E4E04"/>
    <w:rsid w:val="003E4F1D"/>
    <w:rsid w:val="003E5036"/>
    <w:rsid w:val="003E5293"/>
    <w:rsid w:val="003E53FF"/>
    <w:rsid w:val="003E54D9"/>
    <w:rsid w:val="003E5A63"/>
    <w:rsid w:val="003E5B19"/>
    <w:rsid w:val="003E5D16"/>
    <w:rsid w:val="003E5EF8"/>
    <w:rsid w:val="003E5F18"/>
    <w:rsid w:val="003E60B7"/>
    <w:rsid w:val="003E63E2"/>
    <w:rsid w:val="003E6467"/>
    <w:rsid w:val="003E6564"/>
    <w:rsid w:val="003E68A8"/>
    <w:rsid w:val="003E6A61"/>
    <w:rsid w:val="003E6AB8"/>
    <w:rsid w:val="003E7008"/>
    <w:rsid w:val="003E724C"/>
    <w:rsid w:val="003E77AC"/>
    <w:rsid w:val="003E7804"/>
    <w:rsid w:val="003E7916"/>
    <w:rsid w:val="003E7A0C"/>
    <w:rsid w:val="003E7B01"/>
    <w:rsid w:val="003F01A3"/>
    <w:rsid w:val="003F0222"/>
    <w:rsid w:val="003F0783"/>
    <w:rsid w:val="003F0834"/>
    <w:rsid w:val="003F0942"/>
    <w:rsid w:val="003F0AE9"/>
    <w:rsid w:val="003F0AF1"/>
    <w:rsid w:val="003F0C05"/>
    <w:rsid w:val="003F0CF4"/>
    <w:rsid w:val="003F0FE8"/>
    <w:rsid w:val="003F154F"/>
    <w:rsid w:val="003F1632"/>
    <w:rsid w:val="003F163E"/>
    <w:rsid w:val="003F165F"/>
    <w:rsid w:val="003F1EF7"/>
    <w:rsid w:val="003F1F7B"/>
    <w:rsid w:val="003F21B7"/>
    <w:rsid w:val="003F22AB"/>
    <w:rsid w:val="003F22E1"/>
    <w:rsid w:val="003F2317"/>
    <w:rsid w:val="003F233D"/>
    <w:rsid w:val="003F270E"/>
    <w:rsid w:val="003F2964"/>
    <w:rsid w:val="003F2A8A"/>
    <w:rsid w:val="003F2AD3"/>
    <w:rsid w:val="003F2AD7"/>
    <w:rsid w:val="003F3437"/>
    <w:rsid w:val="003F36ED"/>
    <w:rsid w:val="003F3D5F"/>
    <w:rsid w:val="003F3EFE"/>
    <w:rsid w:val="003F42B0"/>
    <w:rsid w:val="003F44E6"/>
    <w:rsid w:val="003F45D1"/>
    <w:rsid w:val="003F47DC"/>
    <w:rsid w:val="003F4A89"/>
    <w:rsid w:val="003F4EE5"/>
    <w:rsid w:val="003F5138"/>
    <w:rsid w:val="003F5B9D"/>
    <w:rsid w:val="003F5E06"/>
    <w:rsid w:val="003F60A0"/>
    <w:rsid w:val="003F628C"/>
    <w:rsid w:val="003F6305"/>
    <w:rsid w:val="003F64CC"/>
    <w:rsid w:val="003F6534"/>
    <w:rsid w:val="003F6664"/>
    <w:rsid w:val="003F69DF"/>
    <w:rsid w:val="003F6BA1"/>
    <w:rsid w:val="003F6BC1"/>
    <w:rsid w:val="003F6F02"/>
    <w:rsid w:val="003F705C"/>
    <w:rsid w:val="003F7641"/>
    <w:rsid w:val="003F7A8F"/>
    <w:rsid w:val="003F7ECB"/>
    <w:rsid w:val="004000F0"/>
    <w:rsid w:val="00400984"/>
    <w:rsid w:val="00400B7A"/>
    <w:rsid w:val="00400B8C"/>
    <w:rsid w:val="00400CA0"/>
    <w:rsid w:val="00400FCD"/>
    <w:rsid w:val="00401032"/>
    <w:rsid w:val="00401206"/>
    <w:rsid w:val="004017A7"/>
    <w:rsid w:val="004017E4"/>
    <w:rsid w:val="0040184C"/>
    <w:rsid w:val="0040189E"/>
    <w:rsid w:val="004019E0"/>
    <w:rsid w:val="00401A24"/>
    <w:rsid w:val="00401CF2"/>
    <w:rsid w:val="00401D1F"/>
    <w:rsid w:val="004020FD"/>
    <w:rsid w:val="00402375"/>
    <w:rsid w:val="00402A93"/>
    <w:rsid w:val="00402B22"/>
    <w:rsid w:val="00402B64"/>
    <w:rsid w:val="00402C5E"/>
    <w:rsid w:val="00402F18"/>
    <w:rsid w:val="00403106"/>
    <w:rsid w:val="00403443"/>
    <w:rsid w:val="004034A0"/>
    <w:rsid w:val="0040379E"/>
    <w:rsid w:val="004039B4"/>
    <w:rsid w:val="0040424F"/>
    <w:rsid w:val="004043DE"/>
    <w:rsid w:val="0040441E"/>
    <w:rsid w:val="004044B6"/>
    <w:rsid w:val="00404511"/>
    <w:rsid w:val="00404645"/>
    <w:rsid w:val="00404D09"/>
    <w:rsid w:val="0040510B"/>
    <w:rsid w:val="0040513E"/>
    <w:rsid w:val="00405293"/>
    <w:rsid w:val="0040533C"/>
    <w:rsid w:val="00405371"/>
    <w:rsid w:val="00405931"/>
    <w:rsid w:val="00405D37"/>
    <w:rsid w:val="00405E13"/>
    <w:rsid w:val="00405F2F"/>
    <w:rsid w:val="0040675F"/>
    <w:rsid w:val="00406AD1"/>
    <w:rsid w:val="00407073"/>
    <w:rsid w:val="004070B7"/>
    <w:rsid w:val="00407174"/>
    <w:rsid w:val="004074D3"/>
    <w:rsid w:val="004076E2"/>
    <w:rsid w:val="0040772F"/>
    <w:rsid w:val="00407769"/>
    <w:rsid w:val="0040794B"/>
    <w:rsid w:val="00407A8C"/>
    <w:rsid w:val="00407B96"/>
    <w:rsid w:val="00407BAA"/>
    <w:rsid w:val="00407FC9"/>
    <w:rsid w:val="004105B7"/>
    <w:rsid w:val="0041086F"/>
    <w:rsid w:val="00410D14"/>
    <w:rsid w:val="00410D34"/>
    <w:rsid w:val="00410D4F"/>
    <w:rsid w:val="00411054"/>
    <w:rsid w:val="0041137C"/>
    <w:rsid w:val="00411423"/>
    <w:rsid w:val="004116E7"/>
    <w:rsid w:val="00411A1D"/>
    <w:rsid w:val="00411C37"/>
    <w:rsid w:val="00412411"/>
    <w:rsid w:val="004124D9"/>
    <w:rsid w:val="004126CE"/>
    <w:rsid w:val="00412866"/>
    <w:rsid w:val="00412A36"/>
    <w:rsid w:val="0041304F"/>
    <w:rsid w:val="00413089"/>
    <w:rsid w:val="00413274"/>
    <w:rsid w:val="00413983"/>
    <w:rsid w:val="004139D3"/>
    <w:rsid w:val="00413C11"/>
    <w:rsid w:val="00413D96"/>
    <w:rsid w:val="00413F62"/>
    <w:rsid w:val="00413FC5"/>
    <w:rsid w:val="0041425C"/>
    <w:rsid w:val="00414285"/>
    <w:rsid w:val="004144A4"/>
    <w:rsid w:val="00414EA5"/>
    <w:rsid w:val="004151D5"/>
    <w:rsid w:val="00415724"/>
    <w:rsid w:val="00415ABC"/>
    <w:rsid w:val="00415BF7"/>
    <w:rsid w:val="00415D84"/>
    <w:rsid w:val="00415D95"/>
    <w:rsid w:val="00415D9F"/>
    <w:rsid w:val="00415F45"/>
    <w:rsid w:val="00416003"/>
    <w:rsid w:val="00416087"/>
    <w:rsid w:val="0041628D"/>
    <w:rsid w:val="0041679C"/>
    <w:rsid w:val="0041681F"/>
    <w:rsid w:val="00416B45"/>
    <w:rsid w:val="00416EAD"/>
    <w:rsid w:val="00417A78"/>
    <w:rsid w:val="00417BC7"/>
    <w:rsid w:val="00417C3F"/>
    <w:rsid w:val="00417E8D"/>
    <w:rsid w:val="00420030"/>
    <w:rsid w:val="004200D7"/>
    <w:rsid w:val="0042036C"/>
    <w:rsid w:val="00420618"/>
    <w:rsid w:val="004208C2"/>
    <w:rsid w:val="00420C04"/>
    <w:rsid w:val="00420FCC"/>
    <w:rsid w:val="00421077"/>
    <w:rsid w:val="004214A9"/>
    <w:rsid w:val="00421C8C"/>
    <w:rsid w:val="00421E76"/>
    <w:rsid w:val="004220FF"/>
    <w:rsid w:val="00422103"/>
    <w:rsid w:val="004222ED"/>
    <w:rsid w:val="004224D9"/>
    <w:rsid w:val="00422563"/>
    <w:rsid w:val="0042258A"/>
    <w:rsid w:val="004225AE"/>
    <w:rsid w:val="00422B24"/>
    <w:rsid w:val="00422C30"/>
    <w:rsid w:val="00422D86"/>
    <w:rsid w:val="00422F4D"/>
    <w:rsid w:val="004230F8"/>
    <w:rsid w:val="004233B5"/>
    <w:rsid w:val="004239AB"/>
    <w:rsid w:val="00423A40"/>
    <w:rsid w:val="00423C1A"/>
    <w:rsid w:val="00423F74"/>
    <w:rsid w:val="004240EB"/>
    <w:rsid w:val="0042425F"/>
    <w:rsid w:val="0042427C"/>
    <w:rsid w:val="00424480"/>
    <w:rsid w:val="0042496E"/>
    <w:rsid w:val="0042499D"/>
    <w:rsid w:val="00424AD4"/>
    <w:rsid w:val="00424CCD"/>
    <w:rsid w:val="00424E57"/>
    <w:rsid w:val="00425337"/>
    <w:rsid w:val="004254C0"/>
    <w:rsid w:val="00425773"/>
    <w:rsid w:val="00425E1A"/>
    <w:rsid w:val="00426377"/>
    <w:rsid w:val="004263E6"/>
    <w:rsid w:val="004265F3"/>
    <w:rsid w:val="00426708"/>
    <w:rsid w:val="004267F4"/>
    <w:rsid w:val="004269DA"/>
    <w:rsid w:val="00426A56"/>
    <w:rsid w:val="00426C5D"/>
    <w:rsid w:val="00426C75"/>
    <w:rsid w:val="00426F04"/>
    <w:rsid w:val="00426F38"/>
    <w:rsid w:val="00427005"/>
    <w:rsid w:val="0042753B"/>
    <w:rsid w:val="004277EB"/>
    <w:rsid w:val="00427998"/>
    <w:rsid w:val="00427AB4"/>
    <w:rsid w:val="00427AD9"/>
    <w:rsid w:val="00427C66"/>
    <w:rsid w:val="00427CAB"/>
    <w:rsid w:val="00427D5D"/>
    <w:rsid w:val="0043018B"/>
    <w:rsid w:val="004303AE"/>
    <w:rsid w:val="00430532"/>
    <w:rsid w:val="0043080E"/>
    <w:rsid w:val="00430D19"/>
    <w:rsid w:val="00430EA6"/>
    <w:rsid w:val="0043106F"/>
    <w:rsid w:val="00431B98"/>
    <w:rsid w:val="00431C17"/>
    <w:rsid w:val="004321D0"/>
    <w:rsid w:val="00432771"/>
    <w:rsid w:val="0043285D"/>
    <w:rsid w:val="004328C9"/>
    <w:rsid w:val="004328FE"/>
    <w:rsid w:val="00432AE6"/>
    <w:rsid w:val="00432ED6"/>
    <w:rsid w:val="00432EF7"/>
    <w:rsid w:val="00432F4E"/>
    <w:rsid w:val="00432FFD"/>
    <w:rsid w:val="0043302C"/>
    <w:rsid w:val="0043305E"/>
    <w:rsid w:val="004333E3"/>
    <w:rsid w:val="004334C2"/>
    <w:rsid w:val="004334E9"/>
    <w:rsid w:val="0043350D"/>
    <w:rsid w:val="004339FC"/>
    <w:rsid w:val="00433EFF"/>
    <w:rsid w:val="00433F36"/>
    <w:rsid w:val="00434336"/>
    <w:rsid w:val="0043450B"/>
    <w:rsid w:val="0043458F"/>
    <w:rsid w:val="004347E6"/>
    <w:rsid w:val="00434E2C"/>
    <w:rsid w:val="00435051"/>
    <w:rsid w:val="0043528F"/>
    <w:rsid w:val="00435879"/>
    <w:rsid w:val="00435A61"/>
    <w:rsid w:val="00435B2B"/>
    <w:rsid w:val="00435C97"/>
    <w:rsid w:val="00435F3A"/>
    <w:rsid w:val="00435F7D"/>
    <w:rsid w:val="0043635F"/>
    <w:rsid w:val="00436596"/>
    <w:rsid w:val="00437101"/>
    <w:rsid w:val="00437335"/>
    <w:rsid w:val="00437377"/>
    <w:rsid w:val="0043748F"/>
    <w:rsid w:val="004379F4"/>
    <w:rsid w:val="00437AA8"/>
    <w:rsid w:val="00437C5E"/>
    <w:rsid w:val="00437CF5"/>
    <w:rsid w:val="00437D94"/>
    <w:rsid w:val="00437E6F"/>
    <w:rsid w:val="004400B0"/>
    <w:rsid w:val="004403BF"/>
    <w:rsid w:val="00440407"/>
    <w:rsid w:val="00440663"/>
    <w:rsid w:val="004406AB"/>
    <w:rsid w:val="004408B8"/>
    <w:rsid w:val="00440C44"/>
    <w:rsid w:val="00440C86"/>
    <w:rsid w:val="00440CF0"/>
    <w:rsid w:val="004412F5"/>
    <w:rsid w:val="0044136D"/>
    <w:rsid w:val="00441690"/>
    <w:rsid w:val="004418D2"/>
    <w:rsid w:val="00441A09"/>
    <w:rsid w:val="00441A95"/>
    <w:rsid w:val="00441AF4"/>
    <w:rsid w:val="00441D78"/>
    <w:rsid w:val="00441EFA"/>
    <w:rsid w:val="004424FB"/>
    <w:rsid w:val="004428E5"/>
    <w:rsid w:val="0044318D"/>
    <w:rsid w:val="004432C8"/>
    <w:rsid w:val="0044338C"/>
    <w:rsid w:val="00443405"/>
    <w:rsid w:val="0044349D"/>
    <w:rsid w:val="00443885"/>
    <w:rsid w:val="00443BC5"/>
    <w:rsid w:val="00443C87"/>
    <w:rsid w:val="00443CB9"/>
    <w:rsid w:val="00443CDB"/>
    <w:rsid w:val="00443E8D"/>
    <w:rsid w:val="00443ED4"/>
    <w:rsid w:val="004444CB"/>
    <w:rsid w:val="004446FC"/>
    <w:rsid w:val="004449B5"/>
    <w:rsid w:val="00444A96"/>
    <w:rsid w:val="00444B73"/>
    <w:rsid w:val="00445161"/>
    <w:rsid w:val="004453DC"/>
    <w:rsid w:val="00445401"/>
    <w:rsid w:val="00445569"/>
    <w:rsid w:val="00445900"/>
    <w:rsid w:val="00445AEB"/>
    <w:rsid w:val="00445E63"/>
    <w:rsid w:val="00445EF2"/>
    <w:rsid w:val="00445F20"/>
    <w:rsid w:val="00445FD5"/>
    <w:rsid w:val="004460E4"/>
    <w:rsid w:val="004463F8"/>
    <w:rsid w:val="004466A7"/>
    <w:rsid w:val="004466F6"/>
    <w:rsid w:val="004468CC"/>
    <w:rsid w:val="00446C83"/>
    <w:rsid w:val="00446EB0"/>
    <w:rsid w:val="0044721C"/>
    <w:rsid w:val="00447352"/>
    <w:rsid w:val="004474D4"/>
    <w:rsid w:val="004475A3"/>
    <w:rsid w:val="00447823"/>
    <w:rsid w:val="00447AF5"/>
    <w:rsid w:val="00447CF7"/>
    <w:rsid w:val="00447FB1"/>
    <w:rsid w:val="00450327"/>
    <w:rsid w:val="00450573"/>
    <w:rsid w:val="004505E3"/>
    <w:rsid w:val="00450AD7"/>
    <w:rsid w:val="00450B1F"/>
    <w:rsid w:val="00450EC6"/>
    <w:rsid w:val="004512AE"/>
    <w:rsid w:val="004514E0"/>
    <w:rsid w:val="00451648"/>
    <w:rsid w:val="004519E6"/>
    <w:rsid w:val="00451A87"/>
    <w:rsid w:val="00452384"/>
    <w:rsid w:val="00452562"/>
    <w:rsid w:val="0045264A"/>
    <w:rsid w:val="00452899"/>
    <w:rsid w:val="00452C43"/>
    <w:rsid w:val="00452EA7"/>
    <w:rsid w:val="00452FA3"/>
    <w:rsid w:val="00453192"/>
    <w:rsid w:val="004534A4"/>
    <w:rsid w:val="004535AD"/>
    <w:rsid w:val="004536A5"/>
    <w:rsid w:val="00453729"/>
    <w:rsid w:val="00453974"/>
    <w:rsid w:val="004539B5"/>
    <w:rsid w:val="00453DA4"/>
    <w:rsid w:val="00453E32"/>
    <w:rsid w:val="0045416D"/>
    <w:rsid w:val="00454212"/>
    <w:rsid w:val="004542BE"/>
    <w:rsid w:val="0045463F"/>
    <w:rsid w:val="004546B9"/>
    <w:rsid w:val="00454AAF"/>
    <w:rsid w:val="00454CC6"/>
    <w:rsid w:val="00455078"/>
    <w:rsid w:val="00455214"/>
    <w:rsid w:val="00455349"/>
    <w:rsid w:val="00455E87"/>
    <w:rsid w:val="00456720"/>
    <w:rsid w:val="004567CD"/>
    <w:rsid w:val="004568EB"/>
    <w:rsid w:val="00456E58"/>
    <w:rsid w:val="00457279"/>
    <w:rsid w:val="004572BF"/>
    <w:rsid w:val="004573B6"/>
    <w:rsid w:val="004607EF"/>
    <w:rsid w:val="00460828"/>
    <w:rsid w:val="00460ACA"/>
    <w:rsid w:val="00460D3B"/>
    <w:rsid w:val="00461072"/>
    <w:rsid w:val="00461293"/>
    <w:rsid w:val="004613A3"/>
    <w:rsid w:val="00461421"/>
    <w:rsid w:val="0046160F"/>
    <w:rsid w:val="0046178C"/>
    <w:rsid w:val="0046199A"/>
    <w:rsid w:val="00461A41"/>
    <w:rsid w:val="00462003"/>
    <w:rsid w:val="00462183"/>
    <w:rsid w:val="004622F6"/>
    <w:rsid w:val="0046236A"/>
    <w:rsid w:val="004623B6"/>
    <w:rsid w:val="00462588"/>
    <w:rsid w:val="00462801"/>
    <w:rsid w:val="00462D0F"/>
    <w:rsid w:val="00462FE4"/>
    <w:rsid w:val="0046334D"/>
    <w:rsid w:val="004633E0"/>
    <w:rsid w:val="00463463"/>
    <w:rsid w:val="00463805"/>
    <w:rsid w:val="00463B21"/>
    <w:rsid w:val="00463D03"/>
    <w:rsid w:val="00463F5B"/>
    <w:rsid w:val="00463FBA"/>
    <w:rsid w:val="004645A1"/>
    <w:rsid w:val="0046467C"/>
    <w:rsid w:val="004647F0"/>
    <w:rsid w:val="0046488B"/>
    <w:rsid w:val="00464946"/>
    <w:rsid w:val="004649F4"/>
    <w:rsid w:val="00464D25"/>
    <w:rsid w:val="00464E35"/>
    <w:rsid w:val="00465C4B"/>
    <w:rsid w:val="00465CA3"/>
    <w:rsid w:val="00465E94"/>
    <w:rsid w:val="00466487"/>
    <w:rsid w:val="0046648E"/>
    <w:rsid w:val="004668B0"/>
    <w:rsid w:val="00466A0A"/>
    <w:rsid w:val="00466D45"/>
    <w:rsid w:val="00466F44"/>
    <w:rsid w:val="00466FC4"/>
    <w:rsid w:val="0046707E"/>
    <w:rsid w:val="004670D2"/>
    <w:rsid w:val="0046728D"/>
    <w:rsid w:val="00467492"/>
    <w:rsid w:val="004675D7"/>
    <w:rsid w:val="004677FE"/>
    <w:rsid w:val="00467900"/>
    <w:rsid w:val="00467D90"/>
    <w:rsid w:val="00470053"/>
    <w:rsid w:val="004701CD"/>
    <w:rsid w:val="00470236"/>
    <w:rsid w:val="004703E5"/>
    <w:rsid w:val="004704F0"/>
    <w:rsid w:val="004709DB"/>
    <w:rsid w:val="00470A13"/>
    <w:rsid w:val="00470C45"/>
    <w:rsid w:val="0047198A"/>
    <w:rsid w:val="00471B7D"/>
    <w:rsid w:val="0047204C"/>
    <w:rsid w:val="00472114"/>
    <w:rsid w:val="0047236C"/>
    <w:rsid w:val="004727D0"/>
    <w:rsid w:val="004728CD"/>
    <w:rsid w:val="004728E4"/>
    <w:rsid w:val="00472935"/>
    <w:rsid w:val="00472AD8"/>
    <w:rsid w:val="00472CEA"/>
    <w:rsid w:val="00472DF4"/>
    <w:rsid w:val="00473506"/>
    <w:rsid w:val="00473919"/>
    <w:rsid w:val="00473A41"/>
    <w:rsid w:val="004743FC"/>
    <w:rsid w:val="0047465E"/>
    <w:rsid w:val="00474743"/>
    <w:rsid w:val="00474A0B"/>
    <w:rsid w:val="00474F74"/>
    <w:rsid w:val="004752BA"/>
    <w:rsid w:val="00475324"/>
    <w:rsid w:val="0047590A"/>
    <w:rsid w:val="00476131"/>
    <w:rsid w:val="00476305"/>
    <w:rsid w:val="00476360"/>
    <w:rsid w:val="00476544"/>
    <w:rsid w:val="004766B0"/>
    <w:rsid w:val="004768CA"/>
    <w:rsid w:val="00476923"/>
    <w:rsid w:val="00476986"/>
    <w:rsid w:val="00476D1B"/>
    <w:rsid w:val="00476DCA"/>
    <w:rsid w:val="004772F5"/>
    <w:rsid w:val="0047738A"/>
    <w:rsid w:val="004777BF"/>
    <w:rsid w:val="004777E1"/>
    <w:rsid w:val="004779AE"/>
    <w:rsid w:val="00477A76"/>
    <w:rsid w:val="00477D82"/>
    <w:rsid w:val="00477FF7"/>
    <w:rsid w:val="0048016A"/>
    <w:rsid w:val="00480220"/>
    <w:rsid w:val="004805A6"/>
    <w:rsid w:val="004808DD"/>
    <w:rsid w:val="00480983"/>
    <w:rsid w:val="0048103C"/>
    <w:rsid w:val="00481624"/>
    <w:rsid w:val="00481985"/>
    <w:rsid w:val="004819AF"/>
    <w:rsid w:val="004819B6"/>
    <w:rsid w:val="004819D1"/>
    <w:rsid w:val="00481B4D"/>
    <w:rsid w:val="004821ED"/>
    <w:rsid w:val="0048257D"/>
    <w:rsid w:val="0048266C"/>
    <w:rsid w:val="004826A5"/>
    <w:rsid w:val="00482746"/>
    <w:rsid w:val="0048303C"/>
    <w:rsid w:val="004832AB"/>
    <w:rsid w:val="004833C2"/>
    <w:rsid w:val="004834D0"/>
    <w:rsid w:val="0048371B"/>
    <w:rsid w:val="00483C25"/>
    <w:rsid w:val="00483CB5"/>
    <w:rsid w:val="00484598"/>
    <w:rsid w:val="004845BC"/>
    <w:rsid w:val="00484681"/>
    <w:rsid w:val="00484819"/>
    <w:rsid w:val="00484B1F"/>
    <w:rsid w:val="00484ED9"/>
    <w:rsid w:val="00485165"/>
    <w:rsid w:val="00485190"/>
    <w:rsid w:val="00485767"/>
    <w:rsid w:val="00485946"/>
    <w:rsid w:val="00485DB7"/>
    <w:rsid w:val="00486056"/>
    <w:rsid w:val="004863DA"/>
    <w:rsid w:val="00486492"/>
    <w:rsid w:val="00486A51"/>
    <w:rsid w:val="00486A6E"/>
    <w:rsid w:val="00486C0E"/>
    <w:rsid w:val="00487220"/>
    <w:rsid w:val="00487687"/>
    <w:rsid w:val="00487BAD"/>
    <w:rsid w:val="00487CB8"/>
    <w:rsid w:val="00487E13"/>
    <w:rsid w:val="0049006D"/>
    <w:rsid w:val="00490253"/>
    <w:rsid w:val="0049076D"/>
    <w:rsid w:val="00490D70"/>
    <w:rsid w:val="00490E1F"/>
    <w:rsid w:val="00491139"/>
    <w:rsid w:val="004915A9"/>
    <w:rsid w:val="004919AE"/>
    <w:rsid w:val="004921BD"/>
    <w:rsid w:val="00492329"/>
    <w:rsid w:val="00492333"/>
    <w:rsid w:val="004928FD"/>
    <w:rsid w:val="00492903"/>
    <w:rsid w:val="00492E2D"/>
    <w:rsid w:val="00492EDF"/>
    <w:rsid w:val="004935F2"/>
    <w:rsid w:val="00493929"/>
    <w:rsid w:val="00493B7F"/>
    <w:rsid w:val="00493CAE"/>
    <w:rsid w:val="00493D14"/>
    <w:rsid w:val="00493E12"/>
    <w:rsid w:val="00493FD2"/>
    <w:rsid w:val="00494AB5"/>
    <w:rsid w:val="00495050"/>
    <w:rsid w:val="00495081"/>
    <w:rsid w:val="00495208"/>
    <w:rsid w:val="0049539F"/>
    <w:rsid w:val="004956F0"/>
    <w:rsid w:val="004956F1"/>
    <w:rsid w:val="00495952"/>
    <w:rsid w:val="00495AD4"/>
    <w:rsid w:val="00495C51"/>
    <w:rsid w:val="00495CA3"/>
    <w:rsid w:val="00496633"/>
    <w:rsid w:val="00496801"/>
    <w:rsid w:val="00496BBD"/>
    <w:rsid w:val="00497711"/>
    <w:rsid w:val="00497793"/>
    <w:rsid w:val="00497A18"/>
    <w:rsid w:val="00497ACA"/>
    <w:rsid w:val="00497BEC"/>
    <w:rsid w:val="004A00E8"/>
    <w:rsid w:val="004A08C6"/>
    <w:rsid w:val="004A09C4"/>
    <w:rsid w:val="004A0C51"/>
    <w:rsid w:val="004A0DE6"/>
    <w:rsid w:val="004A1069"/>
    <w:rsid w:val="004A11A4"/>
    <w:rsid w:val="004A11AD"/>
    <w:rsid w:val="004A120C"/>
    <w:rsid w:val="004A16A6"/>
    <w:rsid w:val="004A1FA8"/>
    <w:rsid w:val="004A20DB"/>
    <w:rsid w:val="004A25EC"/>
    <w:rsid w:val="004A2714"/>
    <w:rsid w:val="004A27A7"/>
    <w:rsid w:val="004A2D60"/>
    <w:rsid w:val="004A2F01"/>
    <w:rsid w:val="004A2F9D"/>
    <w:rsid w:val="004A318F"/>
    <w:rsid w:val="004A3222"/>
    <w:rsid w:val="004A3508"/>
    <w:rsid w:val="004A3560"/>
    <w:rsid w:val="004A36C4"/>
    <w:rsid w:val="004A38D0"/>
    <w:rsid w:val="004A3BB6"/>
    <w:rsid w:val="004A3C5F"/>
    <w:rsid w:val="004A3CAF"/>
    <w:rsid w:val="004A3E21"/>
    <w:rsid w:val="004A3FAA"/>
    <w:rsid w:val="004A43BC"/>
    <w:rsid w:val="004A4459"/>
    <w:rsid w:val="004A4676"/>
    <w:rsid w:val="004A4798"/>
    <w:rsid w:val="004A4BF2"/>
    <w:rsid w:val="004A4C51"/>
    <w:rsid w:val="004A4DE4"/>
    <w:rsid w:val="004A4EF2"/>
    <w:rsid w:val="004A5542"/>
    <w:rsid w:val="004A5C14"/>
    <w:rsid w:val="004A5E4F"/>
    <w:rsid w:val="004A5F68"/>
    <w:rsid w:val="004A6151"/>
    <w:rsid w:val="004A63F5"/>
    <w:rsid w:val="004A64F7"/>
    <w:rsid w:val="004A65E5"/>
    <w:rsid w:val="004A663C"/>
    <w:rsid w:val="004A66E7"/>
    <w:rsid w:val="004A6A85"/>
    <w:rsid w:val="004A6B03"/>
    <w:rsid w:val="004A6F03"/>
    <w:rsid w:val="004A6F5E"/>
    <w:rsid w:val="004A71DD"/>
    <w:rsid w:val="004A71E0"/>
    <w:rsid w:val="004A7455"/>
    <w:rsid w:val="004A7750"/>
    <w:rsid w:val="004A7967"/>
    <w:rsid w:val="004B0488"/>
    <w:rsid w:val="004B087C"/>
    <w:rsid w:val="004B08CB"/>
    <w:rsid w:val="004B0AD0"/>
    <w:rsid w:val="004B1055"/>
    <w:rsid w:val="004B109F"/>
    <w:rsid w:val="004B1322"/>
    <w:rsid w:val="004B16CE"/>
    <w:rsid w:val="004B227F"/>
    <w:rsid w:val="004B22F7"/>
    <w:rsid w:val="004B2399"/>
    <w:rsid w:val="004B2427"/>
    <w:rsid w:val="004B2ACA"/>
    <w:rsid w:val="004B2AE0"/>
    <w:rsid w:val="004B2F8C"/>
    <w:rsid w:val="004B3171"/>
    <w:rsid w:val="004B32D0"/>
    <w:rsid w:val="004B339F"/>
    <w:rsid w:val="004B34CD"/>
    <w:rsid w:val="004B3949"/>
    <w:rsid w:val="004B3B4D"/>
    <w:rsid w:val="004B3CF3"/>
    <w:rsid w:val="004B3D59"/>
    <w:rsid w:val="004B3E03"/>
    <w:rsid w:val="004B3E3C"/>
    <w:rsid w:val="004B496E"/>
    <w:rsid w:val="004B4AE4"/>
    <w:rsid w:val="004B4D03"/>
    <w:rsid w:val="004B5076"/>
    <w:rsid w:val="004B58A4"/>
    <w:rsid w:val="004B5B7C"/>
    <w:rsid w:val="004B5BDC"/>
    <w:rsid w:val="004B60A5"/>
    <w:rsid w:val="004B60D5"/>
    <w:rsid w:val="004B61B0"/>
    <w:rsid w:val="004B63D1"/>
    <w:rsid w:val="004B6855"/>
    <w:rsid w:val="004B689B"/>
    <w:rsid w:val="004B6AC3"/>
    <w:rsid w:val="004B6BCC"/>
    <w:rsid w:val="004B6BD7"/>
    <w:rsid w:val="004B710F"/>
    <w:rsid w:val="004B7A4B"/>
    <w:rsid w:val="004C00F8"/>
    <w:rsid w:val="004C010E"/>
    <w:rsid w:val="004C011A"/>
    <w:rsid w:val="004C0690"/>
    <w:rsid w:val="004C0796"/>
    <w:rsid w:val="004C083E"/>
    <w:rsid w:val="004C0B5F"/>
    <w:rsid w:val="004C0C0E"/>
    <w:rsid w:val="004C0C8A"/>
    <w:rsid w:val="004C0CC2"/>
    <w:rsid w:val="004C100A"/>
    <w:rsid w:val="004C130B"/>
    <w:rsid w:val="004C13DD"/>
    <w:rsid w:val="004C165E"/>
    <w:rsid w:val="004C16C7"/>
    <w:rsid w:val="004C17E2"/>
    <w:rsid w:val="004C1890"/>
    <w:rsid w:val="004C2002"/>
    <w:rsid w:val="004C25E5"/>
    <w:rsid w:val="004C2745"/>
    <w:rsid w:val="004C28D7"/>
    <w:rsid w:val="004C2B47"/>
    <w:rsid w:val="004C2C76"/>
    <w:rsid w:val="004C2D08"/>
    <w:rsid w:val="004C2DF3"/>
    <w:rsid w:val="004C2F1E"/>
    <w:rsid w:val="004C3180"/>
    <w:rsid w:val="004C32BF"/>
    <w:rsid w:val="004C3691"/>
    <w:rsid w:val="004C38BC"/>
    <w:rsid w:val="004C3F7A"/>
    <w:rsid w:val="004C43C5"/>
    <w:rsid w:val="004C44C3"/>
    <w:rsid w:val="004C47C8"/>
    <w:rsid w:val="004C4DF8"/>
    <w:rsid w:val="004C4E1E"/>
    <w:rsid w:val="004C51F4"/>
    <w:rsid w:val="004C555C"/>
    <w:rsid w:val="004C55B6"/>
    <w:rsid w:val="004C5AB5"/>
    <w:rsid w:val="004C5C94"/>
    <w:rsid w:val="004C643E"/>
    <w:rsid w:val="004C6663"/>
    <w:rsid w:val="004C6829"/>
    <w:rsid w:val="004C6C22"/>
    <w:rsid w:val="004C6E89"/>
    <w:rsid w:val="004C701C"/>
    <w:rsid w:val="004C7057"/>
    <w:rsid w:val="004C709F"/>
    <w:rsid w:val="004C7241"/>
    <w:rsid w:val="004C72F7"/>
    <w:rsid w:val="004C7BB6"/>
    <w:rsid w:val="004C7D0A"/>
    <w:rsid w:val="004D05E7"/>
    <w:rsid w:val="004D0780"/>
    <w:rsid w:val="004D0858"/>
    <w:rsid w:val="004D0902"/>
    <w:rsid w:val="004D0A28"/>
    <w:rsid w:val="004D0F9A"/>
    <w:rsid w:val="004D1227"/>
    <w:rsid w:val="004D1382"/>
    <w:rsid w:val="004D1629"/>
    <w:rsid w:val="004D1995"/>
    <w:rsid w:val="004D19CA"/>
    <w:rsid w:val="004D1A8F"/>
    <w:rsid w:val="004D1B6F"/>
    <w:rsid w:val="004D2256"/>
    <w:rsid w:val="004D22BE"/>
    <w:rsid w:val="004D2845"/>
    <w:rsid w:val="004D294A"/>
    <w:rsid w:val="004D29B3"/>
    <w:rsid w:val="004D2BAF"/>
    <w:rsid w:val="004D2CAC"/>
    <w:rsid w:val="004D2CBA"/>
    <w:rsid w:val="004D2E8B"/>
    <w:rsid w:val="004D2EC7"/>
    <w:rsid w:val="004D30D1"/>
    <w:rsid w:val="004D31D3"/>
    <w:rsid w:val="004D33F9"/>
    <w:rsid w:val="004D35DB"/>
    <w:rsid w:val="004D38B9"/>
    <w:rsid w:val="004D3D11"/>
    <w:rsid w:val="004D3EFA"/>
    <w:rsid w:val="004D437E"/>
    <w:rsid w:val="004D4660"/>
    <w:rsid w:val="004D46DF"/>
    <w:rsid w:val="004D4867"/>
    <w:rsid w:val="004D4960"/>
    <w:rsid w:val="004D4AB2"/>
    <w:rsid w:val="004D4B95"/>
    <w:rsid w:val="004D4C98"/>
    <w:rsid w:val="004D4DA8"/>
    <w:rsid w:val="004D4ECC"/>
    <w:rsid w:val="004D4F98"/>
    <w:rsid w:val="004D5004"/>
    <w:rsid w:val="004D5173"/>
    <w:rsid w:val="004D5251"/>
    <w:rsid w:val="004D52E0"/>
    <w:rsid w:val="004D54ED"/>
    <w:rsid w:val="004D5876"/>
    <w:rsid w:val="004D5C98"/>
    <w:rsid w:val="004D5EAA"/>
    <w:rsid w:val="004D6215"/>
    <w:rsid w:val="004D63A0"/>
    <w:rsid w:val="004D6790"/>
    <w:rsid w:val="004D68E5"/>
    <w:rsid w:val="004D6C1C"/>
    <w:rsid w:val="004D6E0C"/>
    <w:rsid w:val="004D7380"/>
    <w:rsid w:val="004D7429"/>
    <w:rsid w:val="004D7DA8"/>
    <w:rsid w:val="004D7FBA"/>
    <w:rsid w:val="004D7FC3"/>
    <w:rsid w:val="004E0292"/>
    <w:rsid w:val="004E0470"/>
    <w:rsid w:val="004E052A"/>
    <w:rsid w:val="004E0695"/>
    <w:rsid w:val="004E0B57"/>
    <w:rsid w:val="004E1557"/>
    <w:rsid w:val="004E1617"/>
    <w:rsid w:val="004E1847"/>
    <w:rsid w:val="004E18C0"/>
    <w:rsid w:val="004E1C3E"/>
    <w:rsid w:val="004E1CEB"/>
    <w:rsid w:val="004E2522"/>
    <w:rsid w:val="004E2BA8"/>
    <w:rsid w:val="004E2D11"/>
    <w:rsid w:val="004E3053"/>
    <w:rsid w:val="004E3466"/>
    <w:rsid w:val="004E34BD"/>
    <w:rsid w:val="004E38D9"/>
    <w:rsid w:val="004E3BC8"/>
    <w:rsid w:val="004E3C0B"/>
    <w:rsid w:val="004E3E68"/>
    <w:rsid w:val="004E455D"/>
    <w:rsid w:val="004E47A7"/>
    <w:rsid w:val="004E4830"/>
    <w:rsid w:val="004E491A"/>
    <w:rsid w:val="004E4A06"/>
    <w:rsid w:val="004E4F36"/>
    <w:rsid w:val="004E524D"/>
    <w:rsid w:val="004E54BF"/>
    <w:rsid w:val="004E54F6"/>
    <w:rsid w:val="004E5543"/>
    <w:rsid w:val="004E56AC"/>
    <w:rsid w:val="004E5858"/>
    <w:rsid w:val="004E5BFC"/>
    <w:rsid w:val="004E5C75"/>
    <w:rsid w:val="004E5D3D"/>
    <w:rsid w:val="004E6294"/>
    <w:rsid w:val="004E64D4"/>
    <w:rsid w:val="004E662F"/>
    <w:rsid w:val="004E6772"/>
    <w:rsid w:val="004E6A64"/>
    <w:rsid w:val="004E6B45"/>
    <w:rsid w:val="004E6BEE"/>
    <w:rsid w:val="004E721F"/>
    <w:rsid w:val="004E72EC"/>
    <w:rsid w:val="004E79F8"/>
    <w:rsid w:val="004F0122"/>
    <w:rsid w:val="004F0346"/>
    <w:rsid w:val="004F05B7"/>
    <w:rsid w:val="004F06AD"/>
    <w:rsid w:val="004F08AC"/>
    <w:rsid w:val="004F092A"/>
    <w:rsid w:val="004F099C"/>
    <w:rsid w:val="004F0A2B"/>
    <w:rsid w:val="004F0DDD"/>
    <w:rsid w:val="004F11E8"/>
    <w:rsid w:val="004F180F"/>
    <w:rsid w:val="004F199C"/>
    <w:rsid w:val="004F1A87"/>
    <w:rsid w:val="004F1E28"/>
    <w:rsid w:val="004F206A"/>
    <w:rsid w:val="004F2186"/>
    <w:rsid w:val="004F229D"/>
    <w:rsid w:val="004F2321"/>
    <w:rsid w:val="004F2459"/>
    <w:rsid w:val="004F25E0"/>
    <w:rsid w:val="004F28B5"/>
    <w:rsid w:val="004F30A6"/>
    <w:rsid w:val="004F345A"/>
    <w:rsid w:val="004F3961"/>
    <w:rsid w:val="004F3CEF"/>
    <w:rsid w:val="004F3CF3"/>
    <w:rsid w:val="004F423F"/>
    <w:rsid w:val="004F43D2"/>
    <w:rsid w:val="004F4CA1"/>
    <w:rsid w:val="004F4D32"/>
    <w:rsid w:val="004F4D8F"/>
    <w:rsid w:val="004F4DFB"/>
    <w:rsid w:val="004F5011"/>
    <w:rsid w:val="004F505A"/>
    <w:rsid w:val="004F5172"/>
    <w:rsid w:val="004F51C6"/>
    <w:rsid w:val="004F5245"/>
    <w:rsid w:val="004F546F"/>
    <w:rsid w:val="004F60D4"/>
    <w:rsid w:val="004F60E7"/>
    <w:rsid w:val="004F630D"/>
    <w:rsid w:val="004F63F0"/>
    <w:rsid w:val="004F657B"/>
    <w:rsid w:val="004F6635"/>
    <w:rsid w:val="004F69A2"/>
    <w:rsid w:val="004F6A99"/>
    <w:rsid w:val="004F6BCC"/>
    <w:rsid w:val="004F6F25"/>
    <w:rsid w:val="004F6F97"/>
    <w:rsid w:val="004F7010"/>
    <w:rsid w:val="004F7672"/>
    <w:rsid w:val="004F78B9"/>
    <w:rsid w:val="004F7A06"/>
    <w:rsid w:val="004F7A2C"/>
    <w:rsid w:val="004F7DC3"/>
    <w:rsid w:val="004F7DE5"/>
    <w:rsid w:val="004F7F62"/>
    <w:rsid w:val="00500137"/>
    <w:rsid w:val="00500196"/>
    <w:rsid w:val="00500400"/>
    <w:rsid w:val="005007B1"/>
    <w:rsid w:val="005007B3"/>
    <w:rsid w:val="00500DF6"/>
    <w:rsid w:val="00500F36"/>
    <w:rsid w:val="0050144C"/>
    <w:rsid w:val="00501713"/>
    <w:rsid w:val="00501872"/>
    <w:rsid w:val="005018D4"/>
    <w:rsid w:val="00501DB3"/>
    <w:rsid w:val="005025D5"/>
    <w:rsid w:val="005028A0"/>
    <w:rsid w:val="00502DF1"/>
    <w:rsid w:val="005039C0"/>
    <w:rsid w:val="00503BE7"/>
    <w:rsid w:val="00503EB3"/>
    <w:rsid w:val="0050410A"/>
    <w:rsid w:val="00504116"/>
    <w:rsid w:val="00504151"/>
    <w:rsid w:val="00504D37"/>
    <w:rsid w:val="00504F6E"/>
    <w:rsid w:val="00504F8B"/>
    <w:rsid w:val="005055AD"/>
    <w:rsid w:val="005057D4"/>
    <w:rsid w:val="00505C84"/>
    <w:rsid w:val="00505D86"/>
    <w:rsid w:val="0050642A"/>
    <w:rsid w:val="005067B6"/>
    <w:rsid w:val="0050690E"/>
    <w:rsid w:val="00507349"/>
    <w:rsid w:val="005073B8"/>
    <w:rsid w:val="005075C2"/>
    <w:rsid w:val="005078C0"/>
    <w:rsid w:val="00507953"/>
    <w:rsid w:val="00507BFA"/>
    <w:rsid w:val="00507FDD"/>
    <w:rsid w:val="005109F7"/>
    <w:rsid w:val="00510A9D"/>
    <w:rsid w:val="00510AD7"/>
    <w:rsid w:val="00510C83"/>
    <w:rsid w:val="00510CC8"/>
    <w:rsid w:val="00510E02"/>
    <w:rsid w:val="0051106A"/>
    <w:rsid w:val="0051109F"/>
    <w:rsid w:val="005113FF"/>
    <w:rsid w:val="00511432"/>
    <w:rsid w:val="00511478"/>
    <w:rsid w:val="00511537"/>
    <w:rsid w:val="0051176D"/>
    <w:rsid w:val="005117CF"/>
    <w:rsid w:val="00511892"/>
    <w:rsid w:val="005118AF"/>
    <w:rsid w:val="005119E1"/>
    <w:rsid w:val="00511ABF"/>
    <w:rsid w:val="00511F61"/>
    <w:rsid w:val="005120C9"/>
    <w:rsid w:val="005123EE"/>
    <w:rsid w:val="005125D6"/>
    <w:rsid w:val="00512A42"/>
    <w:rsid w:val="00512CA6"/>
    <w:rsid w:val="005134AE"/>
    <w:rsid w:val="00513765"/>
    <w:rsid w:val="005137EF"/>
    <w:rsid w:val="00513A26"/>
    <w:rsid w:val="00513C26"/>
    <w:rsid w:val="00514036"/>
    <w:rsid w:val="00514185"/>
    <w:rsid w:val="00514640"/>
    <w:rsid w:val="00514965"/>
    <w:rsid w:val="00514AB6"/>
    <w:rsid w:val="00515229"/>
    <w:rsid w:val="005153B3"/>
    <w:rsid w:val="0051549A"/>
    <w:rsid w:val="005156EA"/>
    <w:rsid w:val="0051580B"/>
    <w:rsid w:val="00515862"/>
    <w:rsid w:val="00515A8F"/>
    <w:rsid w:val="00515ACA"/>
    <w:rsid w:val="005163AF"/>
    <w:rsid w:val="0051644A"/>
    <w:rsid w:val="0051664A"/>
    <w:rsid w:val="005168D4"/>
    <w:rsid w:val="00516F27"/>
    <w:rsid w:val="00517072"/>
    <w:rsid w:val="0051733E"/>
    <w:rsid w:val="0051750F"/>
    <w:rsid w:val="00517841"/>
    <w:rsid w:val="00517BB3"/>
    <w:rsid w:val="00520597"/>
    <w:rsid w:val="00520630"/>
    <w:rsid w:val="0052066D"/>
    <w:rsid w:val="005207B5"/>
    <w:rsid w:val="005208C8"/>
    <w:rsid w:val="0052125C"/>
    <w:rsid w:val="00521776"/>
    <w:rsid w:val="005217AA"/>
    <w:rsid w:val="00521805"/>
    <w:rsid w:val="00521B10"/>
    <w:rsid w:val="00521FC0"/>
    <w:rsid w:val="0052267F"/>
    <w:rsid w:val="00522964"/>
    <w:rsid w:val="00522A54"/>
    <w:rsid w:val="00522B12"/>
    <w:rsid w:val="00522E52"/>
    <w:rsid w:val="00523B4F"/>
    <w:rsid w:val="00523CFB"/>
    <w:rsid w:val="00523E58"/>
    <w:rsid w:val="00524E4F"/>
    <w:rsid w:val="00524FA3"/>
    <w:rsid w:val="0052598A"/>
    <w:rsid w:val="00525AEF"/>
    <w:rsid w:val="00525BEB"/>
    <w:rsid w:val="00525EA5"/>
    <w:rsid w:val="00526442"/>
    <w:rsid w:val="00526548"/>
    <w:rsid w:val="005268DC"/>
    <w:rsid w:val="00526970"/>
    <w:rsid w:val="00526A0D"/>
    <w:rsid w:val="00526A78"/>
    <w:rsid w:val="00526C3E"/>
    <w:rsid w:val="00526CB3"/>
    <w:rsid w:val="00526E9C"/>
    <w:rsid w:val="00527290"/>
    <w:rsid w:val="005278D1"/>
    <w:rsid w:val="00527ECE"/>
    <w:rsid w:val="0053000A"/>
    <w:rsid w:val="00530EDC"/>
    <w:rsid w:val="00530FD3"/>
    <w:rsid w:val="0053101D"/>
    <w:rsid w:val="00531150"/>
    <w:rsid w:val="00531252"/>
    <w:rsid w:val="0053141D"/>
    <w:rsid w:val="00531709"/>
    <w:rsid w:val="00531B6B"/>
    <w:rsid w:val="00531E4A"/>
    <w:rsid w:val="00532080"/>
    <w:rsid w:val="005325F2"/>
    <w:rsid w:val="0053271E"/>
    <w:rsid w:val="00532750"/>
    <w:rsid w:val="00532B29"/>
    <w:rsid w:val="00532C78"/>
    <w:rsid w:val="00533014"/>
    <w:rsid w:val="00533016"/>
    <w:rsid w:val="005330D6"/>
    <w:rsid w:val="005331F8"/>
    <w:rsid w:val="005332C4"/>
    <w:rsid w:val="005334A2"/>
    <w:rsid w:val="005335AA"/>
    <w:rsid w:val="0053366C"/>
    <w:rsid w:val="005337DB"/>
    <w:rsid w:val="00533AAA"/>
    <w:rsid w:val="00533BB8"/>
    <w:rsid w:val="00533D5F"/>
    <w:rsid w:val="00533E0B"/>
    <w:rsid w:val="00533FFB"/>
    <w:rsid w:val="005344A9"/>
    <w:rsid w:val="00534778"/>
    <w:rsid w:val="00534BA4"/>
    <w:rsid w:val="005351BD"/>
    <w:rsid w:val="005354A7"/>
    <w:rsid w:val="005354E2"/>
    <w:rsid w:val="005359E8"/>
    <w:rsid w:val="00535ED9"/>
    <w:rsid w:val="00536101"/>
    <w:rsid w:val="0053638B"/>
    <w:rsid w:val="00536486"/>
    <w:rsid w:val="0053650E"/>
    <w:rsid w:val="005365CC"/>
    <w:rsid w:val="0053691F"/>
    <w:rsid w:val="00536AC7"/>
    <w:rsid w:val="00536C56"/>
    <w:rsid w:val="0053712C"/>
    <w:rsid w:val="00537299"/>
    <w:rsid w:val="00537A11"/>
    <w:rsid w:val="00537AE1"/>
    <w:rsid w:val="00537B0C"/>
    <w:rsid w:val="00537CA3"/>
    <w:rsid w:val="00537DB2"/>
    <w:rsid w:val="00537E41"/>
    <w:rsid w:val="00537FC2"/>
    <w:rsid w:val="0054040B"/>
    <w:rsid w:val="0054048C"/>
    <w:rsid w:val="0054088E"/>
    <w:rsid w:val="00540D3B"/>
    <w:rsid w:val="00541290"/>
    <w:rsid w:val="005413B9"/>
    <w:rsid w:val="005416C5"/>
    <w:rsid w:val="0054197E"/>
    <w:rsid w:val="00541A3F"/>
    <w:rsid w:val="00541B5A"/>
    <w:rsid w:val="00541B98"/>
    <w:rsid w:val="00541DC2"/>
    <w:rsid w:val="00542382"/>
    <w:rsid w:val="005423FB"/>
    <w:rsid w:val="00542616"/>
    <w:rsid w:val="00542AD1"/>
    <w:rsid w:val="005434CE"/>
    <w:rsid w:val="00543905"/>
    <w:rsid w:val="00543C1A"/>
    <w:rsid w:val="0054406E"/>
    <w:rsid w:val="005440E8"/>
    <w:rsid w:val="00544241"/>
    <w:rsid w:val="005442C5"/>
    <w:rsid w:val="0054455A"/>
    <w:rsid w:val="005447EA"/>
    <w:rsid w:val="005447EC"/>
    <w:rsid w:val="00544A17"/>
    <w:rsid w:val="0054520A"/>
    <w:rsid w:val="00545283"/>
    <w:rsid w:val="005454C4"/>
    <w:rsid w:val="005456FA"/>
    <w:rsid w:val="0054576F"/>
    <w:rsid w:val="00545A8E"/>
    <w:rsid w:val="00545E62"/>
    <w:rsid w:val="0054619C"/>
    <w:rsid w:val="00546B3D"/>
    <w:rsid w:val="00546B5C"/>
    <w:rsid w:val="00547385"/>
    <w:rsid w:val="005476D2"/>
    <w:rsid w:val="0054772E"/>
    <w:rsid w:val="00547762"/>
    <w:rsid w:val="00547A1B"/>
    <w:rsid w:val="00547ACF"/>
    <w:rsid w:val="00547EDE"/>
    <w:rsid w:val="0055015D"/>
    <w:rsid w:val="00550315"/>
    <w:rsid w:val="00550526"/>
    <w:rsid w:val="00550AE8"/>
    <w:rsid w:val="00550DF5"/>
    <w:rsid w:val="00550F6E"/>
    <w:rsid w:val="005511EE"/>
    <w:rsid w:val="00551509"/>
    <w:rsid w:val="00551995"/>
    <w:rsid w:val="00551C0C"/>
    <w:rsid w:val="00551E2A"/>
    <w:rsid w:val="00552166"/>
    <w:rsid w:val="005521F1"/>
    <w:rsid w:val="00552902"/>
    <w:rsid w:val="00552B3A"/>
    <w:rsid w:val="00552C6D"/>
    <w:rsid w:val="00552CAA"/>
    <w:rsid w:val="00552CC4"/>
    <w:rsid w:val="0055351A"/>
    <w:rsid w:val="005535FA"/>
    <w:rsid w:val="005537AE"/>
    <w:rsid w:val="0055392A"/>
    <w:rsid w:val="00553AF2"/>
    <w:rsid w:val="00553B09"/>
    <w:rsid w:val="005541AC"/>
    <w:rsid w:val="005542EB"/>
    <w:rsid w:val="00554402"/>
    <w:rsid w:val="005545D4"/>
    <w:rsid w:val="00554886"/>
    <w:rsid w:val="00554929"/>
    <w:rsid w:val="00554980"/>
    <w:rsid w:val="00554A5B"/>
    <w:rsid w:val="00554ABF"/>
    <w:rsid w:val="00555072"/>
    <w:rsid w:val="005554B3"/>
    <w:rsid w:val="0055555F"/>
    <w:rsid w:val="0055621A"/>
    <w:rsid w:val="005563D6"/>
    <w:rsid w:val="005566E8"/>
    <w:rsid w:val="0055671F"/>
    <w:rsid w:val="00556AB3"/>
    <w:rsid w:val="00556AC6"/>
    <w:rsid w:val="00556DE9"/>
    <w:rsid w:val="00556E0D"/>
    <w:rsid w:val="00556E6E"/>
    <w:rsid w:val="00557156"/>
    <w:rsid w:val="00557872"/>
    <w:rsid w:val="005578A2"/>
    <w:rsid w:val="005579AA"/>
    <w:rsid w:val="00557E5D"/>
    <w:rsid w:val="00560078"/>
    <w:rsid w:val="00560095"/>
    <w:rsid w:val="00560200"/>
    <w:rsid w:val="005602D1"/>
    <w:rsid w:val="0056062D"/>
    <w:rsid w:val="00560867"/>
    <w:rsid w:val="00560C42"/>
    <w:rsid w:val="00560D09"/>
    <w:rsid w:val="00560D1A"/>
    <w:rsid w:val="00560F57"/>
    <w:rsid w:val="005610C1"/>
    <w:rsid w:val="0056125D"/>
    <w:rsid w:val="005613C6"/>
    <w:rsid w:val="0056151F"/>
    <w:rsid w:val="00561931"/>
    <w:rsid w:val="00561E38"/>
    <w:rsid w:val="00561F44"/>
    <w:rsid w:val="00562723"/>
    <w:rsid w:val="00562916"/>
    <w:rsid w:val="005629B7"/>
    <w:rsid w:val="00562AD4"/>
    <w:rsid w:val="00562B71"/>
    <w:rsid w:val="00562D6B"/>
    <w:rsid w:val="00562F46"/>
    <w:rsid w:val="00562F61"/>
    <w:rsid w:val="0056304C"/>
    <w:rsid w:val="005631BB"/>
    <w:rsid w:val="005632B2"/>
    <w:rsid w:val="0056345D"/>
    <w:rsid w:val="00563BC5"/>
    <w:rsid w:val="00564107"/>
    <w:rsid w:val="00564461"/>
    <w:rsid w:val="005644EA"/>
    <w:rsid w:val="00564A44"/>
    <w:rsid w:val="00564C5C"/>
    <w:rsid w:val="00564EFB"/>
    <w:rsid w:val="0056515C"/>
    <w:rsid w:val="00565251"/>
    <w:rsid w:val="00565A09"/>
    <w:rsid w:val="00565AC2"/>
    <w:rsid w:val="00565BCE"/>
    <w:rsid w:val="00565CD7"/>
    <w:rsid w:val="00565E73"/>
    <w:rsid w:val="00565EFF"/>
    <w:rsid w:val="0056619A"/>
    <w:rsid w:val="00566469"/>
    <w:rsid w:val="00566DC7"/>
    <w:rsid w:val="00566F07"/>
    <w:rsid w:val="00567195"/>
    <w:rsid w:val="005673B0"/>
    <w:rsid w:val="0056761C"/>
    <w:rsid w:val="0056796A"/>
    <w:rsid w:val="00567A02"/>
    <w:rsid w:val="00567A9A"/>
    <w:rsid w:val="00567ABF"/>
    <w:rsid w:val="00570024"/>
    <w:rsid w:val="0057030B"/>
    <w:rsid w:val="005709F2"/>
    <w:rsid w:val="00571496"/>
    <w:rsid w:val="00571AA6"/>
    <w:rsid w:val="00571C80"/>
    <w:rsid w:val="005722BC"/>
    <w:rsid w:val="005723C6"/>
    <w:rsid w:val="005725FA"/>
    <w:rsid w:val="00572903"/>
    <w:rsid w:val="00572F20"/>
    <w:rsid w:val="005731F5"/>
    <w:rsid w:val="00573535"/>
    <w:rsid w:val="0057354C"/>
    <w:rsid w:val="00573758"/>
    <w:rsid w:val="00573987"/>
    <w:rsid w:val="00573A30"/>
    <w:rsid w:val="00573CDF"/>
    <w:rsid w:val="00573D89"/>
    <w:rsid w:val="00574360"/>
    <w:rsid w:val="0057445F"/>
    <w:rsid w:val="00574B9F"/>
    <w:rsid w:val="00575A7F"/>
    <w:rsid w:val="00576083"/>
    <w:rsid w:val="00576094"/>
    <w:rsid w:val="00576333"/>
    <w:rsid w:val="00576471"/>
    <w:rsid w:val="005765A7"/>
    <w:rsid w:val="00576814"/>
    <w:rsid w:val="00576868"/>
    <w:rsid w:val="00576F20"/>
    <w:rsid w:val="0057700B"/>
    <w:rsid w:val="005770AF"/>
    <w:rsid w:val="00577602"/>
    <w:rsid w:val="00577699"/>
    <w:rsid w:val="00577870"/>
    <w:rsid w:val="00577A0E"/>
    <w:rsid w:val="00577E58"/>
    <w:rsid w:val="00577E6E"/>
    <w:rsid w:val="00577F18"/>
    <w:rsid w:val="00580021"/>
    <w:rsid w:val="005802F7"/>
    <w:rsid w:val="00580305"/>
    <w:rsid w:val="00580536"/>
    <w:rsid w:val="0058068E"/>
    <w:rsid w:val="00580B18"/>
    <w:rsid w:val="00580C50"/>
    <w:rsid w:val="00580D5E"/>
    <w:rsid w:val="00581395"/>
    <w:rsid w:val="0058276E"/>
    <w:rsid w:val="00582977"/>
    <w:rsid w:val="00582A42"/>
    <w:rsid w:val="00582AC4"/>
    <w:rsid w:val="00582B28"/>
    <w:rsid w:val="00582DC1"/>
    <w:rsid w:val="00582FD6"/>
    <w:rsid w:val="0058308B"/>
    <w:rsid w:val="0058308D"/>
    <w:rsid w:val="0058375F"/>
    <w:rsid w:val="00583D92"/>
    <w:rsid w:val="00584110"/>
    <w:rsid w:val="005843D3"/>
    <w:rsid w:val="005848E0"/>
    <w:rsid w:val="005848ED"/>
    <w:rsid w:val="00584E13"/>
    <w:rsid w:val="00584E59"/>
    <w:rsid w:val="00584EB4"/>
    <w:rsid w:val="00585112"/>
    <w:rsid w:val="0058540F"/>
    <w:rsid w:val="0058547B"/>
    <w:rsid w:val="005857C3"/>
    <w:rsid w:val="00585888"/>
    <w:rsid w:val="00585DCF"/>
    <w:rsid w:val="005860AF"/>
    <w:rsid w:val="005861BC"/>
    <w:rsid w:val="0058657C"/>
    <w:rsid w:val="00586671"/>
    <w:rsid w:val="0058735B"/>
    <w:rsid w:val="005873F0"/>
    <w:rsid w:val="0059003B"/>
    <w:rsid w:val="005901DB"/>
    <w:rsid w:val="00590228"/>
    <w:rsid w:val="005902BB"/>
    <w:rsid w:val="00590BCF"/>
    <w:rsid w:val="00590C83"/>
    <w:rsid w:val="00590C8D"/>
    <w:rsid w:val="005912DB"/>
    <w:rsid w:val="00591624"/>
    <w:rsid w:val="0059176B"/>
    <w:rsid w:val="0059181E"/>
    <w:rsid w:val="00591CC5"/>
    <w:rsid w:val="00591F45"/>
    <w:rsid w:val="00592311"/>
    <w:rsid w:val="00592401"/>
    <w:rsid w:val="005927F7"/>
    <w:rsid w:val="00592BDE"/>
    <w:rsid w:val="00592F89"/>
    <w:rsid w:val="00593078"/>
    <w:rsid w:val="0059313E"/>
    <w:rsid w:val="00593948"/>
    <w:rsid w:val="005943A3"/>
    <w:rsid w:val="00594673"/>
    <w:rsid w:val="00594795"/>
    <w:rsid w:val="00594926"/>
    <w:rsid w:val="00594A08"/>
    <w:rsid w:val="00594AED"/>
    <w:rsid w:val="00594CED"/>
    <w:rsid w:val="00594DFB"/>
    <w:rsid w:val="00594F4C"/>
    <w:rsid w:val="005952D7"/>
    <w:rsid w:val="00595307"/>
    <w:rsid w:val="00595312"/>
    <w:rsid w:val="00595408"/>
    <w:rsid w:val="00595456"/>
    <w:rsid w:val="00595474"/>
    <w:rsid w:val="00595486"/>
    <w:rsid w:val="005954FB"/>
    <w:rsid w:val="00595797"/>
    <w:rsid w:val="00595C99"/>
    <w:rsid w:val="00595C9F"/>
    <w:rsid w:val="00596194"/>
    <w:rsid w:val="005971BD"/>
    <w:rsid w:val="00597347"/>
    <w:rsid w:val="005975CF"/>
    <w:rsid w:val="00597701"/>
    <w:rsid w:val="005979B5"/>
    <w:rsid w:val="00597C08"/>
    <w:rsid w:val="00597C6D"/>
    <w:rsid w:val="005A02C0"/>
    <w:rsid w:val="005A0A2C"/>
    <w:rsid w:val="005A0EAB"/>
    <w:rsid w:val="005A13CC"/>
    <w:rsid w:val="005A1468"/>
    <w:rsid w:val="005A1520"/>
    <w:rsid w:val="005A166C"/>
    <w:rsid w:val="005A1850"/>
    <w:rsid w:val="005A1EF9"/>
    <w:rsid w:val="005A28A8"/>
    <w:rsid w:val="005A2913"/>
    <w:rsid w:val="005A295A"/>
    <w:rsid w:val="005A2D53"/>
    <w:rsid w:val="005A331A"/>
    <w:rsid w:val="005A332B"/>
    <w:rsid w:val="005A34E9"/>
    <w:rsid w:val="005A3575"/>
    <w:rsid w:val="005A3687"/>
    <w:rsid w:val="005A399A"/>
    <w:rsid w:val="005A3C9A"/>
    <w:rsid w:val="005A3E16"/>
    <w:rsid w:val="005A3FDC"/>
    <w:rsid w:val="005A4048"/>
    <w:rsid w:val="005A42D0"/>
    <w:rsid w:val="005A496F"/>
    <w:rsid w:val="005A4B6A"/>
    <w:rsid w:val="005A4C4B"/>
    <w:rsid w:val="005A4EA6"/>
    <w:rsid w:val="005A52EB"/>
    <w:rsid w:val="005A5337"/>
    <w:rsid w:val="005A541D"/>
    <w:rsid w:val="005A554D"/>
    <w:rsid w:val="005A5B97"/>
    <w:rsid w:val="005A5F92"/>
    <w:rsid w:val="005A607F"/>
    <w:rsid w:val="005A60DB"/>
    <w:rsid w:val="005A6132"/>
    <w:rsid w:val="005A616B"/>
    <w:rsid w:val="005A66D9"/>
    <w:rsid w:val="005A6B5D"/>
    <w:rsid w:val="005A6D8E"/>
    <w:rsid w:val="005A700A"/>
    <w:rsid w:val="005A7154"/>
    <w:rsid w:val="005A7385"/>
    <w:rsid w:val="005A7644"/>
    <w:rsid w:val="005A7958"/>
    <w:rsid w:val="005A7983"/>
    <w:rsid w:val="005A7F93"/>
    <w:rsid w:val="005B014C"/>
    <w:rsid w:val="005B0277"/>
    <w:rsid w:val="005B0464"/>
    <w:rsid w:val="005B0469"/>
    <w:rsid w:val="005B0DE7"/>
    <w:rsid w:val="005B152C"/>
    <w:rsid w:val="005B15AC"/>
    <w:rsid w:val="005B1C24"/>
    <w:rsid w:val="005B1D87"/>
    <w:rsid w:val="005B1E73"/>
    <w:rsid w:val="005B223A"/>
    <w:rsid w:val="005B2460"/>
    <w:rsid w:val="005B2631"/>
    <w:rsid w:val="005B28C0"/>
    <w:rsid w:val="005B2F3B"/>
    <w:rsid w:val="005B31AA"/>
    <w:rsid w:val="005B37C5"/>
    <w:rsid w:val="005B3D76"/>
    <w:rsid w:val="005B41FF"/>
    <w:rsid w:val="005B45C0"/>
    <w:rsid w:val="005B45CB"/>
    <w:rsid w:val="005B4928"/>
    <w:rsid w:val="005B49D6"/>
    <w:rsid w:val="005B4D79"/>
    <w:rsid w:val="005B4FA9"/>
    <w:rsid w:val="005B51E8"/>
    <w:rsid w:val="005B5288"/>
    <w:rsid w:val="005B545A"/>
    <w:rsid w:val="005B565B"/>
    <w:rsid w:val="005B57E7"/>
    <w:rsid w:val="005B5807"/>
    <w:rsid w:val="005B5813"/>
    <w:rsid w:val="005B5A93"/>
    <w:rsid w:val="005B5EAD"/>
    <w:rsid w:val="005B5FC1"/>
    <w:rsid w:val="005B642A"/>
    <w:rsid w:val="005B7AAD"/>
    <w:rsid w:val="005B7C12"/>
    <w:rsid w:val="005C0103"/>
    <w:rsid w:val="005C01B6"/>
    <w:rsid w:val="005C052D"/>
    <w:rsid w:val="005C0567"/>
    <w:rsid w:val="005C0631"/>
    <w:rsid w:val="005C06D3"/>
    <w:rsid w:val="005C0A8B"/>
    <w:rsid w:val="005C0DE0"/>
    <w:rsid w:val="005C0E33"/>
    <w:rsid w:val="005C0F03"/>
    <w:rsid w:val="005C11B2"/>
    <w:rsid w:val="005C1406"/>
    <w:rsid w:val="005C1446"/>
    <w:rsid w:val="005C1AA2"/>
    <w:rsid w:val="005C1F73"/>
    <w:rsid w:val="005C26DF"/>
    <w:rsid w:val="005C2ADD"/>
    <w:rsid w:val="005C3009"/>
    <w:rsid w:val="005C3013"/>
    <w:rsid w:val="005C333D"/>
    <w:rsid w:val="005C3403"/>
    <w:rsid w:val="005C36C5"/>
    <w:rsid w:val="005C390D"/>
    <w:rsid w:val="005C397E"/>
    <w:rsid w:val="005C44C7"/>
    <w:rsid w:val="005C47E6"/>
    <w:rsid w:val="005C4963"/>
    <w:rsid w:val="005C4A6B"/>
    <w:rsid w:val="005C4E70"/>
    <w:rsid w:val="005C4EE6"/>
    <w:rsid w:val="005C5419"/>
    <w:rsid w:val="005C54AC"/>
    <w:rsid w:val="005C58DD"/>
    <w:rsid w:val="005C5C42"/>
    <w:rsid w:val="005C5F59"/>
    <w:rsid w:val="005C62AF"/>
    <w:rsid w:val="005C6462"/>
    <w:rsid w:val="005C6481"/>
    <w:rsid w:val="005C6600"/>
    <w:rsid w:val="005C68F9"/>
    <w:rsid w:val="005C6B75"/>
    <w:rsid w:val="005C6D0A"/>
    <w:rsid w:val="005C6F6F"/>
    <w:rsid w:val="005C7056"/>
    <w:rsid w:val="005C7949"/>
    <w:rsid w:val="005C7A24"/>
    <w:rsid w:val="005C7DBA"/>
    <w:rsid w:val="005C7F58"/>
    <w:rsid w:val="005D027C"/>
    <w:rsid w:val="005D0459"/>
    <w:rsid w:val="005D08B1"/>
    <w:rsid w:val="005D10EF"/>
    <w:rsid w:val="005D1570"/>
    <w:rsid w:val="005D1671"/>
    <w:rsid w:val="005D1D87"/>
    <w:rsid w:val="005D1FD6"/>
    <w:rsid w:val="005D2193"/>
    <w:rsid w:val="005D21C6"/>
    <w:rsid w:val="005D2727"/>
    <w:rsid w:val="005D2C79"/>
    <w:rsid w:val="005D2F51"/>
    <w:rsid w:val="005D3709"/>
    <w:rsid w:val="005D3CDC"/>
    <w:rsid w:val="005D3D4A"/>
    <w:rsid w:val="005D4218"/>
    <w:rsid w:val="005D42AF"/>
    <w:rsid w:val="005D4464"/>
    <w:rsid w:val="005D4714"/>
    <w:rsid w:val="005D4AB3"/>
    <w:rsid w:val="005D4C3B"/>
    <w:rsid w:val="005D4F6B"/>
    <w:rsid w:val="005D50BD"/>
    <w:rsid w:val="005D518E"/>
    <w:rsid w:val="005D52A0"/>
    <w:rsid w:val="005D54E8"/>
    <w:rsid w:val="005D551E"/>
    <w:rsid w:val="005D572B"/>
    <w:rsid w:val="005D5BB8"/>
    <w:rsid w:val="005D5F6B"/>
    <w:rsid w:val="005D62D1"/>
    <w:rsid w:val="005D6729"/>
    <w:rsid w:val="005D6847"/>
    <w:rsid w:val="005D6973"/>
    <w:rsid w:val="005D6C30"/>
    <w:rsid w:val="005D6EB1"/>
    <w:rsid w:val="005D6FDD"/>
    <w:rsid w:val="005D7027"/>
    <w:rsid w:val="005D777E"/>
    <w:rsid w:val="005D7F5D"/>
    <w:rsid w:val="005E009E"/>
    <w:rsid w:val="005E0112"/>
    <w:rsid w:val="005E07FF"/>
    <w:rsid w:val="005E0E65"/>
    <w:rsid w:val="005E100B"/>
    <w:rsid w:val="005E11EA"/>
    <w:rsid w:val="005E11EE"/>
    <w:rsid w:val="005E123F"/>
    <w:rsid w:val="005E1257"/>
    <w:rsid w:val="005E1646"/>
    <w:rsid w:val="005E1CAE"/>
    <w:rsid w:val="005E1EDF"/>
    <w:rsid w:val="005E220E"/>
    <w:rsid w:val="005E2522"/>
    <w:rsid w:val="005E254E"/>
    <w:rsid w:val="005E271B"/>
    <w:rsid w:val="005E271D"/>
    <w:rsid w:val="005E291C"/>
    <w:rsid w:val="005E2983"/>
    <w:rsid w:val="005E2D17"/>
    <w:rsid w:val="005E2D98"/>
    <w:rsid w:val="005E2F1A"/>
    <w:rsid w:val="005E32C8"/>
    <w:rsid w:val="005E36B3"/>
    <w:rsid w:val="005E3806"/>
    <w:rsid w:val="005E3AA4"/>
    <w:rsid w:val="005E3CE9"/>
    <w:rsid w:val="005E4256"/>
    <w:rsid w:val="005E428E"/>
    <w:rsid w:val="005E4657"/>
    <w:rsid w:val="005E4C09"/>
    <w:rsid w:val="005E4E1A"/>
    <w:rsid w:val="005E59DC"/>
    <w:rsid w:val="005E5B20"/>
    <w:rsid w:val="005E6930"/>
    <w:rsid w:val="005E6E56"/>
    <w:rsid w:val="005F0506"/>
    <w:rsid w:val="005F066A"/>
    <w:rsid w:val="005F0983"/>
    <w:rsid w:val="005F0B0F"/>
    <w:rsid w:val="005F0C9D"/>
    <w:rsid w:val="005F0ED0"/>
    <w:rsid w:val="005F1004"/>
    <w:rsid w:val="005F1071"/>
    <w:rsid w:val="005F123A"/>
    <w:rsid w:val="005F123B"/>
    <w:rsid w:val="005F12B5"/>
    <w:rsid w:val="005F13E4"/>
    <w:rsid w:val="005F157A"/>
    <w:rsid w:val="005F16BB"/>
    <w:rsid w:val="005F1936"/>
    <w:rsid w:val="005F1B97"/>
    <w:rsid w:val="005F1C27"/>
    <w:rsid w:val="005F1C55"/>
    <w:rsid w:val="005F1E41"/>
    <w:rsid w:val="005F220B"/>
    <w:rsid w:val="005F26CA"/>
    <w:rsid w:val="005F28CA"/>
    <w:rsid w:val="005F2A15"/>
    <w:rsid w:val="005F2C3E"/>
    <w:rsid w:val="005F314D"/>
    <w:rsid w:val="005F3943"/>
    <w:rsid w:val="005F3A6A"/>
    <w:rsid w:val="005F3B1C"/>
    <w:rsid w:val="005F3E4A"/>
    <w:rsid w:val="005F4047"/>
    <w:rsid w:val="005F44DD"/>
    <w:rsid w:val="005F46AB"/>
    <w:rsid w:val="005F46E0"/>
    <w:rsid w:val="005F4770"/>
    <w:rsid w:val="005F495B"/>
    <w:rsid w:val="005F4B45"/>
    <w:rsid w:val="005F4BD2"/>
    <w:rsid w:val="005F51FB"/>
    <w:rsid w:val="005F574D"/>
    <w:rsid w:val="005F577A"/>
    <w:rsid w:val="005F5A3B"/>
    <w:rsid w:val="005F5AC4"/>
    <w:rsid w:val="005F5BCC"/>
    <w:rsid w:val="005F5DA2"/>
    <w:rsid w:val="005F65BF"/>
    <w:rsid w:val="005F67CD"/>
    <w:rsid w:val="005F67FA"/>
    <w:rsid w:val="005F6812"/>
    <w:rsid w:val="005F6DC0"/>
    <w:rsid w:val="005F6FCB"/>
    <w:rsid w:val="005F705F"/>
    <w:rsid w:val="005F7400"/>
    <w:rsid w:val="005F7526"/>
    <w:rsid w:val="0060031A"/>
    <w:rsid w:val="006004D1"/>
    <w:rsid w:val="006007ED"/>
    <w:rsid w:val="00600BBA"/>
    <w:rsid w:val="00600F81"/>
    <w:rsid w:val="00600F92"/>
    <w:rsid w:val="0060104F"/>
    <w:rsid w:val="006010F2"/>
    <w:rsid w:val="006016DC"/>
    <w:rsid w:val="00601811"/>
    <w:rsid w:val="00601A3C"/>
    <w:rsid w:val="00601C16"/>
    <w:rsid w:val="00601DEC"/>
    <w:rsid w:val="0060275A"/>
    <w:rsid w:val="00602848"/>
    <w:rsid w:val="00602B48"/>
    <w:rsid w:val="00602C53"/>
    <w:rsid w:val="00602CF6"/>
    <w:rsid w:val="006030B8"/>
    <w:rsid w:val="006031CB"/>
    <w:rsid w:val="00603354"/>
    <w:rsid w:val="00603370"/>
    <w:rsid w:val="0060381A"/>
    <w:rsid w:val="00603EB9"/>
    <w:rsid w:val="00603F7F"/>
    <w:rsid w:val="006041E2"/>
    <w:rsid w:val="006045C8"/>
    <w:rsid w:val="006048D0"/>
    <w:rsid w:val="00604C2D"/>
    <w:rsid w:val="00604D8D"/>
    <w:rsid w:val="00604F16"/>
    <w:rsid w:val="006050F3"/>
    <w:rsid w:val="0060518C"/>
    <w:rsid w:val="006053FC"/>
    <w:rsid w:val="00605514"/>
    <w:rsid w:val="006055AA"/>
    <w:rsid w:val="00605BE5"/>
    <w:rsid w:val="00605EBB"/>
    <w:rsid w:val="00606201"/>
    <w:rsid w:val="006063AF"/>
    <w:rsid w:val="00606554"/>
    <w:rsid w:val="006068D3"/>
    <w:rsid w:val="00606DD9"/>
    <w:rsid w:val="00606E4B"/>
    <w:rsid w:val="00607C1A"/>
    <w:rsid w:val="006100CB"/>
    <w:rsid w:val="006101BD"/>
    <w:rsid w:val="0061049B"/>
    <w:rsid w:val="006107FA"/>
    <w:rsid w:val="00610B66"/>
    <w:rsid w:val="00610C16"/>
    <w:rsid w:val="00610C89"/>
    <w:rsid w:val="006112AA"/>
    <w:rsid w:val="006112F0"/>
    <w:rsid w:val="006118BB"/>
    <w:rsid w:val="00611B01"/>
    <w:rsid w:val="006120EB"/>
    <w:rsid w:val="00612269"/>
    <w:rsid w:val="006122FF"/>
    <w:rsid w:val="0061244F"/>
    <w:rsid w:val="006126AD"/>
    <w:rsid w:val="006126B9"/>
    <w:rsid w:val="00612872"/>
    <w:rsid w:val="00612985"/>
    <w:rsid w:val="006129F8"/>
    <w:rsid w:val="00612BD7"/>
    <w:rsid w:val="00612E05"/>
    <w:rsid w:val="00612E0A"/>
    <w:rsid w:val="00612EAF"/>
    <w:rsid w:val="0061325F"/>
    <w:rsid w:val="00613816"/>
    <w:rsid w:val="00613FD6"/>
    <w:rsid w:val="0061402A"/>
    <w:rsid w:val="00614156"/>
    <w:rsid w:val="00614690"/>
    <w:rsid w:val="006147FC"/>
    <w:rsid w:val="00614C92"/>
    <w:rsid w:val="006153A6"/>
    <w:rsid w:val="006153C9"/>
    <w:rsid w:val="006158C8"/>
    <w:rsid w:val="00615CD4"/>
    <w:rsid w:val="00615EF9"/>
    <w:rsid w:val="00615F3F"/>
    <w:rsid w:val="006164B0"/>
    <w:rsid w:val="006169E4"/>
    <w:rsid w:val="00616A22"/>
    <w:rsid w:val="00616B1F"/>
    <w:rsid w:val="00616ECC"/>
    <w:rsid w:val="00616F67"/>
    <w:rsid w:val="00616F8A"/>
    <w:rsid w:val="006170C7"/>
    <w:rsid w:val="00617125"/>
    <w:rsid w:val="00617343"/>
    <w:rsid w:val="006173ED"/>
    <w:rsid w:val="0061762E"/>
    <w:rsid w:val="00617AA6"/>
    <w:rsid w:val="00617AE8"/>
    <w:rsid w:val="00617E84"/>
    <w:rsid w:val="00620157"/>
    <w:rsid w:val="0062039D"/>
    <w:rsid w:val="00620603"/>
    <w:rsid w:val="0062075D"/>
    <w:rsid w:val="00620A08"/>
    <w:rsid w:val="00620D81"/>
    <w:rsid w:val="0062104A"/>
    <w:rsid w:val="006210A2"/>
    <w:rsid w:val="00621152"/>
    <w:rsid w:val="00621153"/>
    <w:rsid w:val="006213C0"/>
    <w:rsid w:val="00621408"/>
    <w:rsid w:val="00621686"/>
    <w:rsid w:val="006216F0"/>
    <w:rsid w:val="006219B6"/>
    <w:rsid w:val="00621A9B"/>
    <w:rsid w:val="00621AC1"/>
    <w:rsid w:val="00621B9D"/>
    <w:rsid w:val="0062200B"/>
    <w:rsid w:val="006220DE"/>
    <w:rsid w:val="00622127"/>
    <w:rsid w:val="006223AA"/>
    <w:rsid w:val="00622610"/>
    <w:rsid w:val="006227EA"/>
    <w:rsid w:val="00622FA5"/>
    <w:rsid w:val="0062341D"/>
    <w:rsid w:val="00623612"/>
    <w:rsid w:val="00623723"/>
    <w:rsid w:val="0062378C"/>
    <w:rsid w:val="006238B0"/>
    <w:rsid w:val="00623C4A"/>
    <w:rsid w:val="00623FC4"/>
    <w:rsid w:val="006244DD"/>
    <w:rsid w:val="00624557"/>
    <w:rsid w:val="00624816"/>
    <w:rsid w:val="0062491D"/>
    <w:rsid w:val="006249EB"/>
    <w:rsid w:val="00625153"/>
    <w:rsid w:val="00625B7A"/>
    <w:rsid w:val="00625C9C"/>
    <w:rsid w:val="00626633"/>
    <w:rsid w:val="006268AA"/>
    <w:rsid w:val="00626BED"/>
    <w:rsid w:val="00626C46"/>
    <w:rsid w:val="00626E7A"/>
    <w:rsid w:val="006271E0"/>
    <w:rsid w:val="0062781D"/>
    <w:rsid w:val="00627CD1"/>
    <w:rsid w:val="006302E8"/>
    <w:rsid w:val="00630325"/>
    <w:rsid w:val="00630358"/>
    <w:rsid w:val="00630531"/>
    <w:rsid w:val="00630CEB"/>
    <w:rsid w:val="00630CF6"/>
    <w:rsid w:val="00630EBF"/>
    <w:rsid w:val="006319FB"/>
    <w:rsid w:val="00631DB0"/>
    <w:rsid w:val="0063208D"/>
    <w:rsid w:val="00632177"/>
    <w:rsid w:val="00632197"/>
    <w:rsid w:val="006323F8"/>
    <w:rsid w:val="0063244E"/>
    <w:rsid w:val="00632454"/>
    <w:rsid w:val="00632C4F"/>
    <w:rsid w:val="00632C5C"/>
    <w:rsid w:val="006330D2"/>
    <w:rsid w:val="006334AA"/>
    <w:rsid w:val="00633716"/>
    <w:rsid w:val="006342FA"/>
    <w:rsid w:val="006343AE"/>
    <w:rsid w:val="006346C4"/>
    <w:rsid w:val="006347FF"/>
    <w:rsid w:val="0063507B"/>
    <w:rsid w:val="00635242"/>
    <w:rsid w:val="00635545"/>
    <w:rsid w:val="00635943"/>
    <w:rsid w:val="00635B87"/>
    <w:rsid w:val="00635C2B"/>
    <w:rsid w:val="00635E0E"/>
    <w:rsid w:val="0063607C"/>
    <w:rsid w:val="006366EF"/>
    <w:rsid w:val="00636C0E"/>
    <w:rsid w:val="00636C2F"/>
    <w:rsid w:val="00636D8B"/>
    <w:rsid w:val="00637CE1"/>
    <w:rsid w:val="00637D46"/>
    <w:rsid w:val="00637F69"/>
    <w:rsid w:val="00637FE8"/>
    <w:rsid w:val="00640705"/>
    <w:rsid w:val="0064084E"/>
    <w:rsid w:val="006408EB"/>
    <w:rsid w:val="00641213"/>
    <w:rsid w:val="00641369"/>
    <w:rsid w:val="00641644"/>
    <w:rsid w:val="00641661"/>
    <w:rsid w:val="00641704"/>
    <w:rsid w:val="00641AFA"/>
    <w:rsid w:val="00641B5C"/>
    <w:rsid w:val="00641D94"/>
    <w:rsid w:val="00641E8E"/>
    <w:rsid w:val="00642CDC"/>
    <w:rsid w:val="00642CFC"/>
    <w:rsid w:val="0064314E"/>
    <w:rsid w:val="00643156"/>
    <w:rsid w:val="006434AA"/>
    <w:rsid w:val="006436BC"/>
    <w:rsid w:val="006438C4"/>
    <w:rsid w:val="00643F0D"/>
    <w:rsid w:val="006442A4"/>
    <w:rsid w:val="006444C2"/>
    <w:rsid w:val="00644AEA"/>
    <w:rsid w:val="00644CBE"/>
    <w:rsid w:val="00645178"/>
    <w:rsid w:val="00645467"/>
    <w:rsid w:val="0064554F"/>
    <w:rsid w:val="0064596E"/>
    <w:rsid w:val="00645C43"/>
    <w:rsid w:val="00645FB5"/>
    <w:rsid w:val="00646273"/>
    <w:rsid w:val="0064670E"/>
    <w:rsid w:val="0064688C"/>
    <w:rsid w:val="006470C6"/>
    <w:rsid w:val="00647481"/>
    <w:rsid w:val="0064783A"/>
    <w:rsid w:val="00647F9D"/>
    <w:rsid w:val="006501DF"/>
    <w:rsid w:val="006502D1"/>
    <w:rsid w:val="0065047B"/>
    <w:rsid w:val="006504C1"/>
    <w:rsid w:val="006506FA"/>
    <w:rsid w:val="00650976"/>
    <w:rsid w:val="00650CB3"/>
    <w:rsid w:val="0065139A"/>
    <w:rsid w:val="00651438"/>
    <w:rsid w:val="0065150D"/>
    <w:rsid w:val="0065188D"/>
    <w:rsid w:val="006519EF"/>
    <w:rsid w:val="00651A4B"/>
    <w:rsid w:val="00651ADB"/>
    <w:rsid w:val="00651F3D"/>
    <w:rsid w:val="0065213E"/>
    <w:rsid w:val="00652B00"/>
    <w:rsid w:val="00652D6E"/>
    <w:rsid w:val="0065311F"/>
    <w:rsid w:val="006533A7"/>
    <w:rsid w:val="00653D46"/>
    <w:rsid w:val="00653E56"/>
    <w:rsid w:val="00653F8A"/>
    <w:rsid w:val="006540DE"/>
    <w:rsid w:val="00654485"/>
    <w:rsid w:val="006544B6"/>
    <w:rsid w:val="006544EF"/>
    <w:rsid w:val="006547C4"/>
    <w:rsid w:val="00654AB7"/>
    <w:rsid w:val="006551CB"/>
    <w:rsid w:val="00655306"/>
    <w:rsid w:val="00655374"/>
    <w:rsid w:val="0065564F"/>
    <w:rsid w:val="006556C8"/>
    <w:rsid w:val="00655703"/>
    <w:rsid w:val="00655AF9"/>
    <w:rsid w:val="00655CEC"/>
    <w:rsid w:val="00656014"/>
    <w:rsid w:val="00656261"/>
    <w:rsid w:val="00656306"/>
    <w:rsid w:val="00656412"/>
    <w:rsid w:val="00656535"/>
    <w:rsid w:val="00656608"/>
    <w:rsid w:val="00656940"/>
    <w:rsid w:val="00656988"/>
    <w:rsid w:val="00656B39"/>
    <w:rsid w:val="00656D1C"/>
    <w:rsid w:val="00657021"/>
    <w:rsid w:val="00657045"/>
    <w:rsid w:val="00657099"/>
    <w:rsid w:val="0065709F"/>
    <w:rsid w:val="00657168"/>
    <w:rsid w:val="006572C3"/>
    <w:rsid w:val="0065778D"/>
    <w:rsid w:val="006578D6"/>
    <w:rsid w:val="006579FA"/>
    <w:rsid w:val="00657A60"/>
    <w:rsid w:val="00657B71"/>
    <w:rsid w:val="006603E2"/>
    <w:rsid w:val="00660640"/>
    <w:rsid w:val="00660826"/>
    <w:rsid w:val="006608D7"/>
    <w:rsid w:val="00660B75"/>
    <w:rsid w:val="00661067"/>
    <w:rsid w:val="0066176E"/>
    <w:rsid w:val="0066183C"/>
    <w:rsid w:val="00661ACE"/>
    <w:rsid w:val="00661C4E"/>
    <w:rsid w:val="00661FEB"/>
    <w:rsid w:val="00662531"/>
    <w:rsid w:val="006626C7"/>
    <w:rsid w:val="006628B9"/>
    <w:rsid w:val="006629FE"/>
    <w:rsid w:val="00662DC3"/>
    <w:rsid w:val="00663868"/>
    <w:rsid w:val="0066426E"/>
    <w:rsid w:val="00664B4C"/>
    <w:rsid w:val="00664FA7"/>
    <w:rsid w:val="00665305"/>
    <w:rsid w:val="006655FE"/>
    <w:rsid w:val="00666010"/>
    <w:rsid w:val="0066630A"/>
    <w:rsid w:val="00666520"/>
    <w:rsid w:val="00666D4D"/>
    <w:rsid w:val="00666E50"/>
    <w:rsid w:val="006671B6"/>
    <w:rsid w:val="0066735D"/>
    <w:rsid w:val="006675E6"/>
    <w:rsid w:val="0066771C"/>
    <w:rsid w:val="00667B6D"/>
    <w:rsid w:val="00670175"/>
    <w:rsid w:val="0067056B"/>
    <w:rsid w:val="00670ABF"/>
    <w:rsid w:val="00670C9B"/>
    <w:rsid w:val="00670DF1"/>
    <w:rsid w:val="00670E02"/>
    <w:rsid w:val="0067124E"/>
    <w:rsid w:val="00671613"/>
    <w:rsid w:val="006716B6"/>
    <w:rsid w:val="00671779"/>
    <w:rsid w:val="00671DEC"/>
    <w:rsid w:val="00671E04"/>
    <w:rsid w:val="00671E79"/>
    <w:rsid w:val="00671FDE"/>
    <w:rsid w:val="00672071"/>
    <w:rsid w:val="006722DF"/>
    <w:rsid w:val="00672593"/>
    <w:rsid w:val="00672876"/>
    <w:rsid w:val="00672947"/>
    <w:rsid w:val="00672C57"/>
    <w:rsid w:val="006731AA"/>
    <w:rsid w:val="006737CA"/>
    <w:rsid w:val="00673AB9"/>
    <w:rsid w:val="00673C62"/>
    <w:rsid w:val="006746B2"/>
    <w:rsid w:val="00674802"/>
    <w:rsid w:val="00674CE1"/>
    <w:rsid w:val="00674E94"/>
    <w:rsid w:val="006751E7"/>
    <w:rsid w:val="00675612"/>
    <w:rsid w:val="00675D28"/>
    <w:rsid w:val="00675D9C"/>
    <w:rsid w:val="00676196"/>
    <w:rsid w:val="00676648"/>
    <w:rsid w:val="006768E7"/>
    <w:rsid w:val="00676AD0"/>
    <w:rsid w:val="00676CEF"/>
    <w:rsid w:val="00676EE0"/>
    <w:rsid w:val="006773FD"/>
    <w:rsid w:val="0067768D"/>
    <w:rsid w:val="00677890"/>
    <w:rsid w:val="00677C88"/>
    <w:rsid w:val="00677D4E"/>
    <w:rsid w:val="00677D51"/>
    <w:rsid w:val="00677D8F"/>
    <w:rsid w:val="00677D96"/>
    <w:rsid w:val="00677E65"/>
    <w:rsid w:val="00680064"/>
    <w:rsid w:val="00680384"/>
    <w:rsid w:val="00680410"/>
    <w:rsid w:val="006808BD"/>
    <w:rsid w:val="00680C21"/>
    <w:rsid w:val="00680DE8"/>
    <w:rsid w:val="0068125C"/>
    <w:rsid w:val="00681A5C"/>
    <w:rsid w:val="00681B44"/>
    <w:rsid w:val="00681B73"/>
    <w:rsid w:val="0068223C"/>
    <w:rsid w:val="00682706"/>
    <w:rsid w:val="006827A2"/>
    <w:rsid w:val="00682B64"/>
    <w:rsid w:val="00682EF7"/>
    <w:rsid w:val="00683313"/>
    <w:rsid w:val="00683353"/>
    <w:rsid w:val="00683AF7"/>
    <w:rsid w:val="00683B26"/>
    <w:rsid w:val="00684058"/>
    <w:rsid w:val="0068421E"/>
    <w:rsid w:val="00684371"/>
    <w:rsid w:val="006844F3"/>
    <w:rsid w:val="0068457A"/>
    <w:rsid w:val="00684646"/>
    <w:rsid w:val="00684925"/>
    <w:rsid w:val="006849B5"/>
    <w:rsid w:val="0068534E"/>
    <w:rsid w:val="006856EE"/>
    <w:rsid w:val="00685A53"/>
    <w:rsid w:val="00685AB2"/>
    <w:rsid w:val="00685B53"/>
    <w:rsid w:val="00685CE5"/>
    <w:rsid w:val="00685D56"/>
    <w:rsid w:val="00685E31"/>
    <w:rsid w:val="00686220"/>
    <w:rsid w:val="006864B2"/>
    <w:rsid w:val="006868FD"/>
    <w:rsid w:val="00686C06"/>
    <w:rsid w:val="00686E68"/>
    <w:rsid w:val="0068708E"/>
    <w:rsid w:val="00687464"/>
    <w:rsid w:val="006874E2"/>
    <w:rsid w:val="006876A4"/>
    <w:rsid w:val="006904EC"/>
    <w:rsid w:val="006907E9"/>
    <w:rsid w:val="00690AE6"/>
    <w:rsid w:val="00690E90"/>
    <w:rsid w:val="00690ED3"/>
    <w:rsid w:val="00691072"/>
    <w:rsid w:val="00691240"/>
    <w:rsid w:val="006912E1"/>
    <w:rsid w:val="00691598"/>
    <w:rsid w:val="006917AB"/>
    <w:rsid w:val="00691EBA"/>
    <w:rsid w:val="00692035"/>
    <w:rsid w:val="00692090"/>
    <w:rsid w:val="0069227A"/>
    <w:rsid w:val="0069231A"/>
    <w:rsid w:val="0069251B"/>
    <w:rsid w:val="00692EB1"/>
    <w:rsid w:val="00692F53"/>
    <w:rsid w:val="00693040"/>
    <w:rsid w:val="006930A6"/>
    <w:rsid w:val="0069357D"/>
    <w:rsid w:val="00693625"/>
    <w:rsid w:val="006937E9"/>
    <w:rsid w:val="0069386E"/>
    <w:rsid w:val="00693910"/>
    <w:rsid w:val="00693B56"/>
    <w:rsid w:val="00693EA4"/>
    <w:rsid w:val="00693F21"/>
    <w:rsid w:val="00694202"/>
    <w:rsid w:val="00694327"/>
    <w:rsid w:val="00694734"/>
    <w:rsid w:val="0069486A"/>
    <w:rsid w:val="006948D3"/>
    <w:rsid w:val="00694A2F"/>
    <w:rsid w:val="00694F66"/>
    <w:rsid w:val="0069546B"/>
    <w:rsid w:val="006957D1"/>
    <w:rsid w:val="00695A1E"/>
    <w:rsid w:val="00695BF3"/>
    <w:rsid w:val="00695DFE"/>
    <w:rsid w:val="00695FAC"/>
    <w:rsid w:val="00696135"/>
    <w:rsid w:val="0069613E"/>
    <w:rsid w:val="006964CA"/>
    <w:rsid w:val="00696B26"/>
    <w:rsid w:val="00697305"/>
    <w:rsid w:val="00697753"/>
    <w:rsid w:val="00697B8D"/>
    <w:rsid w:val="00697B98"/>
    <w:rsid w:val="00697DC1"/>
    <w:rsid w:val="00697F52"/>
    <w:rsid w:val="006A00AD"/>
    <w:rsid w:val="006A0135"/>
    <w:rsid w:val="006A06C0"/>
    <w:rsid w:val="006A0C79"/>
    <w:rsid w:val="006A125F"/>
    <w:rsid w:val="006A13AB"/>
    <w:rsid w:val="006A1433"/>
    <w:rsid w:val="006A192E"/>
    <w:rsid w:val="006A2182"/>
    <w:rsid w:val="006A2523"/>
    <w:rsid w:val="006A28AB"/>
    <w:rsid w:val="006A2C5B"/>
    <w:rsid w:val="006A2D03"/>
    <w:rsid w:val="006A2D62"/>
    <w:rsid w:val="006A344F"/>
    <w:rsid w:val="006A36B1"/>
    <w:rsid w:val="006A4121"/>
    <w:rsid w:val="006A42D0"/>
    <w:rsid w:val="006A4555"/>
    <w:rsid w:val="006A484A"/>
    <w:rsid w:val="006A4C87"/>
    <w:rsid w:val="006A4DA7"/>
    <w:rsid w:val="006A4F22"/>
    <w:rsid w:val="006A507A"/>
    <w:rsid w:val="006A51BB"/>
    <w:rsid w:val="006A54FB"/>
    <w:rsid w:val="006A55CE"/>
    <w:rsid w:val="006A5B5C"/>
    <w:rsid w:val="006A5B65"/>
    <w:rsid w:val="006A5E81"/>
    <w:rsid w:val="006A5FF1"/>
    <w:rsid w:val="006A62A2"/>
    <w:rsid w:val="006A641E"/>
    <w:rsid w:val="006A68DF"/>
    <w:rsid w:val="006A69BE"/>
    <w:rsid w:val="006A6A0F"/>
    <w:rsid w:val="006A6E09"/>
    <w:rsid w:val="006A6EB2"/>
    <w:rsid w:val="006A6F5E"/>
    <w:rsid w:val="006A6FB9"/>
    <w:rsid w:val="006A7168"/>
    <w:rsid w:val="006A7378"/>
    <w:rsid w:val="006A77AC"/>
    <w:rsid w:val="006A7835"/>
    <w:rsid w:val="006A7D02"/>
    <w:rsid w:val="006A7E02"/>
    <w:rsid w:val="006B02A7"/>
    <w:rsid w:val="006B02B7"/>
    <w:rsid w:val="006B04C2"/>
    <w:rsid w:val="006B053F"/>
    <w:rsid w:val="006B05C2"/>
    <w:rsid w:val="006B07F5"/>
    <w:rsid w:val="006B0964"/>
    <w:rsid w:val="006B0A19"/>
    <w:rsid w:val="006B0A75"/>
    <w:rsid w:val="006B0AC7"/>
    <w:rsid w:val="006B0F2D"/>
    <w:rsid w:val="006B0FCE"/>
    <w:rsid w:val="006B0FFE"/>
    <w:rsid w:val="006B1378"/>
    <w:rsid w:val="006B1C1F"/>
    <w:rsid w:val="006B1FF4"/>
    <w:rsid w:val="006B2075"/>
    <w:rsid w:val="006B2905"/>
    <w:rsid w:val="006B2978"/>
    <w:rsid w:val="006B3512"/>
    <w:rsid w:val="006B35D9"/>
    <w:rsid w:val="006B36A2"/>
    <w:rsid w:val="006B375F"/>
    <w:rsid w:val="006B39B3"/>
    <w:rsid w:val="006B3B18"/>
    <w:rsid w:val="006B3CD1"/>
    <w:rsid w:val="006B438D"/>
    <w:rsid w:val="006B45B5"/>
    <w:rsid w:val="006B4731"/>
    <w:rsid w:val="006B4797"/>
    <w:rsid w:val="006B48B8"/>
    <w:rsid w:val="006B4E4D"/>
    <w:rsid w:val="006B4F5C"/>
    <w:rsid w:val="006B4F5E"/>
    <w:rsid w:val="006B4FC3"/>
    <w:rsid w:val="006B524E"/>
    <w:rsid w:val="006B5932"/>
    <w:rsid w:val="006B5A45"/>
    <w:rsid w:val="006B5A72"/>
    <w:rsid w:val="006B5DCC"/>
    <w:rsid w:val="006B62E5"/>
    <w:rsid w:val="006B63CF"/>
    <w:rsid w:val="006B681B"/>
    <w:rsid w:val="006B69B7"/>
    <w:rsid w:val="006B6B4A"/>
    <w:rsid w:val="006B6C4E"/>
    <w:rsid w:val="006B6F77"/>
    <w:rsid w:val="006B6FF5"/>
    <w:rsid w:val="006B72C9"/>
    <w:rsid w:val="006B7823"/>
    <w:rsid w:val="006B7846"/>
    <w:rsid w:val="006B7D4B"/>
    <w:rsid w:val="006B7D60"/>
    <w:rsid w:val="006B7EAE"/>
    <w:rsid w:val="006C0098"/>
    <w:rsid w:val="006C00FF"/>
    <w:rsid w:val="006C040F"/>
    <w:rsid w:val="006C04B4"/>
    <w:rsid w:val="006C05D9"/>
    <w:rsid w:val="006C108B"/>
    <w:rsid w:val="006C1280"/>
    <w:rsid w:val="006C1501"/>
    <w:rsid w:val="006C1573"/>
    <w:rsid w:val="006C1580"/>
    <w:rsid w:val="006C1D4C"/>
    <w:rsid w:val="006C1E97"/>
    <w:rsid w:val="006C2F82"/>
    <w:rsid w:val="006C2F91"/>
    <w:rsid w:val="006C32EE"/>
    <w:rsid w:val="006C362A"/>
    <w:rsid w:val="006C368A"/>
    <w:rsid w:val="006C3AF1"/>
    <w:rsid w:val="006C42C5"/>
    <w:rsid w:val="006C454A"/>
    <w:rsid w:val="006C4FF8"/>
    <w:rsid w:val="006C5093"/>
    <w:rsid w:val="006C5603"/>
    <w:rsid w:val="006C583D"/>
    <w:rsid w:val="006C5AA5"/>
    <w:rsid w:val="006C5B56"/>
    <w:rsid w:val="006C5C67"/>
    <w:rsid w:val="006C5DDD"/>
    <w:rsid w:val="006C62E7"/>
    <w:rsid w:val="006C64EE"/>
    <w:rsid w:val="006C67F5"/>
    <w:rsid w:val="006C6970"/>
    <w:rsid w:val="006C6CBA"/>
    <w:rsid w:val="006C6E72"/>
    <w:rsid w:val="006C7312"/>
    <w:rsid w:val="006C7438"/>
    <w:rsid w:val="006C7534"/>
    <w:rsid w:val="006C77FB"/>
    <w:rsid w:val="006C79E1"/>
    <w:rsid w:val="006C7B98"/>
    <w:rsid w:val="006C7BB3"/>
    <w:rsid w:val="006D0342"/>
    <w:rsid w:val="006D036C"/>
    <w:rsid w:val="006D0379"/>
    <w:rsid w:val="006D073E"/>
    <w:rsid w:val="006D09A6"/>
    <w:rsid w:val="006D0CD6"/>
    <w:rsid w:val="006D1023"/>
    <w:rsid w:val="006D1571"/>
    <w:rsid w:val="006D1660"/>
    <w:rsid w:val="006D17F7"/>
    <w:rsid w:val="006D18E2"/>
    <w:rsid w:val="006D2009"/>
    <w:rsid w:val="006D21DF"/>
    <w:rsid w:val="006D2337"/>
    <w:rsid w:val="006D235C"/>
    <w:rsid w:val="006D24F4"/>
    <w:rsid w:val="006D25F8"/>
    <w:rsid w:val="006D29AB"/>
    <w:rsid w:val="006D317C"/>
    <w:rsid w:val="006D321D"/>
    <w:rsid w:val="006D38B2"/>
    <w:rsid w:val="006D46D6"/>
    <w:rsid w:val="006D4810"/>
    <w:rsid w:val="006D4832"/>
    <w:rsid w:val="006D51A7"/>
    <w:rsid w:val="006D5421"/>
    <w:rsid w:val="006D5C5C"/>
    <w:rsid w:val="006D5E89"/>
    <w:rsid w:val="006D603D"/>
    <w:rsid w:val="006D6106"/>
    <w:rsid w:val="006D6400"/>
    <w:rsid w:val="006D6437"/>
    <w:rsid w:val="006D676A"/>
    <w:rsid w:val="006D6AF2"/>
    <w:rsid w:val="006D6B0E"/>
    <w:rsid w:val="006D6DC7"/>
    <w:rsid w:val="006D71E6"/>
    <w:rsid w:val="006D7263"/>
    <w:rsid w:val="006D73B6"/>
    <w:rsid w:val="006D76E6"/>
    <w:rsid w:val="006D784B"/>
    <w:rsid w:val="006D7F25"/>
    <w:rsid w:val="006D7F91"/>
    <w:rsid w:val="006E0077"/>
    <w:rsid w:val="006E00F3"/>
    <w:rsid w:val="006E0321"/>
    <w:rsid w:val="006E04EE"/>
    <w:rsid w:val="006E06D7"/>
    <w:rsid w:val="006E0772"/>
    <w:rsid w:val="006E081D"/>
    <w:rsid w:val="006E0E97"/>
    <w:rsid w:val="006E186E"/>
    <w:rsid w:val="006E1995"/>
    <w:rsid w:val="006E1B0C"/>
    <w:rsid w:val="006E1E42"/>
    <w:rsid w:val="006E1E47"/>
    <w:rsid w:val="006E1F6F"/>
    <w:rsid w:val="006E2149"/>
    <w:rsid w:val="006E243F"/>
    <w:rsid w:val="006E2934"/>
    <w:rsid w:val="006E30BA"/>
    <w:rsid w:val="006E328D"/>
    <w:rsid w:val="006E360C"/>
    <w:rsid w:val="006E3928"/>
    <w:rsid w:val="006E3E32"/>
    <w:rsid w:val="006E3FB2"/>
    <w:rsid w:val="006E41AB"/>
    <w:rsid w:val="006E43BB"/>
    <w:rsid w:val="006E4425"/>
    <w:rsid w:val="006E4A0E"/>
    <w:rsid w:val="006E4BC1"/>
    <w:rsid w:val="006E4EA4"/>
    <w:rsid w:val="006E4F02"/>
    <w:rsid w:val="006E4F9B"/>
    <w:rsid w:val="006E52A4"/>
    <w:rsid w:val="006E5342"/>
    <w:rsid w:val="006E54AF"/>
    <w:rsid w:val="006E55D5"/>
    <w:rsid w:val="006E586B"/>
    <w:rsid w:val="006E5CBB"/>
    <w:rsid w:val="006E5D5A"/>
    <w:rsid w:val="006E6379"/>
    <w:rsid w:val="006E65C5"/>
    <w:rsid w:val="006E677F"/>
    <w:rsid w:val="006E691C"/>
    <w:rsid w:val="006E6D26"/>
    <w:rsid w:val="006E7115"/>
    <w:rsid w:val="006E73BF"/>
    <w:rsid w:val="006E7675"/>
    <w:rsid w:val="006E78B2"/>
    <w:rsid w:val="006E7964"/>
    <w:rsid w:val="006F02AE"/>
    <w:rsid w:val="006F0338"/>
    <w:rsid w:val="006F0834"/>
    <w:rsid w:val="006F098B"/>
    <w:rsid w:val="006F0B3D"/>
    <w:rsid w:val="006F12C4"/>
    <w:rsid w:val="006F1427"/>
    <w:rsid w:val="006F149D"/>
    <w:rsid w:val="006F1509"/>
    <w:rsid w:val="006F1900"/>
    <w:rsid w:val="006F1931"/>
    <w:rsid w:val="006F1A49"/>
    <w:rsid w:val="006F1A7F"/>
    <w:rsid w:val="006F1B47"/>
    <w:rsid w:val="006F1EE5"/>
    <w:rsid w:val="006F1FED"/>
    <w:rsid w:val="006F21E5"/>
    <w:rsid w:val="006F228F"/>
    <w:rsid w:val="006F23AF"/>
    <w:rsid w:val="006F265C"/>
    <w:rsid w:val="006F276C"/>
    <w:rsid w:val="006F27D0"/>
    <w:rsid w:val="006F28B6"/>
    <w:rsid w:val="006F28EA"/>
    <w:rsid w:val="006F29DF"/>
    <w:rsid w:val="006F2B93"/>
    <w:rsid w:val="006F2DDA"/>
    <w:rsid w:val="006F32F9"/>
    <w:rsid w:val="006F3407"/>
    <w:rsid w:val="006F3503"/>
    <w:rsid w:val="006F39FD"/>
    <w:rsid w:val="006F3B07"/>
    <w:rsid w:val="006F401B"/>
    <w:rsid w:val="006F43A5"/>
    <w:rsid w:val="006F4707"/>
    <w:rsid w:val="006F4937"/>
    <w:rsid w:val="006F4B5C"/>
    <w:rsid w:val="006F4E9A"/>
    <w:rsid w:val="006F506E"/>
    <w:rsid w:val="006F50B3"/>
    <w:rsid w:val="006F5397"/>
    <w:rsid w:val="006F5771"/>
    <w:rsid w:val="006F5893"/>
    <w:rsid w:val="006F5ECA"/>
    <w:rsid w:val="006F6151"/>
    <w:rsid w:val="006F61DE"/>
    <w:rsid w:val="006F639A"/>
    <w:rsid w:val="006F657C"/>
    <w:rsid w:val="006F67F7"/>
    <w:rsid w:val="006F6B08"/>
    <w:rsid w:val="006F6BFF"/>
    <w:rsid w:val="006F6F99"/>
    <w:rsid w:val="006F725D"/>
    <w:rsid w:val="006F7448"/>
    <w:rsid w:val="006F75EC"/>
    <w:rsid w:val="006F79C7"/>
    <w:rsid w:val="006F79E8"/>
    <w:rsid w:val="006F7A2F"/>
    <w:rsid w:val="006F7D71"/>
    <w:rsid w:val="006F7E83"/>
    <w:rsid w:val="0070016D"/>
    <w:rsid w:val="00700878"/>
    <w:rsid w:val="00700C64"/>
    <w:rsid w:val="00700E45"/>
    <w:rsid w:val="00700EE4"/>
    <w:rsid w:val="007020E4"/>
    <w:rsid w:val="0070210A"/>
    <w:rsid w:val="0070225A"/>
    <w:rsid w:val="00702288"/>
    <w:rsid w:val="0070270D"/>
    <w:rsid w:val="0070272C"/>
    <w:rsid w:val="00702C3D"/>
    <w:rsid w:val="00702CB1"/>
    <w:rsid w:val="00702D71"/>
    <w:rsid w:val="00702DD0"/>
    <w:rsid w:val="00702E00"/>
    <w:rsid w:val="007031AA"/>
    <w:rsid w:val="00703B37"/>
    <w:rsid w:val="007041CC"/>
    <w:rsid w:val="007047AA"/>
    <w:rsid w:val="00704C15"/>
    <w:rsid w:val="00704EAE"/>
    <w:rsid w:val="00704FDC"/>
    <w:rsid w:val="00704FF4"/>
    <w:rsid w:val="007050C2"/>
    <w:rsid w:val="0070534D"/>
    <w:rsid w:val="00705958"/>
    <w:rsid w:val="007059F5"/>
    <w:rsid w:val="00705FBC"/>
    <w:rsid w:val="007062CB"/>
    <w:rsid w:val="007064D7"/>
    <w:rsid w:val="00706814"/>
    <w:rsid w:val="00706947"/>
    <w:rsid w:val="00706AAE"/>
    <w:rsid w:val="00706B0B"/>
    <w:rsid w:val="00707238"/>
    <w:rsid w:val="00707795"/>
    <w:rsid w:val="007077D5"/>
    <w:rsid w:val="0070789C"/>
    <w:rsid w:val="007078B5"/>
    <w:rsid w:val="00707D1E"/>
    <w:rsid w:val="00707D51"/>
    <w:rsid w:val="00710161"/>
    <w:rsid w:val="007105B4"/>
    <w:rsid w:val="00710765"/>
    <w:rsid w:val="00710B19"/>
    <w:rsid w:val="00710E78"/>
    <w:rsid w:val="00710ED7"/>
    <w:rsid w:val="00711349"/>
    <w:rsid w:val="00711452"/>
    <w:rsid w:val="0071162D"/>
    <w:rsid w:val="007117FF"/>
    <w:rsid w:val="00711962"/>
    <w:rsid w:val="0071197F"/>
    <w:rsid w:val="00711A9A"/>
    <w:rsid w:val="00711B3C"/>
    <w:rsid w:val="00711CDB"/>
    <w:rsid w:val="00711E84"/>
    <w:rsid w:val="0071207A"/>
    <w:rsid w:val="00712319"/>
    <w:rsid w:val="007125C2"/>
    <w:rsid w:val="007125CF"/>
    <w:rsid w:val="0071270A"/>
    <w:rsid w:val="00712A0C"/>
    <w:rsid w:val="00712A59"/>
    <w:rsid w:val="00712C20"/>
    <w:rsid w:val="00712C6F"/>
    <w:rsid w:val="00712C8E"/>
    <w:rsid w:val="00712CEA"/>
    <w:rsid w:val="007130C3"/>
    <w:rsid w:val="00713198"/>
    <w:rsid w:val="00713395"/>
    <w:rsid w:val="00713489"/>
    <w:rsid w:val="00713672"/>
    <w:rsid w:val="0071370D"/>
    <w:rsid w:val="00713813"/>
    <w:rsid w:val="00713BF9"/>
    <w:rsid w:val="00713CDA"/>
    <w:rsid w:val="0071410E"/>
    <w:rsid w:val="00714129"/>
    <w:rsid w:val="00714152"/>
    <w:rsid w:val="0071427D"/>
    <w:rsid w:val="00714804"/>
    <w:rsid w:val="00714E75"/>
    <w:rsid w:val="007150AB"/>
    <w:rsid w:val="00715356"/>
    <w:rsid w:val="007153E6"/>
    <w:rsid w:val="00715661"/>
    <w:rsid w:val="00715E04"/>
    <w:rsid w:val="007166E5"/>
    <w:rsid w:val="00716999"/>
    <w:rsid w:val="00716F27"/>
    <w:rsid w:val="007170D8"/>
    <w:rsid w:val="007174C7"/>
    <w:rsid w:val="00717598"/>
    <w:rsid w:val="007175DD"/>
    <w:rsid w:val="0071782F"/>
    <w:rsid w:val="0071793E"/>
    <w:rsid w:val="00717ACF"/>
    <w:rsid w:val="00717D19"/>
    <w:rsid w:val="00717F6C"/>
    <w:rsid w:val="0072005C"/>
    <w:rsid w:val="00720B04"/>
    <w:rsid w:val="00720BD6"/>
    <w:rsid w:val="00720F68"/>
    <w:rsid w:val="00721052"/>
    <w:rsid w:val="0072145F"/>
    <w:rsid w:val="007218F3"/>
    <w:rsid w:val="00721CC0"/>
    <w:rsid w:val="00722005"/>
    <w:rsid w:val="00722052"/>
    <w:rsid w:val="007221BB"/>
    <w:rsid w:val="007225F0"/>
    <w:rsid w:val="007228CF"/>
    <w:rsid w:val="00722AE9"/>
    <w:rsid w:val="00722B91"/>
    <w:rsid w:val="00722EB0"/>
    <w:rsid w:val="00722ED8"/>
    <w:rsid w:val="00722F98"/>
    <w:rsid w:val="0072319C"/>
    <w:rsid w:val="007233FD"/>
    <w:rsid w:val="007237C2"/>
    <w:rsid w:val="007237E8"/>
    <w:rsid w:val="00723F02"/>
    <w:rsid w:val="0072424E"/>
    <w:rsid w:val="007247F1"/>
    <w:rsid w:val="007249A5"/>
    <w:rsid w:val="00724A6B"/>
    <w:rsid w:val="00724A73"/>
    <w:rsid w:val="00724D7D"/>
    <w:rsid w:val="00725195"/>
    <w:rsid w:val="007255B2"/>
    <w:rsid w:val="00725759"/>
    <w:rsid w:val="00725827"/>
    <w:rsid w:val="00725924"/>
    <w:rsid w:val="00725B78"/>
    <w:rsid w:val="00725D79"/>
    <w:rsid w:val="007260E0"/>
    <w:rsid w:val="00726338"/>
    <w:rsid w:val="00726A3E"/>
    <w:rsid w:val="00726AB3"/>
    <w:rsid w:val="00726B2F"/>
    <w:rsid w:val="00726C55"/>
    <w:rsid w:val="00726D18"/>
    <w:rsid w:val="00726FA1"/>
    <w:rsid w:val="00727050"/>
    <w:rsid w:val="00727262"/>
    <w:rsid w:val="00727AF9"/>
    <w:rsid w:val="00727B9C"/>
    <w:rsid w:val="00727D9F"/>
    <w:rsid w:val="00727ED3"/>
    <w:rsid w:val="00727FC0"/>
    <w:rsid w:val="007302A5"/>
    <w:rsid w:val="007303AB"/>
    <w:rsid w:val="007305CD"/>
    <w:rsid w:val="0073095E"/>
    <w:rsid w:val="00730DDD"/>
    <w:rsid w:val="00730F25"/>
    <w:rsid w:val="00730F58"/>
    <w:rsid w:val="00731075"/>
    <w:rsid w:val="0073122F"/>
    <w:rsid w:val="00731417"/>
    <w:rsid w:val="00731569"/>
    <w:rsid w:val="00731A3E"/>
    <w:rsid w:val="007325F5"/>
    <w:rsid w:val="0073262D"/>
    <w:rsid w:val="00732942"/>
    <w:rsid w:val="00732FB4"/>
    <w:rsid w:val="00733187"/>
    <w:rsid w:val="007335FB"/>
    <w:rsid w:val="0073383A"/>
    <w:rsid w:val="007339A0"/>
    <w:rsid w:val="007339D6"/>
    <w:rsid w:val="00733D37"/>
    <w:rsid w:val="00733DC3"/>
    <w:rsid w:val="00733E41"/>
    <w:rsid w:val="00734095"/>
    <w:rsid w:val="0073417D"/>
    <w:rsid w:val="00734320"/>
    <w:rsid w:val="00734CD5"/>
    <w:rsid w:val="00734E5E"/>
    <w:rsid w:val="007352C3"/>
    <w:rsid w:val="00735799"/>
    <w:rsid w:val="00735B1B"/>
    <w:rsid w:val="00736103"/>
    <w:rsid w:val="007365E5"/>
    <w:rsid w:val="0073699A"/>
    <w:rsid w:val="00736E4D"/>
    <w:rsid w:val="007370D7"/>
    <w:rsid w:val="007373A5"/>
    <w:rsid w:val="00737469"/>
    <w:rsid w:val="007377F8"/>
    <w:rsid w:val="00737C18"/>
    <w:rsid w:val="00740BA7"/>
    <w:rsid w:val="00741235"/>
    <w:rsid w:val="00741550"/>
    <w:rsid w:val="007419EC"/>
    <w:rsid w:val="00741A32"/>
    <w:rsid w:val="00741A98"/>
    <w:rsid w:val="00741F67"/>
    <w:rsid w:val="007421DC"/>
    <w:rsid w:val="00742A14"/>
    <w:rsid w:val="00742B29"/>
    <w:rsid w:val="00742CB8"/>
    <w:rsid w:val="007431AB"/>
    <w:rsid w:val="00743A54"/>
    <w:rsid w:val="00743F12"/>
    <w:rsid w:val="007440D6"/>
    <w:rsid w:val="007443CB"/>
    <w:rsid w:val="007445DC"/>
    <w:rsid w:val="00744919"/>
    <w:rsid w:val="00744BEA"/>
    <w:rsid w:val="00744D33"/>
    <w:rsid w:val="00744F1D"/>
    <w:rsid w:val="007450D0"/>
    <w:rsid w:val="00745253"/>
    <w:rsid w:val="00745E42"/>
    <w:rsid w:val="00745F0A"/>
    <w:rsid w:val="00745F18"/>
    <w:rsid w:val="0074604C"/>
    <w:rsid w:val="007461BE"/>
    <w:rsid w:val="007462D8"/>
    <w:rsid w:val="007464F8"/>
    <w:rsid w:val="00746675"/>
    <w:rsid w:val="0074679B"/>
    <w:rsid w:val="00746C26"/>
    <w:rsid w:val="00746CB3"/>
    <w:rsid w:val="00746D26"/>
    <w:rsid w:val="00746E12"/>
    <w:rsid w:val="0074748D"/>
    <w:rsid w:val="00747595"/>
    <w:rsid w:val="00747903"/>
    <w:rsid w:val="00747AAF"/>
    <w:rsid w:val="00747C42"/>
    <w:rsid w:val="00747EF4"/>
    <w:rsid w:val="00750086"/>
    <w:rsid w:val="00750137"/>
    <w:rsid w:val="00750355"/>
    <w:rsid w:val="00750361"/>
    <w:rsid w:val="007503DE"/>
    <w:rsid w:val="00750541"/>
    <w:rsid w:val="00750594"/>
    <w:rsid w:val="0075063B"/>
    <w:rsid w:val="0075066E"/>
    <w:rsid w:val="00750B78"/>
    <w:rsid w:val="00750F27"/>
    <w:rsid w:val="007512D6"/>
    <w:rsid w:val="00751462"/>
    <w:rsid w:val="007514E0"/>
    <w:rsid w:val="00751B7C"/>
    <w:rsid w:val="00751C8B"/>
    <w:rsid w:val="00751D16"/>
    <w:rsid w:val="00751D1E"/>
    <w:rsid w:val="00751FA8"/>
    <w:rsid w:val="00752174"/>
    <w:rsid w:val="00752283"/>
    <w:rsid w:val="007525BB"/>
    <w:rsid w:val="00752714"/>
    <w:rsid w:val="00752BF7"/>
    <w:rsid w:val="00752CB4"/>
    <w:rsid w:val="00753E3F"/>
    <w:rsid w:val="00753F20"/>
    <w:rsid w:val="00754090"/>
    <w:rsid w:val="007541C7"/>
    <w:rsid w:val="007547F9"/>
    <w:rsid w:val="00754E61"/>
    <w:rsid w:val="00754E6D"/>
    <w:rsid w:val="00755141"/>
    <w:rsid w:val="00755777"/>
    <w:rsid w:val="00755982"/>
    <w:rsid w:val="007559B0"/>
    <w:rsid w:val="00755B1D"/>
    <w:rsid w:val="00755B96"/>
    <w:rsid w:val="00756047"/>
    <w:rsid w:val="00756413"/>
    <w:rsid w:val="0075644A"/>
    <w:rsid w:val="007564F7"/>
    <w:rsid w:val="00756557"/>
    <w:rsid w:val="00756892"/>
    <w:rsid w:val="00756D07"/>
    <w:rsid w:val="00756FF4"/>
    <w:rsid w:val="007571E3"/>
    <w:rsid w:val="00757357"/>
    <w:rsid w:val="0075768D"/>
    <w:rsid w:val="0075773D"/>
    <w:rsid w:val="00757754"/>
    <w:rsid w:val="00757762"/>
    <w:rsid w:val="00757997"/>
    <w:rsid w:val="00757A20"/>
    <w:rsid w:val="00757AE1"/>
    <w:rsid w:val="00757B86"/>
    <w:rsid w:val="00757C14"/>
    <w:rsid w:val="00757DD5"/>
    <w:rsid w:val="00757FEF"/>
    <w:rsid w:val="00760009"/>
    <w:rsid w:val="007603CA"/>
    <w:rsid w:val="0076074E"/>
    <w:rsid w:val="00760B23"/>
    <w:rsid w:val="00760ED2"/>
    <w:rsid w:val="00761582"/>
    <w:rsid w:val="00761805"/>
    <w:rsid w:val="007627EC"/>
    <w:rsid w:val="0076296C"/>
    <w:rsid w:val="00762AA0"/>
    <w:rsid w:val="00762AC8"/>
    <w:rsid w:val="00762B0C"/>
    <w:rsid w:val="0076301D"/>
    <w:rsid w:val="007631EC"/>
    <w:rsid w:val="0076342A"/>
    <w:rsid w:val="00764214"/>
    <w:rsid w:val="007643BB"/>
    <w:rsid w:val="007644B6"/>
    <w:rsid w:val="007646FE"/>
    <w:rsid w:val="00764F26"/>
    <w:rsid w:val="007659DC"/>
    <w:rsid w:val="00765BB0"/>
    <w:rsid w:val="00765E65"/>
    <w:rsid w:val="0076637D"/>
    <w:rsid w:val="00766417"/>
    <w:rsid w:val="00766AB4"/>
    <w:rsid w:val="007670BC"/>
    <w:rsid w:val="007671BD"/>
    <w:rsid w:val="00767396"/>
    <w:rsid w:val="00767AA0"/>
    <w:rsid w:val="00767CC8"/>
    <w:rsid w:val="00767E2F"/>
    <w:rsid w:val="00767E8A"/>
    <w:rsid w:val="00770043"/>
    <w:rsid w:val="00770633"/>
    <w:rsid w:val="0077090B"/>
    <w:rsid w:val="00770955"/>
    <w:rsid w:val="00770A5D"/>
    <w:rsid w:val="00770B91"/>
    <w:rsid w:val="007715CB"/>
    <w:rsid w:val="00771D55"/>
    <w:rsid w:val="00772228"/>
    <w:rsid w:val="00772266"/>
    <w:rsid w:val="007724DB"/>
    <w:rsid w:val="00772655"/>
    <w:rsid w:val="0077283D"/>
    <w:rsid w:val="00772E09"/>
    <w:rsid w:val="00773094"/>
    <w:rsid w:val="00773113"/>
    <w:rsid w:val="00773475"/>
    <w:rsid w:val="0077354E"/>
    <w:rsid w:val="0077376C"/>
    <w:rsid w:val="00773B9A"/>
    <w:rsid w:val="00773BAB"/>
    <w:rsid w:val="00773C60"/>
    <w:rsid w:val="007740FF"/>
    <w:rsid w:val="007741DF"/>
    <w:rsid w:val="007748A6"/>
    <w:rsid w:val="007749A3"/>
    <w:rsid w:val="007749D9"/>
    <w:rsid w:val="00774CEC"/>
    <w:rsid w:val="00774D0D"/>
    <w:rsid w:val="00774EC4"/>
    <w:rsid w:val="00774F3C"/>
    <w:rsid w:val="00774F7B"/>
    <w:rsid w:val="00775284"/>
    <w:rsid w:val="00775392"/>
    <w:rsid w:val="007755F4"/>
    <w:rsid w:val="007756D6"/>
    <w:rsid w:val="00775731"/>
    <w:rsid w:val="00775738"/>
    <w:rsid w:val="0077599C"/>
    <w:rsid w:val="00775E0D"/>
    <w:rsid w:val="00775EC8"/>
    <w:rsid w:val="00776378"/>
    <w:rsid w:val="00776585"/>
    <w:rsid w:val="0077674B"/>
    <w:rsid w:val="00776762"/>
    <w:rsid w:val="007769E9"/>
    <w:rsid w:val="007769FD"/>
    <w:rsid w:val="00776DB0"/>
    <w:rsid w:val="00777088"/>
    <w:rsid w:val="0077729D"/>
    <w:rsid w:val="007772A0"/>
    <w:rsid w:val="007779AA"/>
    <w:rsid w:val="00777A68"/>
    <w:rsid w:val="00777D0E"/>
    <w:rsid w:val="00777FAD"/>
    <w:rsid w:val="007803B4"/>
    <w:rsid w:val="0078040A"/>
    <w:rsid w:val="007806F2"/>
    <w:rsid w:val="00780B3B"/>
    <w:rsid w:val="00780DA5"/>
    <w:rsid w:val="00780E0D"/>
    <w:rsid w:val="0078119D"/>
    <w:rsid w:val="00781409"/>
    <w:rsid w:val="0078175F"/>
    <w:rsid w:val="007818CB"/>
    <w:rsid w:val="00781949"/>
    <w:rsid w:val="00781980"/>
    <w:rsid w:val="00781C34"/>
    <w:rsid w:val="007821A7"/>
    <w:rsid w:val="00782291"/>
    <w:rsid w:val="00782475"/>
    <w:rsid w:val="00782A40"/>
    <w:rsid w:val="00782FB7"/>
    <w:rsid w:val="0078303D"/>
    <w:rsid w:val="007832F0"/>
    <w:rsid w:val="007833DA"/>
    <w:rsid w:val="00783644"/>
    <w:rsid w:val="0078390F"/>
    <w:rsid w:val="00783A2E"/>
    <w:rsid w:val="00783CBA"/>
    <w:rsid w:val="00783D29"/>
    <w:rsid w:val="00783EED"/>
    <w:rsid w:val="00783FD7"/>
    <w:rsid w:val="0078405A"/>
    <w:rsid w:val="00784074"/>
    <w:rsid w:val="007840DB"/>
    <w:rsid w:val="007841F9"/>
    <w:rsid w:val="00784219"/>
    <w:rsid w:val="00784F11"/>
    <w:rsid w:val="00785017"/>
    <w:rsid w:val="00785246"/>
    <w:rsid w:val="00785510"/>
    <w:rsid w:val="0078551E"/>
    <w:rsid w:val="00785887"/>
    <w:rsid w:val="00785D1C"/>
    <w:rsid w:val="00785E3E"/>
    <w:rsid w:val="00785E80"/>
    <w:rsid w:val="00785F3A"/>
    <w:rsid w:val="007862E3"/>
    <w:rsid w:val="00786330"/>
    <w:rsid w:val="007864B0"/>
    <w:rsid w:val="007865F2"/>
    <w:rsid w:val="00786C4C"/>
    <w:rsid w:val="00786CB0"/>
    <w:rsid w:val="00786F38"/>
    <w:rsid w:val="0078702F"/>
    <w:rsid w:val="00790152"/>
    <w:rsid w:val="00790186"/>
    <w:rsid w:val="0079021B"/>
    <w:rsid w:val="00790266"/>
    <w:rsid w:val="00790270"/>
    <w:rsid w:val="0079028C"/>
    <w:rsid w:val="00790313"/>
    <w:rsid w:val="007905B5"/>
    <w:rsid w:val="007907F3"/>
    <w:rsid w:val="00790A27"/>
    <w:rsid w:val="00790B54"/>
    <w:rsid w:val="00791234"/>
    <w:rsid w:val="00791251"/>
    <w:rsid w:val="00791285"/>
    <w:rsid w:val="0079141D"/>
    <w:rsid w:val="00791AFE"/>
    <w:rsid w:val="007920F5"/>
    <w:rsid w:val="007921BF"/>
    <w:rsid w:val="0079258D"/>
    <w:rsid w:val="007925EE"/>
    <w:rsid w:val="007926F7"/>
    <w:rsid w:val="00792774"/>
    <w:rsid w:val="007927FC"/>
    <w:rsid w:val="007928A0"/>
    <w:rsid w:val="00792B74"/>
    <w:rsid w:val="0079306D"/>
    <w:rsid w:val="00793189"/>
    <w:rsid w:val="00793306"/>
    <w:rsid w:val="00793319"/>
    <w:rsid w:val="00793772"/>
    <w:rsid w:val="00793FE7"/>
    <w:rsid w:val="007945B2"/>
    <w:rsid w:val="00794628"/>
    <w:rsid w:val="0079475D"/>
    <w:rsid w:val="00794AB8"/>
    <w:rsid w:val="00794B9D"/>
    <w:rsid w:val="00795196"/>
    <w:rsid w:val="0079535F"/>
    <w:rsid w:val="00795B12"/>
    <w:rsid w:val="00795C3E"/>
    <w:rsid w:val="0079643F"/>
    <w:rsid w:val="007968DB"/>
    <w:rsid w:val="00796976"/>
    <w:rsid w:val="00796B37"/>
    <w:rsid w:val="00796B6C"/>
    <w:rsid w:val="00796FBA"/>
    <w:rsid w:val="0079703B"/>
    <w:rsid w:val="007970C5"/>
    <w:rsid w:val="00797400"/>
    <w:rsid w:val="00797791"/>
    <w:rsid w:val="00797EEB"/>
    <w:rsid w:val="007A02AF"/>
    <w:rsid w:val="007A05EB"/>
    <w:rsid w:val="007A0F09"/>
    <w:rsid w:val="007A1108"/>
    <w:rsid w:val="007A1143"/>
    <w:rsid w:val="007A1839"/>
    <w:rsid w:val="007A2010"/>
    <w:rsid w:val="007A2144"/>
    <w:rsid w:val="007A23F6"/>
    <w:rsid w:val="007A2856"/>
    <w:rsid w:val="007A2C19"/>
    <w:rsid w:val="007A2C85"/>
    <w:rsid w:val="007A2C9F"/>
    <w:rsid w:val="007A32B5"/>
    <w:rsid w:val="007A38D0"/>
    <w:rsid w:val="007A3A8E"/>
    <w:rsid w:val="007A3E1E"/>
    <w:rsid w:val="007A404C"/>
    <w:rsid w:val="007A42A1"/>
    <w:rsid w:val="007A4920"/>
    <w:rsid w:val="007A49F4"/>
    <w:rsid w:val="007A4A3B"/>
    <w:rsid w:val="007A5219"/>
    <w:rsid w:val="007A5231"/>
    <w:rsid w:val="007A53FC"/>
    <w:rsid w:val="007A57A4"/>
    <w:rsid w:val="007A5ABA"/>
    <w:rsid w:val="007A6011"/>
    <w:rsid w:val="007A60BA"/>
    <w:rsid w:val="007A6224"/>
    <w:rsid w:val="007A65CD"/>
    <w:rsid w:val="007A67ED"/>
    <w:rsid w:val="007A687B"/>
    <w:rsid w:val="007A6F4A"/>
    <w:rsid w:val="007A6FE4"/>
    <w:rsid w:val="007A70BD"/>
    <w:rsid w:val="007A7130"/>
    <w:rsid w:val="007A7197"/>
    <w:rsid w:val="007A721F"/>
    <w:rsid w:val="007A7353"/>
    <w:rsid w:val="007A7591"/>
    <w:rsid w:val="007A784A"/>
    <w:rsid w:val="007A784C"/>
    <w:rsid w:val="007A7A4D"/>
    <w:rsid w:val="007A7B90"/>
    <w:rsid w:val="007A7CDE"/>
    <w:rsid w:val="007A7F98"/>
    <w:rsid w:val="007B0350"/>
    <w:rsid w:val="007B05E1"/>
    <w:rsid w:val="007B0CF7"/>
    <w:rsid w:val="007B103B"/>
    <w:rsid w:val="007B1316"/>
    <w:rsid w:val="007B156F"/>
    <w:rsid w:val="007B1748"/>
    <w:rsid w:val="007B1800"/>
    <w:rsid w:val="007B1960"/>
    <w:rsid w:val="007B19A2"/>
    <w:rsid w:val="007B23D3"/>
    <w:rsid w:val="007B2619"/>
    <w:rsid w:val="007B29A5"/>
    <w:rsid w:val="007B29D4"/>
    <w:rsid w:val="007B29EA"/>
    <w:rsid w:val="007B2B31"/>
    <w:rsid w:val="007B2F1A"/>
    <w:rsid w:val="007B30C2"/>
    <w:rsid w:val="007B32A9"/>
    <w:rsid w:val="007B334A"/>
    <w:rsid w:val="007B341D"/>
    <w:rsid w:val="007B37E6"/>
    <w:rsid w:val="007B3C89"/>
    <w:rsid w:val="007B3CA3"/>
    <w:rsid w:val="007B3F36"/>
    <w:rsid w:val="007B4166"/>
    <w:rsid w:val="007B41F0"/>
    <w:rsid w:val="007B42B3"/>
    <w:rsid w:val="007B47B3"/>
    <w:rsid w:val="007B5B75"/>
    <w:rsid w:val="007B5D11"/>
    <w:rsid w:val="007B5D6E"/>
    <w:rsid w:val="007B5D83"/>
    <w:rsid w:val="007B5F68"/>
    <w:rsid w:val="007B60F0"/>
    <w:rsid w:val="007B625F"/>
    <w:rsid w:val="007B6469"/>
    <w:rsid w:val="007B64FF"/>
    <w:rsid w:val="007B686B"/>
    <w:rsid w:val="007B68D6"/>
    <w:rsid w:val="007B6DC8"/>
    <w:rsid w:val="007B72C0"/>
    <w:rsid w:val="007B78C6"/>
    <w:rsid w:val="007B793A"/>
    <w:rsid w:val="007B795C"/>
    <w:rsid w:val="007B7D5C"/>
    <w:rsid w:val="007B7D69"/>
    <w:rsid w:val="007C0060"/>
    <w:rsid w:val="007C041B"/>
    <w:rsid w:val="007C05F9"/>
    <w:rsid w:val="007C06EB"/>
    <w:rsid w:val="007C0744"/>
    <w:rsid w:val="007C0BAA"/>
    <w:rsid w:val="007C0E68"/>
    <w:rsid w:val="007C12F8"/>
    <w:rsid w:val="007C15F6"/>
    <w:rsid w:val="007C1AC4"/>
    <w:rsid w:val="007C1E49"/>
    <w:rsid w:val="007C2097"/>
    <w:rsid w:val="007C2353"/>
    <w:rsid w:val="007C2543"/>
    <w:rsid w:val="007C2573"/>
    <w:rsid w:val="007C2833"/>
    <w:rsid w:val="007C3C80"/>
    <w:rsid w:val="007C3E9C"/>
    <w:rsid w:val="007C3F8F"/>
    <w:rsid w:val="007C4302"/>
    <w:rsid w:val="007C4399"/>
    <w:rsid w:val="007C4946"/>
    <w:rsid w:val="007C4B35"/>
    <w:rsid w:val="007C4B71"/>
    <w:rsid w:val="007C5CE4"/>
    <w:rsid w:val="007C640D"/>
    <w:rsid w:val="007C642E"/>
    <w:rsid w:val="007C649A"/>
    <w:rsid w:val="007C65C4"/>
    <w:rsid w:val="007C6B21"/>
    <w:rsid w:val="007C6CE9"/>
    <w:rsid w:val="007C6EE9"/>
    <w:rsid w:val="007C72EE"/>
    <w:rsid w:val="007C7769"/>
    <w:rsid w:val="007C7F20"/>
    <w:rsid w:val="007C7F63"/>
    <w:rsid w:val="007C7FCD"/>
    <w:rsid w:val="007D0075"/>
    <w:rsid w:val="007D0363"/>
    <w:rsid w:val="007D037E"/>
    <w:rsid w:val="007D05C2"/>
    <w:rsid w:val="007D118D"/>
    <w:rsid w:val="007D15F0"/>
    <w:rsid w:val="007D160B"/>
    <w:rsid w:val="007D18AC"/>
    <w:rsid w:val="007D190E"/>
    <w:rsid w:val="007D1FCC"/>
    <w:rsid w:val="007D2230"/>
    <w:rsid w:val="007D23B0"/>
    <w:rsid w:val="007D24FF"/>
    <w:rsid w:val="007D26A3"/>
    <w:rsid w:val="007D2715"/>
    <w:rsid w:val="007D2A7D"/>
    <w:rsid w:val="007D2B64"/>
    <w:rsid w:val="007D2E79"/>
    <w:rsid w:val="007D318C"/>
    <w:rsid w:val="007D3402"/>
    <w:rsid w:val="007D35A9"/>
    <w:rsid w:val="007D3666"/>
    <w:rsid w:val="007D36C0"/>
    <w:rsid w:val="007D3A13"/>
    <w:rsid w:val="007D3BFA"/>
    <w:rsid w:val="007D3F80"/>
    <w:rsid w:val="007D42A6"/>
    <w:rsid w:val="007D44B4"/>
    <w:rsid w:val="007D4530"/>
    <w:rsid w:val="007D4711"/>
    <w:rsid w:val="007D4DF5"/>
    <w:rsid w:val="007D53B0"/>
    <w:rsid w:val="007D5573"/>
    <w:rsid w:val="007D575B"/>
    <w:rsid w:val="007D5AFB"/>
    <w:rsid w:val="007D5B0F"/>
    <w:rsid w:val="007D5B9F"/>
    <w:rsid w:val="007D5F93"/>
    <w:rsid w:val="007D609B"/>
    <w:rsid w:val="007D62D2"/>
    <w:rsid w:val="007D63F4"/>
    <w:rsid w:val="007D641C"/>
    <w:rsid w:val="007D6729"/>
    <w:rsid w:val="007D6C50"/>
    <w:rsid w:val="007D6FD5"/>
    <w:rsid w:val="007D74FE"/>
    <w:rsid w:val="007D75AD"/>
    <w:rsid w:val="007D77C1"/>
    <w:rsid w:val="007D7874"/>
    <w:rsid w:val="007D790E"/>
    <w:rsid w:val="007D7B5A"/>
    <w:rsid w:val="007D7F4B"/>
    <w:rsid w:val="007E069A"/>
    <w:rsid w:val="007E0733"/>
    <w:rsid w:val="007E0B78"/>
    <w:rsid w:val="007E1176"/>
    <w:rsid w:val="007E126E"/>
    <w:rsid w:val="007E159D"/>
    <w:rsid w:val="007E1B95"/>
    <w:rsid w:val="007E2415"/>
    <w:rsid w:val="007E2469"/>
    <w:rsid w:val="007E2474"/>
    <w:rsid w:val="007E24CB"/>
    <w:rsid w:val="007E2726"/>
    <w:rsid w:val="007E2AAE"/>
    <w:rsid w:val="007E3151"/>
    <w:rsid w:val="007E3A76"/>
    <w:rsid w:val="007E3C15"/>
    <w:rsid w:val="007E4AC4"/>
    <w:rsid w:val="007E4B39"/>
    <w:rsid w:val="007E4BB3"/>
    <w:rsid w:val="007E4CA7"/>
    <w:rsid w:val="007E4FE9"/>
    <w:rsid w:val="007E64D4"/>
    <w:rsid w:val="007E64FB"/>
    <w:rsid w:val="007E6934"/>
    <w:rsid w:val="007E6AB2"/>
    <w:rsid w:val="007E6E96"/>
    <w:rsid w:val="007E75ED"/>
    <w:rsid w:val="007E7607"/>
    <w:rsid w:val="007E7F4B"/>
    <w:rsid w:val="007E7F7E"/>
    <w:rsid w:val="007F0060"/>
    <w:rsid w:val="007F0260"/>
    <w:rsid w:val="007F03D5"/>
    <w:rsid w:val="007F0424"/>
    <w:rsid w:val="007F07C6"/>
    <w:rsid w:val="007F0EF0"/>
    <w:rsid w:val="007F1018"/>
    <w:rsid w:val="007F1719"/>
    <w:rsid w:val="007F1738"/>
    <w:rsid w:val="007F1909"/>
    <w:rsid w:val="007F1A49"/>
    <w:rsid w:val="007F1B15"/>
    <w:rsid w:val="007F1E6C"/>
    <w:rsid w:val="007F22CE"/>
    <w:rsid w:val="007F2336"/>
    <w:rsid w:val="007F2A2C"/>
    <w:rsid w:val="007F2DDE"/>
    <w:rsid w:val="007F315A"/>
    <w:rsid w:val="007F3160"/>
    <w:rsid w:val="007F3AC4"/>
    <w:rsid w:val="007F3C01"/>
    <w:rsid w:val="007F3CC9"/>
    <w:rsid w:val="007F3EB8"/>
    <w:rsid w:val="007F3ED2"/>
    <w:rsid w:val="007F4002"/>
    <w:rsid w:val="007F4242"/>
    <w:rsid w:val="007F43E1"/>
    <w:rsid w:val="007F44F1"/>
    <w:rsid w:val="007F4994"/>
    <w:rsid w:val="007F4D50"/>
    <w:rsid w:val="007F501A"/>
    <w:rsid w:val="007F5510"/>
    <w:rsid w:val="007F556B"/>
    <w:rsid w:val="007F5708"/>
    <w:rsid w:val="007F5CC9"/>
    <w:rsid w:val="007F6275"/>
    <w:rsid w:val="007F6769"/>
    <w:rsid w:val="007F6E7C"/>
    <w:rsid w:val="007F7225"/>
    <w:rsid w:val="007F749F"/>
    <w:rsid w:val="007F7626"/>
    <w:rsid w:val="007F7627"/>
    <w:rsid w:val="00800990"/>
    <w:rsid w:val="00800AF5"/>
    <w:rsid w:val="00800C60"/>
    <w:rsid w:val="00800DAF"/>
    <w:rsid w:val="00800DC4"/>
    <w:rsid w:val="00800DFC"/>
    <w:rsid w:val="00800E99"/>
    <w:rsid w:val="00801B3D"/>
    <w:rsid w:val="00801CBE"/>
    <w:rsid w:val="00801DF4"/>
    <w:rsid w:val="00802604"/>
    <w:rsid w:val="0080262F"/>
    <w:rsid w:val="00802682"/>
    <w:rsid w:val="00802BFA"/>
    <w:rsid w:val="00802E51"/>
    <w:rsid w:val="008030CB"/>
    <w:rsid w:val="00803306"/>
    <w:rsid w:val="00803784"/>
    <w:rsid w:val="008039CA"/>
    <w:rsid w:val="008039FA"/>
    <w:rsid w:val="00803A75"/>
    <w:rsid w:val="0080403B"/>
    <w:rsid w:val="008043CA"/>
    <w:rsid w:val="00804539"/>
    <w:rsid w:val="00804613"/>
    <w:rsid w:val="00804720"/>
    <w:rsid w:val="0080495A"/>
    <w:rsid w:val="00804C62"/>
    <w:rsid w:val="00804C76"/>
    <w:rsid w:val="00804E22"/>
    <w:rsid w:val="00804F20"/>
    <w:rsid w:val="008050E3"/>
    <w:rsid w:val="008052F5"/>
    <w:rsid w:val="0080541D"/>
    <w:rsid w:val="00805716"/>
    <w:rsid w:val="0080571A"/>
    <w:rsid w:val="008057D1"/>
    <w:rsid w:val="00805C1C"/>
    <w:rsid w:val="00805C44"/>
    <w:rsid w:val="00806021"/>
    <w:rsid w:val="00806036"/>
    <w:rsid w:val="00806115"/>
    <w:rsid w:val="008062D0"/>
    <w:rsid w:val="00806582"/>
    <w:rsid w:val="0080671A"/>
    <w:rsid w:val="00806AAA"/>
    <w:rsid w:val="00807351"/>
    <w:rsid w:val="008073C9"/>
    <w:rsid w:val="00807514"/>
    <w:rsid w:val="00807C88"/>
    <w:rsid w:val="00807ECF"/>
    <w:rsid w:val="008100DD"/>
    <w:rsid w:val="0081017A"/>
    <w:rsid w:val="00810488"/>
    <w:rsid w:val="0081061F"/>
    <w:rsid w:val="008108A2"/>
    <w:rsid w:val="00810B84"/>
    <w:rsid w:val="00810DC0"/>
    <w:rsid w:val="00810FC0"/>
    <w:rsid w:val="00811126"/>
    <w:rsid w:val="00811400"/>
    <w:rsid w:val="00811597"/>
    <w:rsid w:val="00811834"/>
    <w:rsid w:val="00811860"/>
    <w:rsid w:val="00811961"/>
    <w:rsid w:val="00811DA5"/>
    <w:rsid w:val="00812582"/>
    <w:rsid w:val="0081260E"/>
    <w:rsid w:val="008126E9"/>
    <w:rsid w:val="008127A2"/>
    <w:rsid w:val="00812927"/>
    <w:rsid w:val="00812B34"/>
    <w:rsid w:val="00812B61"/>
    <w:rsid w:val="00812BB6"/>
    <w:rsid w:val="00812C85"/>
    <w:rsid w:val="00812EF5"/>
    <w:rsid w:val="00812F13"/>
    <w:rsid w:val="008132A2"/>
    <w:rsid w:val="008134B7"/>
    <w:rsid w:val="008134BF"/>
    <w:rsid w:val="00813EFD"/>
    <w:rsid w:val="00813FDE"/>
    <w:rsid w:val="00814219"/>
    <w:rsid w:val="00814881"/>
    <w:rsid w:val="00814945"/>
    <w:rsid w:val="008153C8"/>
    <w:rsid w:val="00815522"/>
    <w:rsid w:val="00815604"/>
    <w:rsid w:val="00815AAC"/>
    <w:rsid w:val="00815B7C"/>
    <w:rsid w:val="00815BCB"/>
    <w:rsid w:val="00815F99"/>
    <w:rsid w:val="008160CF"/>
    <w:rsid w:val="008160FD"/>
    <w:rsid w:val="008166CD"/>
    <w:rsid w:val="008173AE"/>
    <w:rsid w:val="00817478"/>
    <w:rsid w:val="00817A59"/>
    <w:rsid w:val="00817F03"/>
    <w:rsid w:val="00817F65"/>
    <w:rsid w:val="008200DF"/>
    <w:rsid w:val="0082081B"/>
    <w:rsid w:val="00820A40"/>
    <w:rsid w:val="00820CC6"/>
    <w:rsid w:val="00820DA9"/>
    <w:rsid w:val="00820FCB"/>
    <w:rsid w:val="00821183"/>
    <w:rsid w:val="008213D0"/>
    <w:rsid w:val="00821564"/>
    <w:rsid w:val="008217E2"/>
    <w:rsid w:val="008219D5"/>
    <w:rsid w:val="008222E6"/>
    <w:rsid w:val="0082246B"/>
    <w:rsid w:val="0082255B"/>
    <w:rsid w:val="00822DCE"/>
    <w:rsid w:val="00822FCE"/>
    <w:rsid w:val="00822FE5"/>
    <w:rsid w:val="008233CC"/>
    <w:rsid w:val="0082379D"/>
    <w:rsid w:val="00823DEC"/>
    <w:rsid w:val="00823F6F"/>
    <w:rsid w:val="00824B95"/>
    <w:rsid w:val="00824BED"/>
    <w:rsid w:val="00824CFA"/>
    <w:rsid w:val="00824EFB"/>
    <w:rsid w:val="008252C5"/>
    <w:rsid w:val="00825385"/>
    <w:rsid w:val="0082576E"/>
    <w:rsid w:val="00825969"/>
    <w:rsid w:val="0082628B"/>
    <w:rsid w:val="00826687"/>
    <w:rsid w:val="00826A15"/>
    <w:rsid w:val="00826E04"/>
    <w:rsid w:val="008272BB"/>
    <w:rsid w:val="00827663"/>
    <w:rsid w:val="00827C2A"/>
    <w:rsid w:val="00830DA6"/>
    <w:rsid w:val="0083163E"/>
    <w:rsid w:val="00831725"/>
    <w:rsid w:val="008317AA"/>
    <w:rsid w:val="00831944"/>
    <w:rsid w:val="00831E47"/>
    <w:rsid w:val="00831E6D"/>
    <w:rsid w:val="00832342"/>
    <w:rsid w:val="00832383"/>
    <w:rsid w:val="008324F8"/>
    <w:rsid w:val="008329BF"/>
    <w:rsid w:val="00832AA0"/>
    <w:rsid w:val="00832C31"/>
    <w:rsid w:val="00832CE5"/>
    <w:rsid w:val="00832F41"/>
    <w:rsid w:val="0083317B"/>
    <w:rsid w:val="00833427"/>
    <w:rsid w:val="00833546"/>
    <w:rsid w:val="00833B65"/>
    <w:rsid w:val="00833B8C"/>
    <w:rsid w:val="00833C4D"/>
    <w:rsid w:val="00833F05"/>
    <w:rsid w:val="0083406F"/>
    <w:rsid w:val="0083443F"/>
    <w:rsid w:val="008344F0"/>
    <w:rsid w:val="008345C8"/>
    <w:rsid w:val="0083474B"/>
    <w:rsid w:val="00834B95"/>
    <w:rsid w:val="00834F03"/>
    <w:rsid w:val="00834F1F"/>
    <w:rsid w:val="00834FBD"/>
    <w:rsid w:val="008354B1"/>
    <w:rsid w:val="008354F5"/>
    <w:rsid w:val="0083580C"/>
    <w:rsid w:val="00835912"/>
    <w:rsid w:val="00835CDE"/>
    <w:rsid w:val="00835EC6"/>
    <w:rsid w:val="008364C5"/>
    <w:rsid w:val="0083677F"/>
    <w:rsid w:val="00836BB3"/>
    <w:rsid w:val="00836CF4"/>
    <w:rsid w:val="0083724A"/>
    <w:rsid w:val="008374F9"/>
    <w:rsid w:val="00837C03"/>
    <w:rsid w:val="00837CF2"/>
    <w:rsid w:val="00837E56"/>
    <w:rsid w:val="00837F21"/>
    <w:rsid w:val="00840006"/>
    <w:rsid w:val="008400DF"/>
    <w:rsid w:val="0084036E"/>
    <w:rsid w:val="008404DE"/>
    <w:rsid w:val="0084074C"/>
    <w:rsid w:val="00840750"/>
    <w:rsid w:val="00840E53"/>
    <w:rsid w:val="00840FE7"/>
    <w:rsid w:val="00841090"/>
    <w:rsid w:val="0084136F"/>
    <w:rsid w:val="0084138E"/>
    <w:rsid w:val="008413A2"/>
    <w:rsid w:val="008418DE"/>
    <w:rsid w:val="008419AF"/>
    <w:rsid w:val="00841B0A"/>
    <w:rsid w:val="00841B78"/>
    <w:rsid w:val="00841CE4"/>
    <w:rsid w:val="00841DDF"/>
    <w:rsid w:val="00841E88"/>
    <w:rsid w:val="00841FC6"/>
    <w:rsid w:val="00842125"/>
    <w:rsid w:val="00842687"/>
    <w:rsid w:val="008427C8"/>
    <w:rsid w:val="00842C5F"/>
    <w:rsid w:val="00842D32"/>
    <w:rsid w:val="00843225"/>
    <w:rsid w:val="00843403"/>
    <w:rsid w:val="008436B6"/>
    <w:rsid w:val="00843CD4"/>
    <w:rsid w:val="00843FC0"/>
    <w:rsid w:val="008440CA"/>
    <w:rsid w:val="00844105"/>
    <w:rsid w:val="00844326"/>
    <w:rsid w:val="00844380"/>
    <w:rsid w:val="00844571"/>
    <w:rsid w:val="00844644"/>
    <w:rsid w:val="0084495D"/>
    <w:rsid w:val="00844ACB"/>
    <w:rsid w:val="00844CF0"/>
    <w:rsid w:val="00844E84"/>
    <w:rsid w:val="00845191"/>
    <w:rsid w:val="008451B1"/>
    <w:rsid w:val="00845354"/>
    <w:rsid w:val="00845397"/>
    <w:rsid w:val="00845A19"/>
    <w:rsid w:val="00845A1F"/>
    <w:rsid w:val="00845A62"/>
    <w:rsid w:val="00845E87"/>
    <w:rsid w:val="00845FC6"/>
    <w:rsid w:val="0084612F"/>
    <w:rsid w:val="0084618D"/>
    <w:rsid w:val="0084651D"/>
    <w:rsid w:val="008468FC"/>
    <w:rsid w:val="00847709"/>
    <w:rsid w:val="008478DE"/>
    <w:rsid w:val="00847A66"/>
    <w:rsid w:val="00847D03"/>
    <w:rsid w:val="00847D84"/>
    <w:rsid w:val="008500A7"/>
    <w:rsid w:val="0085078A"/>
    <w:rsid w:val="0085089B"/>
    <w:rsid w:val="00850C5F"/>
    <w:rsid w:val="0085100C"/>
    <w:rsid w:val="008511B1"/>
    <w:rsid w:val="008512DE"/>
    <w:rsid w:val="008514B6"/>
    <w:rsid w:val="00851511"/>
    <w:rsid w:val="00851549"/>
    <w:rsid w:val="008515D5"/>
    <w:rsid w:val="0085160D"/>
    <w:rsid w:val="0085163E"/>
    <w:rsid w:val="00851876"/>
    <w:rsid w:val="00851C9A"/>
    <w:rsid w:val="00852028"/>
    <w:rsid w:val="0085203C"/>
    <w:rsid w:val="0085210C"/>
    <w:rsid w:val="0085240E"/>
    <w:rsid w:val="008526CB"/>
    <w:rsid w:val="008526D9"/>
    <w:rsid w:val="00852B7F"/>
    <w:rsid w:val="00852D6B"/>
    <w:rsid w:val="008531B5"/>
    <w:rsid w:val="00853585"/>
    <w:rsid w:val="0085374E"/>
    <w:rsid w:val="00853B28"/>
    <w:rsid w:val="00854006"/>
    <w:rsid w:val="00854250"/>
    <w:rsid w:val="00854676"/>
    <w:rsid w:val="008547F0"/>
    <w:rsid w:val="00854888"/>
    <w:rsid w:val="00854957"/>
    <w:rsid w:val="00854A45"/>
    <w:rsid w:val="00854AA7"/>
    <w:rsid w:val="00854C92"/>
    <w:rsid w:val="00855035"/>
    <w:rsid w:val="0085529F"/>
    <w:rsid w:val="0085552D"/>
    <w:rsid w:val="0085580C"/>
    <w:rsid w:val="008560B1"/>
    <w:rsid w:val="00856458"/>
    <w:rsid w:val="00856476"/>
    <w:rsid w:val="008564D1"/>
    <w:rsid w:val="008565E9"/>
    <w:rsid w:val="0085670F"/>
    <w:rsid w:val="00856802"/>
    <w:rsid w:val="00856F94"/>
    <w:rsid w:val="008577F0"/>
    <w:rsid w:val="00857B22"/>
    <w:rsid w:val="00857F1E"/>
    <w:rsid w:val="00860154"/>
    <w:rsid w:val="008604F7"/>
    <w:rsid w:val="00860623"/>
    <w:rsid w:val="00860915"/>
    <w:rsid w:val="008617BA"/>
    <w:rsid w:val="008618F7"/>
    <w:rsid w:val="00861AA9"/>
    <w:rsid w:val="00861BFE"/>
    <w:rsid w:val="00861CA6"/>
    <w:rsid w:val="008627F9"/>
    <w:rsid w:val="00862AD5"/>
    <w:rsid w:val="00862B9E"/>
    <w:rsid w:val="00862F3F"/>
    <w:rsid w:val="008634D8"/>
    <w:rsid w:val="00863542"/>
    <w:rsid w:val="00863DA5"/>
    <w:rsid w:val="00863DF9"/>
    <w:rsid w:val="008645C1"/>
    <w:rsid w:val="0086486D"/>
    <w:rsid w:val="008648F5"/>
    <w:rsid w:val="00864B07"/>
    <w:rsid w:val="00864CA8"/>
    <w:rsid w:val="00865189"/>
    <w:rsid w:val="00865396"/>
    <w:rsid w:val="008655F4"/>
    <w:rsid w:val="00865685"/>
    <w:rsid w:val="0086585B"/>
    <w:rsid w:val="00865874"/>
    <w:rsid w:val="008658E0"/>
    <w:rsid w:val="00865AA8"/>
    <w:rsid w:val="00865DA0"/>
    <w:rsid w:val="00865FA4"/>
    <w:rsid w:val="0086610C"/>
    <w:rsid w:val="0086681A"/>
    <w:rsid w:val="00866972"/>
    <w:rsid w:val="00866AC4"/>
    <w:rsid w:val="00866C69"/>
    <w:rsid w:val="00866EC4"/>
    <w:rsid w:val="00867173"/>
    <w:rsid w:val="008672B5"/>
    <w:rsid w:val="008673BE"/>
    <w:rsid w:val="00867896"/>
    <w:rsid w:val="00867D0A"/>
    <w:rsid w:val="00867F49"/>
    <w:rsid w:val="0087024F"/>
    <w:rsid w:val="008702E1"/>
    <w:rsid w:val="00870354"/>
    <w:rsid w:val="0087047B"/>
    <w:rsid w:val="0087066F"/>
    <w:rsid w:val="008706C4"/>
    <w:rsid w:val="00870AED"/>
    <w:rsid w:val="00871034"/>
    <w:rsid w:val="008712B7"/>
    <w:rsid w:val="008714A8"/>
    <w:rsid w:val="00871884"/>
    <w:rsid w:val="00871B31"/>
    <w:rsid w:val="00871F23"/>
    <w:rsid w:val="008720EF"/>
    <w:rsid w:val="008721F7"/>
    <w:rsid w:val="00872264"/>
    <w:rsid w:val="008726D0"/>
    <w:rsid w:val="00872D83"/>
    <w:rsid w:val="00872DF2"/>
    <w:rsid w:val="00873328"/>
    <w:rsid w:val="008735A0"/>
    <w:rsid w:val="00873845"/>
    <w:rsid w:val="00873923"/>
    <w:rsid w:val="008739ED"/>
    <w:rsid w:val="00873D71"/>
    <w:rsid w:val="00873DA3"/>
    <w:rsid w:val="0087432A"/>
    <w:rsid w:val="00874559"/>
    <w:rsid w:val="00874799"/>
    <w:rsid w:val="00874A81"/>
    <w:rsid w:val="00874B95"/>
    <w:rsid w:val="00874E14"/>
    <w:rsid w:val="00874E33"/>
    <w:rsid w:val="008751E2"/>
    <w:rsid w:val="008757BE"/>
    <w:rsid w:val="008757EA"/>
    <w:rsid w:val="00875913"/>
    <w:rsid w:val="00875B81"/>
    <w:rsid w:val="00875C8E"/>
    <w:rsid w:val="00875DFD"/>
    <w:rsid w:val="00875E87"/>
    <w:rsid w:val="0087618A"/>
    <w:rsid w:val="0087620E"/>
    <w:rsid w:val="0087640C"/>
    <w:rsid w:val="008766EB"/>
    <w:rsid w:val="00876714"/>
    <w:rsid w:val="00876BB7"/>
    <w:rsid w:val="00876BDA"/>
    <w:rsid w:val="00876CB4"/>
    <w:rsid w:val="00876DEB"/>
    <w:rsid w:val="00877508"/>
    <w:rsid w:val="008776FB"/>
    <w:rsid w:val="0087781A"/>
    <w:rsid w:val="00877D4E"/>
    <w:rsid w:val="00877E0E"/>
    <w:rsid w:val="00877F0B"/>
    <w:rsid w:val="008802DD"/>
    <w:rsid w:val="00880650"/>
    <w:rsid w:val="008806F4"/>
    <w:rsid w:val="0088084B"/>
    <w:rsid w:val="00880BF0"/>
    <w:rsid w:val="00880EA0"/>
    <w:rsid w:val="00881020"/>
    <w:rsid w:val="0088107D"/>
    <w:rsid w:val="008813E2"/>
    <w:rsid w:val="008813E7"/>
    <w:rsid w:val="008816C9"/>
    <w:rsid w:val="008816CB"/>
    <w:rsid w:val="00881EF2"/>
    <w:rsid w:val="00881F6D"/>
    <w:rsid w:val="0088207F"/>
    <w:rsid w:val="00882208"/>
    <w:rsid w:val="00882306"/>
    <w:rsid w:val="0088230B"/>
    <w:rsid w:val="00882348"/>
    <w:rsid w:val="00882465"/>
    <w:rsid w:val="0088247F"/>
    <w:rsid w:val="00882851"/>
    <w:rsid w:val="00882A91"/>
    <w:rsid w:val="00882AC5"/>
    <w:rsid w:val="00882CDE"/>
    <w:rsid w:val="008831C6"/>
    <w:rsid w:val="0088351B"/>
    <w:rsid w:val="00883591"/>
    <w:rsid w:val="008837C1"/>
    <w:rsid w:val="0088451F"/>
    <w:rsid w:val="008849F1"/>
    <w:rsid w:val="00884B9D"/>
    <w:rsid w:val="00884D07"/>
    <w:rsid w:val="00884D2C"/>
    <w:rsid w:val="00884DA0"/>
    <w:rsid w:val="008850E8"/>
    <w:rsid w:val="0088512A"/>
    <w:rsid w:val="00885172"/>
    <w:rsid w:val="00885528"/>
    <w:rsid w:val="00885BDA"/>
    <w:rsid w:val="00885FF6"/>
    <w:rsid w:val="0088647D"/>
    <w:rsid w:val="008868E2"/>
    <w:rsid w:val="00886AE6"/>
    <w:rsid w:val="00886B32"/>
    <w:rsid w:val="00886C7C"/>
    <w:rsid w:val="0088711B"/>
    <w:rsid w:val="00887528"/>
    <w:rsid w:val="0088790A"/>
    <w:rsid w:val="00887A84"/>
    <w:rsid w:val="00887E0B"/>
    <w:rsid w:val="008900E5"/>
    <w:rsid w:val="00890344"/>
    <w:rsid w:val="00890449"/>
    <w:rsid w:val="008904F0"/>
    <w:rsid w:val="0089075D"/>
    <w:rsid w:val="00890B14"/>
    <w:rsid w:val="00890B78"/>
    <w:rsid w:val="00890BE9"/>
    <w:rsid w:val="008910EF"/>
    <w:rsid w:val="0089133A"/>
    <w:rsid w:val="0089143C"/>
    <w:rsid w:val="0089150A"/>
    <w:rsid w:val="008915AE"/>
    <w:rsid w:val="008917EF"/>
    <w:rsid w:val="00891892"/>
    <w:rsid w:val="00891A7A"/>
    <w:rsid w:val="00891BEF"/>
    <w:rsid w:val="00891C11"/>
    <w:rsid w:val="00891CBF"/>
    <w:rsid w:val="00891FC2"/>
    <w:rsid w:val="00892463"/>
    <w:rsid w:val="00892824"/>
    <w:rsid w:val="00892CDF"/>
    <w:rsid w:val="00893384"/>
    <w:rsid w:val="00893393"/>
    <w:rsid w:val="008934C6"/>
    <w:rsid w:val="008934F5"/>
    <w:rsid w:val="00893B4E"/>
    <w:rsid w:val="008941C7"/>
    <w:rsid w:val="008942B4"/>
    <w:rsid w:val="00894AE3"/>
    <w:rsid w:val="00894E96"/>
    <w:rsid w:val="00894EF3"/>
    <w:rsid w:val="00895191"/>
    <w:rsid w:val="008951C6"/>
    <w:rsid w:val="008954FD"/>
    <w:rsid w:val="0089569C"/>
    <w:rsid w:val="008956CE"/>
    <w:rsid w:val="008959DF"/>
    <w:rsid w:val="008959E3"/>
    <w:rsid w:val="00896411"/>
    <w:rsid w:val="008966D4"/>
    <w:rsid w:val="00896F42"/>
    <w:rsid w:val="00896FDA"/>
    <w:rsid w:val="0089716F"/>
    <w:rsid w:val="0089731F"/>
    <w:rsid w:val="00897390"/>
    <w:rsid w:val="00897634"/>
    <w:rsid w:val="00897787"/>
    <w:rsid w:val="00897B01"/>
    <w:rsid w:val="00897B15"/>
    <w:rsid w:val="00897CA5"/>
    <w:rsid w:val="00897CFC"/>
    <w:rsid w:val="00897DEF"/>
    <w:rsid w:val="00897E0D"/>
    <w:rsid w:val="008A04A9"/>
    <w:rsid w:val="008A0677"/>
    <w:rsid w:val="008A08DD"/>
    <w:rsid w:val="008A091D"/>
    <w:rsid w:val="008A0A79"/>
    <w:rsid w:val="008A0F83"/>
    <w:rsid w:val="008A1033"/>
    <w:rsid w:val="008A141C"/>
    <w:rsid w:val="008A17BC"/>
    <w:rsid w:val="008A184A"/>
    <w:rsid w:val="008A1D81"/>
    <w:rsid w:val="008A23BA"/>
    <w:rsid w:val="008A24CA"/>
    <w:rsid w:val="008A29E3"/>
    <w:rsid w:val="008A2D64"/>
    <w:rsid w:val="008A2DC4"/>
    <w:rsid w:val="008A2E4E"/>
    <w:rsid w:val="008A30D6"/>
    <w:rsid w:val="008A36F5"/>
    <w:rsid w:val="008A3712"/>
    <w:rsid w:val="008A37D7"/>
    <w:rsid w:val="008A3C50"/>
    <w:rsid w:val="008A40A5"/>
    <w:rsid w:val="008A4261"/>
    <w:rsid w:val="008A4315"/>
    <w:rsid w:val="008A4425"/>
    <w:rsid w:val="008A44CB"/>
    <w:rsid w:val="008A4568"/>
    <w:rsid w:val="008A46AF"/>
    <w:rsid w:val="008A46CA"/>
    <w:rsid w:val="008A4952"/>
    <w:rsid w:val="008A575B"/>
    <w:rsid w:val="008A580D"/>
    <w:rsid w:val="008A597B"/>
    <w:rsid w:val="008A598F"/>
    <w:rsid w:val="008A64DA"/>
    <w:rsid w:val="008A687C"/>
    <w:rsid w:val="008A694B"/>
    <w:rsid w:val="008A6B4E"/>
    <w:rsid w:val="008A74B8"/>
    <w:rsid w:val="008A76A8"/>
    <w:rsid w:val="008A7C01"/>
    <w:rsid w:val="008A7C8A"/>
    <w:rsid w:val="008B00E9"/>
    <w:rsid w:val="008B064D"/>
    <w:rsid w:val="008B0C5D"/>
    <w:rsid w:val="008B0D77"/>
    <w:rsid w:val="008B11E2"/>
    <w:rsid w:val="008B1370"/>
    <w:rsid w:val="008B158A"/>
    <w:rsid w:val="008B1B10"/>
    <w:rsid w:val="008B1B2E"/>
    <w:rsid w:val="008B1B99"/>
    <w:rsid w:val="008B224B"/>
    <w:rsid w:val="008B241D"/>
    <w:rsid w:val="008B247C"/>
    <w:rsid w:val="008B257D"/>
    <w:rsid w:val="008B25BA"/>
    <w:rsid w:val="008B2677"/>
    <w:rsid w:val="008B2767"/>
    <w:rsid w:val="008B29B5"/>
    <w:rsid w:val="008B2E60"/>
    <w:rsid w:val="008B2EB8"/>
    <w:rsid w:val="008B2ECA"/>
    <w:rsid w:val="008B2FF6"/>
    <w:rsid w:val="008B32F2"/>
    <w:rsid w:val="008B3C16"/>
    <w:rsid w:val="008B46D9"/>
    <w:rsid w:val="008B4731"/>
    <w:rsid w:val="008B48D1"/>
    <w:rsid w:val="008B490D"/>
    <w:rsid w:val="008B4A0C"/>
    <w:rsid w:val="008B4C85"/>
    <w:rsid w:val="008B5148"/>
    <w:rsid w:val="008B51C5"/>
    <w:rsid w:val="008B5374"/>
    <w:rsid w:val="008B5568"/>
    <w:rsid w:val="008B563E"/>
    <w:rsid w:val="008B57E3"/>
    <w:rsid w:val="008B5A18"/>
    <w:rsid w:val="008B5D71"/>
    <w:rsid w:val="008B60D8"/>
    <w:rsid w:val="008B661E"/>
    <w:rsid w:val="008B6FB7"/>
    <w:rsid w:val="008B7024"/>
    <w:rsid w:val="008B7025"/>
    <w:rsid w:val="008B7B8B"/>
    <w:rsid w:val="008B7D1D"/>
    <w:rsid w:val="008B7E0B"/>
    <w:rsid w:val="008C01FD"/>
    <w:rsid w:val="008C02F6"/>
    <w:rsid w:val="008C037D"/>
    <w:rsid w:val="008C041F"/>
    <w:rsid w:val="008C04A2"/>
    <w:rsid w:val="008C079F"/>
    <w:rsid w:val="008C1009"/>
    <w:rsid w:val="008C1383"/>
    <w:rsid w:val="008C1907"/>
    <w:rsid w:val="008C1A93"/>
    <w:rsid w:val="008C1ACE"/>
    <w:rsid w:val="008C1DA4"/>
    <w:rsid w:val="008C2032"/>
    <w:rsid w:val="008C205A"/>
    <w:rsid w:val="008C2A7C"/>
    <w:rsid w:val="008C2D5E"/>
    <w:rsid w:val="008C3052"/>
    <w:rsid w:val="008C36EF"/>
    <w:rsid w:val="008C3A7F"/>
    <w:rsid w:val="008C3EEF"/>
    <w:rsid w:val="008C4767"/>
    <w:rsid w:val="008C47D8"/>
    <w:rsid w:val="008C4B56"/>
    <w:rsid w:val="008C4D82"/>
    <w:rsid w:val="008C5424"/>
    <w:rsid w:val="008C572D"/>
    <w:rsid w:val="008C5972"/>
    <w:rsid w:val="008C5AC0"/>
    <w:rsid w:val="008C5D8D"/>
    <w:rsid w:val="008C6258"/>
    <w:rsid w:val="008C669A"/>
    <w:rsid w:val="008C6713"/>
    <w:rsid w:val="008C6A7A"/>
    <w:rsid w:val="008C6E06"/>
    <w:rsid w:val="008C6E20"/>
    <w:rsid w:val="008C70BE"/>
    <w:rsid w:val="008C7104"/>
    <w:rsid w:val="008C7252"/>
    <w:rsid w:val="008C74F9"/>
    <w:rsid w:val="008C756E"/>
    <w:rsid w:val="008C7737"/>
    <w:rsid w:val="008C78CC"/>
    <w:rsid w:val="008C7CDF"/>
    <w:rsid w:val="008C7DAA"/>
    <w:rsid w:val="008C7DAD"/>
    <w:rsid w:val="008D00EC"/>
    <w:rsid w:val="008D012A"/>
    <w:rsid w:val="008D01B8"/>
    <w:rsid w:val="008D01CE"/>
    <w:rsid w:val="008D04E9"/>
    <w:rsid w:val="008D056D"/>
    <w:rsid w:val="008D0828"/>
    <w:rsid w:val="008D086E"/>
    <w:rsid w:val="008D0B33"/>
    <w:rsid w:val="008D0B8F"/>
    <w:rsid w:val="008D1333"/>
    <w:rsid w:val="008D1535"/>
    <w:rsid w:val="008D187D"/>
    <w:rsid w:val="008D1B75"/>
    <w:rsid w:val="008D1DB5"/>
    <w:rsid w:val="008D1F3C"/>
    <w:rsid w:val="008D221E"/>
    <w:rsid w:val="008D23F3"/>
    <w:rsid w:val="008D2613"/>
    <w:rsid w:val="008D26BC"/>
    <w:rsid w:val="008D28F6"/>
    <w:rsid w:val="008D29B6"/>
    <w:rsid w:val="008D2ADD"/>
    <w:rsid w:val="008D2C05"/>
    <w:rsid w:val="008D2E9D"/>
    <w:rsid w:val="008D2FD9"/>
    <w:rsid w:val="008D3369"/>
    <w:rsid w:val="008D33A3"/>
    <w:rsid w:val="008D359A"/>
    <w:rsid w:val="008D3668"/>
    <w:rsid w:val="008D38D7"/>
    <w:rsid w:val="008D3B5B"/>
    <w:rsid w:val="008D3C5E"/>
    <w:rsid w:val="008D3CD5"/>
    <w:rsid w:val="008D462C"/>
    <w:rsid w:val="008D4633"/>
    <w:rsid w:val="008D4953"/>
    <w:rsid w:val="008D4B7D"/>
    <w:rsid w:val="008D5149"/>
    <w:rsid w:val="008D52F1"/>
    <w:rsid w:val="008D590A"/>
    <w:rsid w:val="008D5A05"/>
    <w:rsid w:val="008D5C81"/>
    <w:rsid w:val="008D6028"/>
    <w:rsid w:val="008D628E"/>
    <w:rsid w:val="008D63DA"/>
    <w:rsid w:val="008D6818"/>
    <w:rsid w:val="008D6879"/>
    <w:rsid w:val="008D6957"/>
    <w:rsid w:val="008D6A5D"/>
    <w:rsid w:val="008D6E06"/>
    <w:rsid w:val="008D7051"/>
    <w:rsid w:val="008D7151"/>
    <w:rsid w:val="008D727E"/>
    <w:rsid w:val="008D73B3"/>
    <w:rsid w:val="008D776D"/>
    <w:rsid w:val="008D7A2D"/>
    <w:rsid w:val="008D7B9C"/>
    <w:rsid w:val="008E00A9"/>
    <w:rsid w:val="008E0276"/>
    <w:rsid w:val="008E03C4"/>
    <w:rsid w:val="008E048A"/>
    <w:rsid w:val="008E0496"/>
    <w:rsid w:val="008E06F0"/>
    <w:rsid w:val="008E0702"/>
    <w:rsid w:val="008E0873"/>
    <w:rsid w:val="008E0A28"/>
    <w:rsid w:val="008E0BE9"/>
    <w:rsid w:val="008E0C0F"/>
    <w:rsid w:val="008E0DD7"/>
    <w:rsid w:val="008E123A"/>
    <w:rsid w:val="008E12A3"/>
    <w:rsid w:val="008E140D"/>
    <w:rsid w:val="008E14F8"/>
    <w:rsid w:val="008E16DD"/>
    <w:rsid w:val="008E1988"/>
    <w:rsid w:val="008E1A7C"/>
    <w:rsid w:val="008E1AE6"/>
    <w:rsid w:val="008E1CF7"/>
    <w:rsid w:val="008E22E5"/>
    <w:rsid w:val="008E253B"/>
    <w:rsid w:val="008E29FF"/>
    <w:rsid w:val="008E2AC2"/>
    <w:rsid w:val="008E3085"/>
    <w:rsid w:val="008E316B"/>
    <w:rsid w:val="008E3B65"/>
    <w:rsid w:val="008E3B8A"/>
    <w:rsid w:val="008E40A2"/>
    <w:rsid w:val="008E428C"/>
    <w:rsid w:val="008E42BF"/>
    <w:rsid w:val="008E4329"/>
    <w:rsid w:val="008E440C"/>
    <w:rsid w:val="008E4481"/>
    <w:rsid w:val="008E455D"/>
    <w:rsid w:val="008E47FD"/>
    <w:rsid w:val="008E4931"/>
    <w:rsid w:val="008E4E5D"/>
    <w:rsid w:val="008E4F9F"/>
    <w:rsid w:val="008E5174"/>
    <w:rsid w:val="008E52B7"/>
    <w:rsid w:val="008E537B"/>
    <w:rsid w:val="008E5383"/>
    <w:rsid w:val="008E53E4"/>
    <w:rsid w:val="008E54CB"/>
    <w:rsid w:val="008E54E5"/>
    <w:rsid w:val="008E56AA"/>
    <w:rsid w:val="008E56FD"/>
    <w:rsid w:val="008E58A9"/>
    <w:rsid w:val="008E597E"/>
    <w:rsid w:val="008E5F90"/>
    <w:rsid w:val="008E604F"/>
    <w:rsid w:val="008E66D5"/>
    <w:rsid w:val="008E6AEE"/>
    <w:rsid w:val="008E7457"/>
    <w:rsid w:val="008E74F8"/>
    <w:rsid w:val="008E7660"/>
    <w:rsid w:val="008E7AC1"/>
    <w:rsid w:val="008E7B4D"/>
    <w:rsid w:val="008E7FE1"/>
    <w:rsid w:val="008F050C"/>
    <w:rsid w:val="008F096E"/>
    <w:rsid w:val="008F09B7"/>
    <w:rsid w:val="008F0BF5"/>
    <w:rsid w:val="008F0DFB"/>
    <w:rsid w:val="008F0ECA"/>
    <w:rsid w:val="008F1182"/>
    <w:rsid w:val="008F11AA"/>
    <w:rsid w:val="008F175F"/>
    <w:rsid w:val="008F18B0"/>
    <w:rsid w:val="008F1DC7"/>
    <w:rsid w:val="008F1E25"/>
    <w:rsid w:val="008F1FE6"/>
    <w:rsid w:val="008F2107"/>
    <w:rsid w:val="008F217A"/>
    <w:rsid w:val="008F2226"/>
    <w:rsid w:val="008F231A"/>
    <w:rsid w:val="008F244A"/>
    <w:rsid w:val="008F2604"/>
    <w:rsid w:val="008F26EA"/>
    <w:rsid w:val="008F2B78"/>
    <w:rsid w:val="008F2F49"/>
    <w:rsid w:val="008F2FBE"/>
    <w:rsid w:val="008F32D3"/>
    <w:rsid w:val="008F33E2"/>
    <w:rsid w:val="008F36A4"/>
    <w:rsid w:val="008F3872"/>
    <w:rsid w:val="008F3A5A"/>
    <w:rsid w:val="008F4015"/>
    <w:rsid w:val="008F4062"/>
    <w:rsid w:val="008F42F4"/>
    <w:rsid w:val="008F45DB"/>
    <w:rsid w:val="008F45FD"/>
    <w:rsid w:val="008F4826"/>
    <w:rsid w:val="008F4B3F"/>
    <w:rsid w:val="008F502D"/>
    <w:rsid w:val="008F50C9"/>
    <w:rsid w:val="008F5142"/>
    <w:rsid w:val="008F594D"/>
    <w:rsid w:val="008F5AC2"/>
    <w:rsid w:val="008F5BC4"/>
    <w:rsid w:val="008F6815"/>
    <w:rsid w:val="008F6885"/>
    <w:rsid w:val="008F6C4E"/>
    <w:rsid w:val="008F6F17"/>
    <w:rsid w:val="008F7049"/>
    <w:rsid w:val="008F7338"/>
    <w:rsid w:val="008F78AB"/>
    <w:rsid w:val="008F7B80"/>
    <w:rsid w:val="0090018F"/>
    <w:rsid w:val="00900230"/>
    <w:rsid w:val="00900292"/>
    <w:rsid w:val="00900338"/>
    <w:rsid w:val="0090092C"/>
    <w:rsid w:val="00900B84"/>
    <w:rsid w:val="00900E78"/>
    <w:rsid w:val="00900ECE"/>
    <w:rsid w:val="0090113A"/>
    <w:rsid w:val="009014EB"/>
    <w:rsid w:val="00901503"/>
    <w:rsid w:val="0090154D"/>
    <w:rsid w:val="009016CA"/>
    <w:rsid w:val="0090180F"/>
    <w:rsid w:val="00901818"/>
    <w:rsid w:val="0090183B"/>
    <w:rsid w:val="00901845"/>
    <w:rsid w:val="00901A5C"/>
    <w:rsid w:val="00901EA3"/>
    <w:rsid w:val="009020B4"/>
    <w:rsid w:val="009020F0"/>
    <w:rsid w:val="009021F5"/>
    <w:rsid w:val="009026A2"/>
    <w:rsid w:val="00903016"/>
    <w:rsid w:val="00903074"/>
    <w:rsid w:val="00903101"/>
    <w:rsid w:val="0090318E"/>
    <w:rsid w:val="00903213"/>
    <w:rsid w:val="0090328A"/>
    <w:rsid w:val="00903331"/>
    <w:rsid w:val="0090380D"/>
    <w:rsid w:val="00903ADE"/>
    <w:rsid w:val="00903B1E"/>
    <w:rsid w:val="00903F55"/>
    <w:rsid w:val="00904257"/>
    <w:rsid w:val="009043E9"/>
    <w:rsid w:val="00904553"/>
    <w:rsid w:val="009048E6"/>
    <w:rsid w:val="00904C4A"/>
    <w:rsid w:val="00904D36"/>
    <w:rsid w:val="00904EFF"/>
    <w:rsid w:val="00905098"/>
    <w:rsid w:val="0090529E"/>
    <w:rsid w:val="00905737"/>
    <w:rsid w:val="00905C29"/>
    <w:rsid w:val="00905F4E"/>
    <w:rsid w:val="009060CA"/>
    <w:rsid w:val="00906971"/>
    <w:rsid w:val="00906A24"/>
    <w:rsid w:val="00906C30"/>
    <w:rsid w:val="00906C49"/>
    <w:rsid w:val="00906C5A"/>
    <w:rsid w:val="00906C6D"/>
    <w:rsid w:val="00906CB4"/>
    <w:rsid w:val="009072F4"/>
    <w:rsid w:val="00907388"/>
    <w:rsid w:val="009076B1"/>
    <w:rsid w:val="00907A91"/>
    <w:rsid w:val="00907F9B"/>
    <w:rsid w:val="00907FC0"/>
    <w:rsid w:val="00910151"/>
    <w:rsid w:val="009101AF"/>
    <w:rsid w:val="009104E7"/>
    <w:rsid w:val="0091066B"/>
    <w:rsid w:val="00910CFD"/>
    <w:rsid w:val="0091106D"/>
    <w:rsid w:val="0091227E"/>
    <w:rsid w:val="00912614"/>
    <w:rsid w:val="009126A0"/>
    <w:rsid w:val="009126B6"/>
    <w:rsid w:val="0091285E"/>
    <w:rsid w:val="00912CA9"/>
    <w:rsid w:val="00913676"/>
    <w:rsid w:val="00913727"/>
    <w:rsid w:val="00913998"/>
    <w:rsid w:val="00913A9A"/>
    <w:rsid w:val="00913C38"/>
    <w:rsid w:val="00913D12"/>
    <w:rsid w:val="00913F4C"/>
    <w:rsid w:val="0091413B"/>
    <w:rsid w:val="00914266"/>
    <w:rsid w:val="009142E8"/>
    <w:rsid w:val="009145C3"/>
    <w:rsid w:val="0091483E"/>
    <w:rsid w:val="00914B90"/>
    <w:rsid w:val="00915533"/>
    <w:rsid w:val="0091572A"/>
    <w:rsid w:val="009157C2"/>
    <w:rsid w:val="0091589B"/>
    <w:rsid w:val="00915DE0"/>
    <w:rsid w:val="009161FE"/>
    <w:rsid w:val="009162D6"/>
    <w:rsid w:val="00916563"/>
    <w:rsid w:val="00916831"/>
    <w:rsid w:val="009168BF"/>
    <w:rsid w:val="00916B84"/>
    <w:rsid w:val="00916C12"/>
    <w:rsid w:val="00916CAE"/>
    <w:rsid w:val="00916DBB"/>
    <w:rsid w:val="00917400"/>
    <w:rsid w:val="00917D99"/>
    <w:rsid w:val="00917F22"/>
    <w:rsid w:val="00920067"/>
    <w:rsid w:val="0092040D"/>
    <w:rsid w:val="0092070A"/>
    <w:rsid w:val="00920B76"/>
    <w:rsid w:val="00920CFF"/>
    <w:rsid w:val="00920DE4"/>
    <w:rsid w:val="00921570"/>
    <w:rsid w:val="00921733"/>
    <w:rsid w:val="00921CFF"/>
    <w:rsid w:val="00921E8D"/>
    <w:rsid w:val="00921F71"/>
    <w:rsid w:val="009221D3"/>
    <w:rsid w:val="00922209"/>
    <w:rsid w:val="009222C0"/>
    <w:rsid w:val="009225E1"/>
    <w:rsid w:val="00922A48"/>
    <w:rsid w:val="00922A90"/>
    <w:rsid w:val="00922C02"/>
    <w:rsid w:val="009230D9"/>
    <w:rsid w:val="0092315B"/>
    <w:rsid w:val="00923207"/>
    <w:rsid w:val="0092337B"/>
    <w:rsid w:val="00923C01"/>
    <w:rsid w:val="00923E89"/>
    <w:rsid w:val="00923FFA"/>
    <w:rsid w:val="00924238"/>
    <w:rsid w:val="009242AC"/>
    <w:rsid w:val="00924421"/>
    <w:rsid w:val="009247C5"/>
    <w:rsid w:val="00924B54"/>
    <w:rsid w:val="00924DEE"/>
    <w:rsid w:val="0092584E"/>
    <w:rsid w:val="009258D0"/>
    <w:rsid w:val="00925B07"/>
    <w:rsid w:val="009261B8"/>
    <w:rsid w:val="0092620B"/>
    <w:rsid w:val="00926336"/>
    <w:rsid w:val="00926556"/>
    <w:rsid w:val="009265BE"/>
    <w:rsid w:val="00926761"/>
    <w:rsid w:val="009268FF"/>
    <w:rsid w:val="00926A81"/>
    <w:rsid w:val="00926C7D"/>
    <w:rsid w:val="00926DBF"/>
    <w:rsid w:val="009278BF"/>
    <w:rsid w:val="009278C6"/>
    <w:rsid w:val="00927974"/>
    <w:rsid w:val="0092799A"/>
    <w:rsid w:val="00927C59"/>
    <w:rsid w:val="00930523"/>
    <w:rsid w:val="00930642"/>
    <w:rsid w:val="00930812"/>
    <w:rsid w:val="00930B77"/>
    <w:rsid w:val="00930CCE"/>
    <w:rsid w:val="00931405"/>
    <w:rsid w:val="0093143A"/>
    <w:rsid w:val="009315C1"/>
    <w:rsid w:val="00931666"/>
    <w:rsid w:val="00931E3B"/>
    <w:rsid w:val="00931F5A"/>
    <w:rsid w:val="00931F6B"/>
    <w:rsid w:val="0093294B"/>
    <w:rsid w:val="00932A34"/>
    <w:rsid w:val="00932BC6"/>
    <w:rsid w:val="00932C43"/>
    <w:rsid w:val="00932CEC"/>
    <w:rsid w:val="00932F4E"/>
    <w:rsid w:val="00932FE5"/>
    <w:rsid w:val="00933C41"/>
    <w:rsid w:val="0093406C"/>
    <w:rsid w:val="0093418F"/>
    <w:rsid w:val="00934805"/>
    <w:rsid w:val="00934CF0"/>
    <w:rsid w:val="00934F2D"/>
    <w:rsid w:val="0093514F"/>
    <w:rsid w:val="00935529"/>
    <w:rsid w:val="009356D9"/>
    <w:rsid w:val="0093579A"/>
    <w:rsid w:val="0093580C"/>
    <w:rsid w:val="00935D94"/>
    <w:rsid w:val="009363E9"/>
    <w:rsid w:val="00936404"/>
    <w:rsid w:val="009364EE"/>
    <w:rsid w:val="0093685E"/>
    <w:rsid w:val="00936AB9"/>
    <w:rsid w:val="00936B01"/>
    <w:rsid w:val="00936BA1"/>
    <w:rsid w:val="00936FE1"/>
    <w:rsid w:val="00937082"/>
    <w:rsid w:val="00937296"/>
    <w:rsid w:val="009373E6"/>
    <w:rsid w:val="00937655"/>
    <w:rsid w:val="00937979"/>
    <w:rsid w:val="00937CA0"/>
    <w:rsid w:val="00937ED4"/>
    <w:rsid w:val="0094028D"/>
    <w:rsid w:val="009403AC"/>
    <w:rsid w:val="00940433"/>
    <w:rsid w:val="00940679"/>
    <w:rsid w:val="00940693"/>
    <w:rsid w:val="00940E6E"/>
    <w:rsid w:val="00940F7B"/>
    <w:rsid w:val="00940F89"/>
    <w:rsid w:val="00940FF6"/>
    <w:rsid w:val="009412FF"/>
    <w:rsid w:val="00941441"/>
    <w:rsid w:val="009418A5"/>
    <w:rsid w:val="00941A62"/>
    <w:rsid w:val="00941A7F"/>
    <w:rsid w:val="00941C30"/>
    <w:rsid w:val="00941D57"/>
    <w:rsid w:val="00941F9A"/>
    <w:rsid w:val="0094217E"/>
    <w:rsid w:val="00942182"/>
    <w:rsid w:val="009424D1"/>
    <w:rsid w:val="00942586"/>
    <w:rsid w:val="00942D00"/>
    <w:rsid w:val="00942ED2"/>
    <w:rsid w:val="00942FA3"/>
    <w:rsid w:val="0094322E"/>
    <w:rsid w:val="00943A41"/>
    <w:rsid w:val="00943CDC"/>
    <w:rsid w:val="00943D64"/>
    <w:rsid w:val="00943DBE"/>
    <w:rsid w:val="0094430D"/>
    <w:rsid w:val="009443C5"/>
    <w:rsid w:val="009444D7"/>
    <w:rsid w:val="009445B2"/>
    <w:rsid w:val="00944752"/>
    <w:rsid w:val="00944947"/>
    <w:rsid w:val="00944F47"/>
    <w:rsid w:val="0094514B"/>
    <w:rsid w:val="009453BA"/>
    <w:rsid w:val="00945800"/>
    <w:rsid w:val="00945932"/>
    <w:rsid w:val="00945F8A"/>
    <w:rsid w:val="00946425"/>
    <w:rsid w:val="009465B1"/>
    <w:rsid w:val="00946C5A"/>
    <w:rsid w:val="00946DC6"/>
    <w:rsid w:val="00946F50"/>
    <w:rsid w:val="0094752E"/>
    <w:rsid w:val="00947B1F"/>
    <w:rsid w:val="00947E87"/>
    <w:rsid w:val="00947ECF"/>
    <w:rsid w:val="0095065E"/>
    <w:rsid w:val="0095085F"/>
    <w:rsid w:val="00950B60"/>
    <w:rsid w:val="00950CCA"/>
    <w:rsid w:val="00950F89"/>
    <w:rsid w:val="0095117A"/>
    <w:rsid w:val="0095153D"/>
    <w:rsid w:val="0095164B"/>
    <w:rsid w:val="009517EE"/>
    <w:rsid w:val="00951C68"/>
    <w:rsid w:val="00951D16"/>
    <w:rsid w:val="00952202"/>
    <w:rsid w:val="00952331"/>
    <w:rsid w:val="009524E5"/>
    <w:rsid w:val="00952BC2"/>
    <w:rsid w:val="00952D69"/>
    <w:rsid w:val="00952FEF"/>
    <w:rsid w:val="00953146"/>
    <w:rsid w:val="0095325A"/>
    <w:rsid w:val="0095350D"/>
    <w:rsid w:val="00953A75"/>
    <w:rsid w:val="00953DB9"/>
    <w:rsid w:val="0095407B"/>
    <w:rsid w:val="009544A8"/>
    <w:rsid w:val="0095488D"/>
    <w:rsid w:val="00954A97"/>
    <w:rsid w:val="00954CB3"/>
    <w:rsid w:val="009550D1"/>
    <w:rsid w:val="009553AF"/>
    <w:rsid w:val="00955BC4"/>
    <w:rsid w:val="00955C3B"/>
    <w:rsid w:val="00955C43"/>
    <w:rsid w:val="00955C88"/>
    <w:rsid w:val="00956187"/>
    <w:rsid w:val="00956463"/>
    <w:rsid w:val="009565DF"/>
    <w:rsid w:val="009568A1"/>
    <w:rsid w:val="009568BF"/>
    <w:rsid w:val="00956B07"/>
    <w:rsid w:val="00956BAD"/>
    <w:rsid w:val="00956F01"/>
    <w:rsid w:val="00956FBB"/>
    <w:rsid w:val="00957005"/>
    <w:rsid w:val="009571B8"/>
    <w:rsid w:val="0095730E"/>
    <w:rsid w:val="0095787A"/>
    <w:rsid w:val="0095792E"/>
    <w:rsid w:val="00957C84"/>
    <w:rsid w:val="00960062"/>
    <w:rsid w:val="009601A5"/>
    <w:rsid w:val="009603DB"/>
    <w:rsid w:val="00960464"/>
    <w:rsid w:val="00960507"/>
    <w:rsid w:val="009605E8"/>
    <w:rsid w:val="0096079C"/>
    <w:rsid w:val="00961538"/>
    <w:rsid w:val="009616D5"/>
    <w:rsid w:val="009616E4"/>
    <w:rsid w:val="00961A64"/>
    <w:rsid w:val="00961BB5"/>
    <w:rsid w:val="00961DF4"/>
    <w:rsid w:val="00961EB1"/>
    <w:rsid w:val="00962606"/>
    <w:rsid w:val="0096269E"/>
    <w:rsid w:val="009627E6"/>
    <w:rsid w:val="00962B17"/>
    <w:rsid w:val="00962F71"/>
    <w:rsid w:val="0096333D"/>
    <w:rsid w:val="00963D11"/>
    <w:rsid w:val="00963D8C"/>
    <w:rsid w:val="009641DA"/>
    <w:rsid w:val="00964304"/>
    <w:rsid w:val="0096486B"/>
    <w:rsid w:val="0096488E"/>
    <w:rsid w:val="00964BA6"/>
    <w:rsid w:val="00964DA5"/>
    <w:rsid w:val="00964E25"/>
    <w:rsid w:val="00964E8B"/>
    <w:rsid w:val="0096547F"/>
    <w:rsid w:val="009654A4"/>
    <w:rsid w:val="009654B5"/>
    <w:rsid w:val="009656A4"/>
    <w:rsid w:val="00965A71"/>
    <w:rsid w:val="00965C66"/>
    <w:rsid w:val="009660B5"/>
    <w:rsid w:val="009661B8"/>
    <w:rsid w:val="009666D1"/>
    <w:rsid w:val="009669C4"/>
    <w:rsid w:val="00966B45"/>
    <w:rsid w:val="009672AD"/>
    <w:rsid w:val="00967707"/>
    <w:rsid w:val="00967A23"/>
    <w:rsid w:val="00967F18"/>
    <w:rsid w:val="009701AB"/>
    <w:rsid w:val="00970234"/>
    <w:rsid w:val="00970616"/>
    <w:rsid w:val="00970839"/>
    <w:rsid w:val="00970927"/>
    <w:rsid w:val="00970D4F"/>
    <w:rsid w:val="00970DC0"/>
    <w:rsid w:val="00970DCF"/>
    <w:rsid w:val="00970F27"/>
    <w:rsid w:val="00970F50"/>
    <w:rsid w:val="00971059"/>
    <w:rsid w:val="00971242"/>
    <w:rsid w:val="009712B2"/>
    <w:rsid w:val="00971935"/>
    <w:rsid w:val="00971A57"/>
    <w:rsid w:val="00971CBA"/>
    <w:rsid w:val="0097205F"/>
    <w:rsid w:val="0097223B"/>
    <w:rsid w:val="009722D0"/>
    <w:rsid w:val="00972529"/>
    <w:rsid w:val="009728D1"/>
    <w:rsid w:val="0097297A"/>
    <w:rsid w:val="00972AB0"/>
    <w:rsid w:val="00972CB6"/>
    <w:rsid w:val="00972FF8"/>
    <w:rsid w:val="00973304"/>
    <w:rsid w:val="009735B1"/>
    <w:rsid w:val="0097382A"/>
    <w:rsid w:val="00973D3E"/>
    <w:rsid w:val="00973D44"/>
    <w:rsid w:val="00973F46"/>
    <w:rsid w:val="00973F73"/>
    <w:rsid w:val="00974002"/>
    <w:rsid w:val="0097441F"/>
    <w:rsid w:val="0097485D"/>
    <w:rsid w:val="00974945"/>
    <w:rsid w:val="00974A3B"/>
    <w:rsid w:val="00974B6C"/>
    <w:rsid w:val="00974BA7"/>
    <w:rsid w:val="00975040"/>
    <w:rsid w:val="00975168"/>
    <w:rsid w:val="00975182"/>
    <w:rsid w:val="009751A8"/>
    <w:rsid w:val="00975877"/>
    <w:rsid w:val="00975B81"/>
    <w:rsid w:val="00975EA1"/>
    <w:rsid w:val="00976189"/>
    <w:rsid w:val="009762E0"/>
    <w:rsid w:val="009769E1"/>
    <w:rsid w:val="00976AC8"/>
    <w:rsid w:val="00976FA6"/>
    <w:rsid w:val="0097760E"/>
    <w:rsid w:val="009779D3"/>
    <w:rsid w:val="009801A8"/>
    <w:rsid w:val="00980387"/>
    <w:rsid w:val="009807EF"/>
    <w:rsid w:val="009810D2"/>
    <w:rsid w:val="009814B6"/>
    <w:rsid w:val="009814FE"/>
    <w:rsid w:val="00981A18"/>
    <w:rsid w:val="00981A1F"/>
    <w:rsid w:val="00981AAF"/>
    <w:rsid w:val="00981BC3"/>
    <w:rsid w:val="00981EED"/>
    <w:rsid w:val="009822CD"/>
    <w:rsid w:val="00982489"/>
    <w:rsid w:val="00982553"/>
    <w:rsid w:val="00982575"/>
    <w:rsid w:val="00982700"/>
    <w:rsid w:val="0098274F"/>
    <w:rsid w:val="00982E80"/>
    <w:rsid w:val="00983524"/>
    <w:rsid w:val="00983625"/>
    <w:rsid w:val="00983708"/>
    <w:rsid w:val="0098373B"/>
    <w:rsid w:val="009837A2"/>
    <w:rsid w:val="009837FC"/>
    <w:rsid w:val="00983CE2"/>
    <w:rsid w:val="00984024"/>
    <w:rsid w:val="0098438E"/>
    <w:rsid w:val="009848B4"/>
    <w:rsid w:val="00984B14"/>
    <w:rsid w:val="00984B37"/>
    <w:rsid w:val="00984BFF"/>
    <w:rsid w:val="00984D26"/>
    <w:rsid w:val="009850AF"/>
    <w:rsid w:val="009855E4"/>
    <w:rsid w:val="00986292"/>
    <w:rsid w:val="009863A8"/>
    <w:rsid w:val="00986514"/>
    <w:rsid w:val="00986650"/>
    <w:rsid w:val="009870D8"/>
    <w:rsid w:val="00987154"/>
    <w:rsid w:val="009877C7"/>
    <w:rsid w:val="0098788B"/>
    <w:rsid w:val="009879A5"/>
    <w:rsid w:val="009879FA"/>
    <w:rsid w:val="00987B37"/>
    <w:rsid w:val="00987D8B"/>
    <w:rsid w:val="00987F6F"/>
    <w:rsid w:val="009900AB"/>
    <w:rsid w:val="009901EE"/>
    <w:rsid w:val="00990701"/>
    <w:rsid w:val="00990A83"/>
    <w:rsid w:val="00990BB6"/>
    <w:rsid w:val="00990F78"/>
    <w:rsid w:val="00990F94"/>
    <w:rsid w:val="00992D0E"/>
    <w:rsid w:val="00993275"/>
    <w:rsid w:val="0099337A"/>
    <w:rsid w:val="00993570"/>
    <w:rsid w:val="00993662"/>
    <w:rsid w:val="00993887"/>
    <w:rsid w:val="00993A61"/>
    <w:rsid w:val="00993DA0"/>
    <w:rsid w:val="00993DDA"/>
    <w:rsid w:val="00993FE0"/>
    <w:rsid w:val="009943A9"/>
    <w:rsid w:val="009946BA"/>
    <w:rsid w:val="00994888"/>
    <w:rsid w:val="00994B7C"/>
    <w:rsid w:val="00994E31"/>
    <w:rsid w:val="009951E3"/>
    <w:rsid w:val="009956F1"/>
    <w:rsid w:val="00995F19"/>
    <w:rsid w:val="00995F2C"/>
    <w:rsid w:val="00996291"/>
    <w:rsid w:val="00996C28"/>
    <w:rsid w:val="00997861"/>
    <w:rsid w:val="009978D4"/>
    <w:rsid w:val="00997E8C"/>
    <w:rsid w:val="009A0169"/>
    <w:rsid w:val="009A0387"/>
    <w:rsid w:val="009A090E"/>
    <w:rsid w:val="009A093D"/>
    <w:rsid w:val="009A0B6D"/>
    <w:rsid w:val="009A197F"/>
    <w:rsid w:val="009A2086"/>
    <w:rsid w:val="009A25D0"/>
    <w:rsid w:val="009A26E4"/>
    <w:rsid w:val="009A2703"/>
    <w:rsid w:val="009A284B"/>
    <w:rsid w:val="009A2A3A"/>
    <w:rsid w:val="009A2AA6"/>
    <w:rsid w:val="009A2D00"/>
    <w:rsid w:val="009A2D3F"/>
    <w:rsid w:val="009A3092"/>
    <w:rsid w:val="009A3158"/>
    <w:rsid w:val="009A3192"/>
    <w:rsid w:val="009A3792"/>
    <w:rsid w:val="009A3B70"/>
    <w:rsid w:val="009A3D7A"/>
    <w:rsid w:val="009A427F"/>
    <w:rsid w:val="009A4479"/>
    <w:rsid w:val="009A449C"/>
    <w:rsid w:val="009A44D1"/>
    <w:rsid w:val="009A46C6"/>
    <w:rsid w:val="009A4828"/>
    <w:rsid w:val="009A4D0D"/>
    <w:rsid w:val="009A4EEB"/>
    <w:rsid w:val="009A505F"/>
    <w:rsid w:val="009A55C0"/>
    <w:rsid w:val="009A5BCB"/>
    <w:rsid w:val="009A5C55"/>
    <w:rsid w:val="009A5C8C"/>
    <w:rsid w:val="009A5DCA"/>
    <w:rsid w:val="009A5F1C"/>
    <w:rsid w:val="009A6262"/>
    <w:rsid w:val="009A634F"/>
    <w:rsid w:val="009A656C"/>
    <w:rsid w:val="009A6584"/>
    <w:rsid w:val="009A6D2F"/>
    <w:rsid w:val="009A706D"/>
    <w:rsid w:val="009A715E"/>
    <w:rsid w:val="009A726A"/>
    <w:rsid w:val="009A743D"/>
    <w:rsid w:val="009A7465"/>
    <w:rsid w:val="009A74DA"/>
    <w:rsid w:val="009A7B30"/>
    <w:rsid w:val="009A7B9B"/>
    <w:rsid w:val="009A7F9C"/>
    <w:rsid w:val="009B07EC"/>
    <w:rsid w:val="009B08CC"/>
    <w:rsid w:val="009B0C3F"/>
    <w:rsid w:val="009B0ED4"/>
    <w:rsid w:val="009B0FF4"/>
    <w:rsid w:val="009B117E"/>
    <w:rsid w:val="009B12B1"/>
    <w:rsid w:val="009B183D"/>
    <w:rsid w:val="009B1876"/>
    <w:rsid w:val="009B2313"/>
    <w:rsid w:val="009B2431"/>
    <w:rsid w:val="009B2563"/>
    <w:rsid w:val="009B2877"/>
    <w:rsid w:val="009B2A0F"/>
    <w:rsid w:val="009B2B7B"/>
    <w:rsid w:val="009B3028"/>
    <w:rsid w:val="009B3072"/>
    <w:rsid w:val="009B30F5"/>
    <w:rsid w:val="009B3122"/>
    <w:rsid w:val="009B3487"/>
    <w:rsid w:val="009B3552"/>
    <w:rsid w:val="009B3554"/>
    <w:rsid w:val="009B36D3"/>
    <w:rsid w:val="009B3852"/>
    <w:rsid w:val="009B3A9F"/>
    <w:rsid w:val="009B3B52"/>
    <w:rsid w:val="009B40E4"/>
    <w:rsid w:val="009B47A7"/>
    <w:rsid w:val="009B4982"/>
    <w:rsid w:val="009B4B28"/>
    <w:rsid w:val="009B4BCB"/>
    <w:rsid w:val="009B4C2E"/>
    <w:rsid w:val="009B4F71"/>
    <w:rsid w:val="009B531B"/>
    <w:rsid w:val="009B565F"/>
    <w:rsid w:val="009B5806"/>
    <w:rsid w:val="009B5987"/>
    <w:rsid w:val="009B6028"/>
    <w:rsid w:val="009B6876"/>
    <w:rsid w:val="009B6AD4"/>
    <w:rsid w:val="009B6D92"/>
    <w:rsid w:val="009B7336"/>
    <w:rsid w:val="009B7C53"/>
    <w:rsid w:val="009B7E4F"/>
    <w:rsid w:val="009B7F4D"/>
    <w:rsid w:val="009C0029"/>
    <w:rsid w:val="009C0118"/>
    <w:rsid w:val="009C027D"/>
    <w:rsid w:val="009C02C2"/>
    <w:rsid w:val="009C08EA"/>
    <w:rsid w:val="009C0BCB"/>
    <w:rsid w:val="009C0FF2"/>
    <w:rsid w:val="009C112A"/>
    <w:rsid w:val="009C14D0"/>
    <w:rsid w:val="009C15B4"/>
    <w:rsid w:val="009C164E"/>
    <w:rsid w:val="009C16C0"/>
    <w:rsid w:val="009C1792"/>
    <w:rsid w:val="009C1805"/>
    <w:rsid w:val="009C1B01"/>
    <w:rsid w:val="009C1C4F"/>
    <w:rsid w:val="009C1D05"/>
    <w:rsid w:val="009C28DC"/>
    <w:rsid w:val="009C29DD"/>
    <w:rsid w:val="009C2BC0"/>
    <w:rsid w:val="009C2C57"/>
    <w:rsid w:val="009C3890"/>
    <w:rsid w:val="009C3AF9"/>
    <w:rsid w:val="009C3DE0"/>
    <w:rsid w:val="009C48F0"/>
    <w:rsid w:val="009C4ED0"/>
    <w:rsid w:val="009C4EFE"/>
    <w:rsid w:val="009C5055"/>
    <w:rsid w:val="009C51AE"/>
    <w:rsid w:val="009C529F"/>
    <w:rsid w:val="009C5810"/>
    <w:rsid w:val="009C5C3B"/>
    <w:rsid w:val="009C5CBB"/>
    <w:rsid w:val="009C5D14"/>
    <w:rsid w:val="009C5D87"/>
    <w:rsid w:val="009C5DA9"/>
    <w:rsid w:val="009C5E2D"/>
    <w:rsid w:val="009C6151"/>
    <w:rsid w:val="009C688B"/>
    <w:rsid w:val="009C6F80"/>
    <w:rsid w:val="009C7048"/>
    <w:rsid w:val="009C7330"/>
    <w:rsid w:val="009C7415"/>
    <w:rsid w:val="009C7532"/>
    <w:rsid w:val="009C759E"/>
    <w:rsid w:val="009C75F4"/>
    <w:rsid w:val="009C77F6"/>
    <w:rsid w:val="009C7ACE"/>
    <w:rsid w:val="009C7F97"/>
    <w:rsid w:val="009D016F"/>
    <w:rsid w:val="009D0303"/>
    <w:rsid w:val="009D052F"/>
    <w:rsid w:val="009D0863"/>
    <w:rsid w:val="009D0B01"/>
    <w:rsid w:val="009D0B7F"/>
    <w:rsid w:val="009D0CB2"/>
    <w:rsid w:val="009D0E68"/>
    <w:rsid w:val="009D1417"/>
    <w:rsid w:val="009D1A17"/>
    <w:rsid w:val="009D1A18"/>
    <w:rsid w:val="009D1C41"/>
    <w:rsid w:val="009D21A8"/>
    <w:rsid w:val="009D22AE"/>
    <w:rsid w:val="009D2418"/>
    <w:rsid w:val="009D251D"/>
    <w:rsid w:val="009D29FE"/>
    <w:rsid w:val="009D2B57"/>
    <w:rsid w:val="009D2E76"/>
    <w:rsid w:val="009D33D1"/>
    <w:rsid w:val="009D343F"/>
    <w:rsid w:val="009D370D"/>
    <w:rsid w:val="009D3844"/>
    <w:rsid w:val="009D38E6"/>
    <w:rsid w:val="009D3C21"/>
    <w:rsid w:val="009D42A7"/>
    <w:rsid w:val="009D46A6"/>
    <w:rsid w:val="009D46F8"/>
    <w:rsid w:val="009D47EF"/>
    <w:rsid w:val="009D4A7B"/>
    <w:rsid w:val="009D4EBF"/>
    <w:rsid w:val="009D56C2"/>
    <w:rsid w:val="009D65B7"/>
    <w:rsid w:val="009D679C"/>
    <w:rsid w:val="009D6C09"/>
    <w:rsid w:val="009D6DF2"/>
    <w:rsid w:val="009D7645"/>
    <w:rsid w:val="009D7E8F"/>
    <w:rsid w:val="009D7ED9"/>
    <w:rsid w:val="009E0084"/>
    <w:rsid w:val="009E0505"/>
    <w:rsid w:val="009E0538"/>
    <w:rsid w:val="009E0CE2"/>
    <w:rsid w:val="009E12DC"/>
    <w:rsid w:val="009E1487"/>
    <w:rsid w:val="009E17B8"/>
    <w:rsid w:val="009E1875"/>
    <w:rsid w:val="009E1B6C"/>
    <w:rsid w:val="009E1BE1"/>
    <w:rsid w:val="009E224D"/>
    <w:rsid w:val="009E23F5"/>
    <w:rsid w:val="009E256C"/>
    <w:rsid w:val="009E2833"/>
    <w:rsid w:val="009E28FA"/>
    <w:rsid w:val="009E29A6"/>
    <w:rsid w:val="009E39B7"/>
    <w:rsid w:val="009E3A01"/>
    <w:rsid w:val="009E3A9C"/>
    <w:rsid w:val="009E3B85"/>
    <w:rsid w:val="009E3BF9"/>
    <w:rsid w:val="009E3C13"/>
    <w:rsid w:val="009E3FE7"/>
    <w:rsid w:val="009E4078"/>
    <w:rsid w:val="009E4476"/>
    <w:rsid w:val="009E4537"/>
    <w:rsid w:val="009E456F"/>
    <w:rsid w:val="009E4AAC"/>
    <w:rsid w:val="009E4DEB"/>
    <w:rsid w:val="009E54B1"/>
    <w:rsid w:val="009E587A"/>
    <w:rsid w:val="009E5DD6"/>
    <w:rsid w:val="009E5F56"/>
    <w:rsid w:val="009E6248"/>
    <w:rsid w:val="009E62FE"/>
    <w:rsid w:val="009E6314"/>
    <w:rsid w:val="009E64A5"/>
    <w:rsid w:val="009E6AC4"/>
    <w:rsid w:val="009E7327"/>
    <w:rsid w:val="009E7638"/>
    <w:rsid w:val="009F00EE"/>
    <w:rsid w:val="009F0435"/>
    <w:rsid w:val="009F09EE"/>
    <w:rsid w:val="009F0B51"/>
    <w:rsid w:val="009F0B57"/>
    <w:rsid w:val="009F0C1E"/>
    <w:rsid w:val="009F0F91"/>
    <w:rsid w:val="009F120C"/>
    <w:rsid w:val="009F1324"/>
    <w:rsid w:val="009F1611"/>
    <w:rsid w:val="009F17D1"/>
    <w:rsid w:val="009F1847"/>
    <w:rsid w:val="009F1949"/>
    <w:rsid w:val="009F1AD0"/>
    <w:rsid w:val="009F1D97"/>
    <w:rsid w:val="009F2107"/>
    <w:rsid w:val="009F2370"/>
    <w:rsid w:val="009F251F"/>
    <w:rsid w:val="009F2628"/>
    <w:rsid w:val="009F2B72"/>
    <w:rsid w:val="009F2DB8"/>
    <w:rsid w:val="009F31BA"/>
    <w:rsid w:val="009F3652"/>
    <w:rsid w:val="009F3758"/>
    <w:rsid w:val="009F3840"/>
    <w:rsid w:val="009F3AB3"/>
    <w:rsid w:val="009F3E56"/>
    <w:rsid w:val="009F41D5"/>
    <w:rsid w:val="009F42B8"/>
    <w:rsid w:val="009F48A6"/>
    <w:rsid w:val="009F4DFB"/>
    <w:rsid w:val="009F4EA6"/>
    <w:rsid w:val="009F4EC0"/>
    <w:rsid w:val="009F55DF"/>
    <w:rsid w:val="009F5769"/>
    <w:rsid w:val="009F5858"/>
    <w:rsid w:val="009F5C6E"/>
    <w:rsid w:val="009F5E6D"/>
    <w:rsid w:val="009F5FAB"/>
    <w:rsid w:val="009F609A"/>
    <w:rsid w:val="009F640E"/>
    <w:rsid w:val="009F65A1"/>
    <w:rsid w:val="009F66E3"/>
    <w:rsid w:val="009F67A1"/>
    <w:rsid w:val="009F6973"/>
    <w:rsid w:val="009F6ABE"/>
    <w:rsid w:val="009F71A5"/>
    <w:rsid w:val="009F71F3"/>
    <w:rsid w:val="009F7334"/>
    <w:rsid w:val="009F737A"/>
    <w:rsid w:val="009F7572"/>
    <w:rsid w:val="009F7D66"/>
    <w:rsid w:val="009F7F6E"/>
    <w:rsid w:val="00A00036"/>
    <w:rsid w:val="00A0029A"/>
    <w:rsid w:val="00A00B68"/>
    <w:rsid w:val="00A00E50"/>
    <w:rsid w:val="00A00E9B"/>
    <w:rsid w:val="00A010DC"/>
    <w:rsid w:val="00A015CD"/>
    <w:rsid w:val="00A0163B"/>
    <w:rsid w:val="00A01713"/>
    <w:rsid w:val="00A017D5"/>
    <w:rsid w:val="00A019EF"/>
    <w:rsid w:val="00A01B1B"/>
    <w:rsid w:val="00A01BE0"/>
    <w:rsid w:val="00A01C96"/>
    <w:rsid w:val="00A02890"/>
    <w:rsid w:val="00A029C8"/>
    <w:rsid w:val="00A02B36"/>
    <w:rsid w:val="00A02BAD"/>
    <w:rsid w:val="00A02BEE"/>
    <w:rsid w:val="00A03291"/>
    <w:rsid w:val="00A03AD9"/>
    <w:rsid w:val="00A04359"/>
    <w:rsid w:val="00A04A8D"/>
    <w:rsid w:val="00A04ABD"/>
    <w:rsid w:val="00A04B2C"/>
    <w:rsid w:val="00A04C01"/>
    <w:rsid w:val="00A04D0B"/>
    <w:rsid w:val="00A04E02"/>
    <w:rsid w:val="00A04E58"/>
    <w:rsid w:val="00A05055"/>
    <w:rsid w:val="00A05131"/>
    <w:rsid w:val="00A055C9"/>
    <w:rsid w:val="00A0562B"/>
    <w:rsid w:val="00A059F3"/>
    <w:rsid w:val="00A05BE8"/>
    <w:rsid w:val="00A05D8D"/>
    <w:rsid w:val="00A06423"/>
    <w:rsid w:val="00A0650E"/>
    <w:rsid w:val="00A066C6"/>
    <w:rsid w:val="00A069B3"/>
    <w:rsid w:val="00A06FB0"/>
    <w:rsid w:val="00A06FB6"/>
    <w:rsid w:val="00A10034"/>
    <w:rsid w:val="00A106B0"/>
    <w:rsid w:val="00A109C6"/>
    <w:rsid w:val="00A10B00"/>
    <w:rsid w:val="00A10B2C"/>
    <w:rsid w:val="00A10D49"/>
    <w:rsid w:val="00A10D7E"/>
    <w:rsid w:val="00A1120E"/>
    <w:rsid w:val="00A11538"/>
    <w:rsid w:val="00A116C6"/>
    <w:rsid w:val="00A11ABB"/>
    <w:rsid w:val="00A1204B"/>
    <w:rsid w:val="00A1210D"/>
    <w:rsid w:val="00A1259B"/>
    <w:rsid w:val="00A1280D"/>
    <w:rsid w:val="00A12E65"/>
    <w:rsid w:val="00A1324D"/>
    <w:rsid w:val="00A13450"/>
    <w:rsid w:val="00A1363D"/>
    <w:rsid w:val="00A13A55"/>
    <w:rsid w:val="00A13B39"/>
    <w:rsid w:val="00A13B74"/>
    <w:rsid w:val="00A13FFD"/>
    <w:rsid w:val="00A141A9"/>
    <w:rsid w:val="00A14530"/>
    <w:rsid w:val="00A1457B"/>
    <w:rsid w:val="00A15060"/>
    <w:rsid w:val="00A1523C"/>
    <w:rsid w:val="00A1564A"/>
    <w:rsid w:val="00A156BE"/>
    <w:rsid w:val="00A15814"/>
    <w:rsid w:val="00A15862"/>
    <w:rsid w:val="00A15C36"/>
    <w:rsid w:val="00A15F2E"/>
    <w:rsid w:val="00A160CC"/>
    <w:rsid w:val="00A1627A"/>
    <w:rsid w:val="00A16437"/>
    <w:rsid w:val="00A16604"/>
    <w:rsid w:val="00A16A40"/>
    <w:rsid w:val="00A16B50"/>
    <w:rsid w:val="00A16E33"/>
    <w:rsid w:val="00A1710D"/>
    <w:rsid w:val="00A171A3"/>
    <w:rsid w:val="00A174AA"/>
    <w:rsid w:val="00A17557"/>
    <w:rsid w:val="00A17647"/>
    <w:rsid w:val="00A17839"/>
    <w:rsid w:val="00A17979"/>
    <w:rsid w:val="00A179F3"/>
    <w:rsid w:val="00A17E03"/>
    <w:rsid w:val="00A201CB"/>
    <w:rsid w:val="00A20238"/>
    <w:rsid w:val="00A202BF"/>
    <w:rsid w:val="00A203C5"/>
    <w:rsid w:val="00A2046B"/>
    <w:rsid w:val="00A20576"/>
    <w:rsid w:val="00A207F0"/>
    <w:rsid w:val="00A2082A"/>
    <w:rsid w:val="00A21158"/>
    <w:rsid w:val="00A215F8"/>
    <w:rsid w:val="00A21B47"/>
    <w:rsid w:val="00A21E43"/>
    <w:rsid w:val="00A21F02"/>
    <w:rsid w:val="00A227AF"/>
    <w:rsid w:val="00A22B08"/>
    <w:rsid w:val="00A22DB9"/>
    <w:rsid w:val="00A22E6F"/>
    <w:rsid w:val="00A22FA5"/>
    <w:rsid w:val="00A2302D"/>
    <w:rsid w:val="00A23191"/>
    <w:rsid w:val="00A2336A"/>
    <w:rsid w:val="00A235B9"/>
    <w:rsid w:val="00A23936"/>
    <w:rsid w:val="00A23A09"/>
    <w:rsid w:val="00A23A1C"/>
    <w:rsid w:val="00A23BB7"/>
    <w:rsid w:val="00A23E08"/>
    <w:rsid w:val="00A240CD"/>
    <w:rsid w:val="00A241CD"/>
    <w:rsid w:val="00A242A7"/>
    <w:rsid w:val="00A2435F"/>
    <w:rsid w:val="00A2451B"/>
    <w:rsid w:val="00A245FE"/>
    <w:rsid w:val="00A24A9D"/>
    <w:rsid w:val="00A24F51"/>
    <w:rsid w:val="00A25A19"/>
    <w:rsid w:val="00A264F3"/>
    <w:rsid w:val="00A26CEE"/>
    <w:rsid w:val="00A26EE7"/>
    <w:rsid w:val="00A27169"/>
    <w:rsid w:val="00A27360"/>
    <w:rsid w:val="00A273AD"/>
    <w:rsid w:val="00A2780E"/>
    <w:rsid w:val="00A27A9C"/>
    <w:rsid w:val="00A27AF2"/>
    <w:rsid w:val="00A27C2D"/>
    <w:rsid w:val="00A27C8A"/>
    <w:rsid w:val="00A27D89"/>
    <w:rsid w:val="00A3057F"/>
    <w:rsid w:val="00A30761"/>
    <w:rsid w:val="00A3084E"/>
    <w:rsid w:val="00A308A8"/>
    <w:rsid w:val="00A30DB8"/>
    <w:rsid w:val="00A31061"/>
    <w:rsid w:val="00A31479"/>
    <w:rsid w:val="00A3164E"/>
    <w:rsid w:val="00A31656"/>
    <w:rsid w:val="00A31672"/>
    <w:rsid w:val="00A31883"/>
    <w:rsid w:val="00A31968"/>
    <w:rsid w:val="00A31D4A"/>
    <w:rsid w:val="00A31D58"/>
    <w:rsid w:val="00A328EB"/>
    <w:rsid w:val="00A33045"/>
    <w:rsid w:val="00A3312E"/>
    <w:rsid w:val="00A33143"/>
    <w:rsid w:val="00A33BC3"/>
    <w:rsid w:val="00A33BD4"/>
    <w:rsid w:val="00A33BF0"/>
    <w:rsid w:val="00A33C65"/>
    <w:rsid w:val="00A34323"/>
    <w:rsid w:val="00A34756"/>
    <w:rsid w:val="00A34C75"/>
    <w:rsid w:val="00A34E92"/>
    <w:rsid w:val="00A352AA"/>
    <w:rsid w:val="00A353A2"/>
    <w:rsid w:val="00A354E8"/>
    <w:rsid w:val="00A3572D"/>
    <w:rsid w:val="00A35977"/>
    <w:rsid w:val="00A35978"/>
    <w:rsid w:val="00A35E30"/>
    <w:rsid w:val="00A360E9"/>
    <w:rsid w:val="00A3635F"/>
    <w:rsid w:val="00A3647A"/>
    <w:rsid w:val="00A365FF"/>
    <w:rsid w:val="00A36A44"/>
    <w:rsid w:val="00A36CE5"/>
    <w:rsid w:val="00A36DD7"/>
    <w:rsid w:val="00A36FD5"/>
    <w:rsid w:val="00A3703D"/>
    <w:rsid w:val="00A37070"/>
    <w:rsid w:val="00A3717C"/>
    <w:rsid w:val="00A371ED"/>
    <w:rsid w:val="00A376DC"/>
    <w:rsid w:val="00A37BAC"/>
    <w:rsid w:val="00A37C75"/>
    <w:rsid w:val="00A37D04"/>
    <w:rsid w:val="00A4010A"/>
    <w:rsid w:val="00A401D8"/>
    <w:rsid w:val="00A40334"/>
    <w:rsid w:val="00A40719"/>
    <w:rsid w:val="00A40A29"/>
    <w:rsid w:val="00A40CCF"/>
    <w:rsid w:val="00A40D61"/>
    <w:rsid w:val="00A40FA7"/>
    <w:rsid w:val="00A411A8"/>
    <w:rsid w:val="00A41238"/>
    <w:rsid w:val="00A4156D"/>
    <w:rsid w:val="00A41ACC"/>
    <w:rsid w:val="00A41BAE"/>
    <w:rsid w:val="00A425A8"/>
    <w:rsid w:val="00A425DD"/>
    <w:rsid w:val="00A42696"/>
    <w:rsid w:val="00A428A0"/>
    <w:rsid w:val="00A42B9D"/>
    <w:rsid w:val="00A42EFB"/>
    <w:rsid w:val="00A4323A"/>
    <w:rsid w:val="00A432C2"/>
    <w:rsid w:val="00A4362E"/>
    <w:rsid w:val="00A43ADD"/>
    <w:rsid w:val="00A43D3E"/>
    <w:rsid w:val="00A442E7"/>
    <w:rsid w:val="00A4440F"/>
    <w:rsid w:val="00A44CD3"/>
    <w:rsid w:val="00A44D34"/>
    <w:rsid w:val="00A44DAB"/>
    <w:rsid w:val="00A453BC"/>
    <w:rsid w:val="00A45845"/>
    <w:rsid w:val="00A458C1"/>
    <w:rsid w:val="00A45C7F"/>
    <w:rsid w:val="00A45D9A"/>
    <w:rsid w:val="00A45DC1"/>
    <w:rsid w:val="00A46456"/>
    <w:rsid w:val="00A464F3"/>
    <w:rsid w:val="00A46969"/>
    <w:rsid w:val="00A46975"/>
    <w:rsid w:val="00A46B1C"/>
    <w:rsid w:val="00A46C00"/>
    <w:rsid w:val="00A46C4C"/>
    <w:rsid w:val="00A46D7D"/>
    <w:rsid w:val="00A46DD0"/>
    <w:rsid w:val="00A46F09"/>
    <w:rsid w:val="00A470D5"/>
    <w:rsid w:val="00A4744E"/>
    <w:rsid w:val="00A47AAA"/>
    <w:rsid w:val="00A5004D"/>
    <w:rsid w:val="00A5035F"/>
    <w:rsid w:val="00A504F1"/>
    <w:rsid w:val="00A50589"/>
    <w:rsid w:val="00A50620"/>
    <w:rsid w:val="00A50684"/>
    <w:rsid w:val="00A507E0"/>
    <w:rsid w:val="00A507F9"/>
    <w:rsid w:val="00A5091F"/>
    <w:rsid w:val="00A50B2F"/>
    <w:rsid w:val="00A5100E"/>
    <w:rsid w:val="00A511E3"/>
    <w:rsid w:val="00A5159E"/>
    <w:rsid w:val="00A51851"/>
    <w:rsid w:val="00A51E83"/>
    <w:rsid w:val="00A5206E"/>
    <w:rsid w:val="00A520EE"/>
    <w:rsid w:val="00A52543"/>
    <w:rsid w:val="00A52574"/>
    <w:rsid w:val="00A52771"/>
    <w:rsid w:val="00A52779"/>
    <w:rsid w:val="00A52A79"/>
    <w:rsid w:val="00A52B8E"/>
    <w:rsid w:val="00A52D70"/>
    <w:rsid w:val="00A53478"/>
    <w:rsid w:val="00A537E2"/>
    <w:rsid w:val="00A53AF2"/>
    <w:rsid w:val="00A53BFC"/>
    <w:rsid w:val="00A53C20"/>
    <w:rsid w:val="00A53F38"/>
    <w:rsid w:val="00A540CA"/>
    <w:rsid w:val="00A541DE"/>
    <w:rsid w:val="00A546F6"/>
    <w:rsid w:val="00A549CC"/>
    <w:rsid w:val="00A54B9D"/>
    <w:rsid w:val="00A54C61"/>
    <w:rsid w:val="00A54FBE"/>
    <w:rsid w:val="00A550DE"/>
    <w:rsid w:val="00A55404"/>
    <w:rsid w:val="00A5544C"/>
    <w:rsid w:val="00A55906"/>
    <w:rsid w:val="00A55DB7"/>
    <w:rsid w:val="00A56407"/>
    <w:rsid w:val="00A564B3"/>
    <w:rsid w:val="00A565B0"/>
    <w:rsid w:val="00A5674A"/>
    <w:rsid w:val="00A56CF1"/>
    <w:rsid w:val="00A56E70"/>
    <w:rsid w:val="00A56EDF"/>
    <w:rsid w:val="00A570E9"/>
    <w:rsid w:val="00A572AD"/>
    <w:rsid w:val="00A572CB"/>
    <w:rsid w:val="00A573C1"/>
    <w:rsid w:val="00A57774"/>
    <w:rsid w:val="00A6010F"/>
    <w:rsid w:val="00A601B8"/>
    <w:rsid w:val="00A606F4"/>
    <w:rsid w:val="00A60843"/>
    <w:rsid w:val="00A61104"/>
    <w:rsid w:val="00A6148D"/>
    <w:rsid w:val="00A61783"/>
    <w:rsid w:val="00A61A90"/>
    <w:rsid w:val="00A62094"/>
    <w:rsid w:val="00A620CE"/>
    <w:rsid w:val="00A6219C"/>
    <w:rsid w:val="00A62248"/>
    <w:rsid w:val="00A62472"/>
    <w:rsid w:val="00A6286D"/>
    <w:rsid w:val="00A63041"/>
    <w:rsid w:val="00A6317D"/>
    <w:rsid w:val="00A63A09"/>
    <w:rsid w:val="00A63CF0"/>
    <w:rsid w:val="00A63CF6"/>
    <w:rsid w:val="00A64191"/>
    <w:rsid w:val="00A643B8"/>
    <w:rsid w:val="00A64428"/>
    <w:rsid w:val="00A6444D"/>
    <w:rsid w:val="00A64474"/>
    <w:rsid w:val="00A6456C"/>
    <w:rsid w:val="00A645A7"/>
    <w:rsid w:val="00A646CA"/>
    <w:rsid w:val="00A64AC1"/>
    <w:rsid w:val="00A64C3D"/>
    <w:rsid w:val="00A653A2"/>
    <w:rsid w:val="00A659BA"/>
    <w:rsid w:val="00A666C9"/>
    <w:rsid w:val="00A66763"/>
    <w:rsid w:val="00A667BD"/>
    <w:rsid w:val="00A66939"/>
    <w:rsid w:val="00A66964"/>
    <w:rsid w:val="00A66A20"/>
    <w:rsid w:val="00A66E67"/>
    <w:rsid w:val="00A67177"/>
    <w:rsid w:val="00A67310"/>
    <w:rsid w:val="00A673A3"/>
    <w:rsid w:val="00A6771F"/>
    <w:rsid w:val="00A67B08"/>
    <w:rsid w:val="00A67BC6"/>
    <w:rsid w:val="00A67BF2"/>
    <w:rsid w:val="00A67DDC"/>
    <w:rsid w:val="00A67EDF"/>
    <w:rsid w:val="00A67F37"/>
    <w:rsid w:val="00A707D1"/>
    <w:rsid w:val="00A70AFA"/>
    <w:rsid w:val="00A70EB4"/>
    <w:rsid w:val="00A71E73"/>
    <w:rsid w:val="00A72486"/>
    <w:rsid w:val="00A72C64"/>
    <w:rsid w:val="00A72D8E"/>
    <w:rsid w:val="00A731EA"/>
    <w:rsid w:val="00A73577"/>
    <w:rsid w:val="00A7360E"/>
    <w:rsid w:val="00A73673"/>
    <w:rsid w:val="00A73B24"/>
    <w:rsid w:val="00A73BE7"/>
    <w:rsid w:val="00A73C84"/>
    <w:rsid w:val="00A73F02"/>
    <w:rsid w:val="00A74032"/>
    <w:rsid w:val="00A74094"/>
    <w:rsid w:val="00A74428"/>
    <w:rsid w:val="00A7488D"/>
    <w:rsid w:val="00A74D5B"/>
    <w:rsid w:val="00A7509C"/>
    <w:rsid w:val="00A754D7"/>
    <w:rsid w:val="00A75B23"/>
    <w:rsid w:val="00A75D6E"/>
    <w:rsid w:val="00A75F5B"/>
    <w:rsid w:val="00A7609B"/>
    <w:rsid w:val="00A7638C"/>
    <w:rsid w:val="00A763F6"/>
    <w:rsid w:val="00A76D3D"/>
    <w:rsid w:val="00A76E45"/>
    <w:rsid w:val="00A76FEC"/>
    <w:rsid w:val="00A7704D"/>
    <w:rsid w:val="00A77800"/>
    <w:rsid w:val="00A778B9"/>
    <w:rsid w:val="00A778D2"/>
    <w:rsid w:val="00A779FE"/>
    <w:rsid w:val="00A77D44"/>
    <w:rsid w:val="00A77F95"/>
    <w:rsid w:val="00A803C0"/>
    <w:rsid w:val="00A80604"/>
    <w:rsid w:val="00A806A4"/>
    <w:rsid w:val="00A8077B"/>
    <w:rsid w:val="00A80A0B"/>
    <w:rsid w:val="00A817DA"/>
    <w:rsid w:val="00A81A07"/>
    <w:rsid w:val="00A81CD5"/>
    <w:rsid w:val="00A81EB3"/>
    <w:rsid w:val="00A82022"/>
    <w:rsid w:val="00A82053"/>
    <w:rsid w:val="00A827CF"/>
    <w:rsid w:val="00A8281E"/>
    <w:rsid w:val="00A82828"/>
    <w:rsid w:val="00A82FCC"/>
    <w:rsid w:val="00A83047"/>
    <w:rsid w:val="00A83E10"/>
    <w:rsid w:val="00A83FD4"/>
    <w:rsid w:val="00A841FE"/>
    <w:rsid w:val="00A84437"/>
    <w:rsid w:val="00A8457E"/>
    <w:rsid w:val="00A84B5C"/>
    <w:rsid w:val="00A84DE3"/>
    <w:rsid w:val="00A84E59"/>
    <w:rsid w:val="00A852AA"/>
    <w:rsid w:val="00A852CC"/>
    <w:rsid w:val="00A85354"/>
    <w:rsid w:val="00A85456"/>
    <w:rsid w:val="00A8551E"/>
    <w:rsid w:val="00A8564F"/>
    <w:rsid w:val="00A85784"/>
    <w:rsid w:val="00A85829"/>
    <w:rsid w:val="00A85E2C"/>
    <w:rsid w:val="00A8641F"/>
    <w:rsid w:val="00A86553"/>
    <w:rsid w:val="00A866F9"/>
    <w:rsid w:val="00A86B4D"/>
    <w:rsid w:val="00A86D8C"/>
    <w:rsid w:val="00A87926"/>
    <w:rsid w:val="00A879C1"/>
    <w:rsid w:val="00A87A84"/>
    <w:rsid w:val="00A87C00"/>
    <w:rsid w:val="00A87D0A"/>
    <w:rsid w:val="00A87E34"/>
    <w:rsid w:val="00A87EBF"/>
    <w:rsid w:val="00A90205"/>
    <w:rsid w:val="00A90284"/>
    <w:rsid w:val="00A90449"/>
    <w:rsid w:val="00A90697"/>
    <w:rsid w:val="00A90B23"/>
    <w:rsid w:val="00A90BF6"/>
    <w:rsid w:val="00A90C31"/>
    <w:rsid w:val="00A90CC3"/>
    <w:rsid w:val="00A910F3"/>
    <w:rsid w:val="00A918D0"/>
    <w:rsid w:val="00A91955"/>
    <w:rsid w:val="00A91A36"/>
    <w:rsid w:val="00A91BAB"/>
    <w:rsid w:val="00A9219D"/>
    <w:rsid w:val="00A9242E"/>
    <w:rsid w:val="00A9254C"/>
    <w:rsid w:val="00A9261F"/>
    <w:rsid w:val="00A92631"/>
    <w:rsid w:val="00A926DA"/>
    <w:rsid w:val="00A92814"/>
    <w:rsid w:val="00A92AFD"/>
    <w:rsid w:val="00A92BFD"/>
    <w:rsid w:val="00A92C07"/>
    <w:rsid w:val="00A92D8D"/>
    <w:rsid w:val="00A92F9F"/>
    <w:rsid w:val="00A93271"/>
    <w:rsid w:val="00A93333"/>
    <w:rsid w:val="00A93345"/>
    <w:rsid w:val="00A93557"/>
    <w:rsid w:val="00A93561"/>
    <w:rsid w:val="00A935E0"/>
    <w:rsid w:val="00A937FC"/>
    <w:rsid w:val="00A938FD"/>
    <w:rsid w:val="00A93B68"/>
    <w:rsid w:val="00A93C1E"/>
    <w:rsid w:val="00A93CBF"/>
    <w:rsid w:val="00A940FC"/>
    <w:rsid w:val="00A94671"/>
    <w:rsid w:val="00A947EC"/>
    <w:rsid w:val="00A94A15"/>
    <w:rsid w:val="00A94A79"/>
    <w:rsid w:val="00A950A5"/>
    <w:rsid w:val="00A9523D"/>
    <w:rsid w:val="00A953C8"/>
    <w:rsid w:val="00A95524"/>
    <w:rsid w:val="00A95627"/>
    <w:rsid w:val="00A9580F"/>
    <w:rsid w:val="00A962E5"/>
    <w:rsid w:val="00A96485"/>
    <w:rsid w:val="00A965AF"/>
    <w:rsid w:val="00A96829"/>
    <w:rsid w:val="00A96975"/>
    <w:rsid w:val="00A96C17"/>
    <w:rsid w:val="00A96CC2"/>
    <w:rsid w:val="00A96FE3"/>
    <w:rsid w:val="00A97274"/>
    <w:rsid w:val="00A973BB"/>
    <w:rsid w:val="00A97401"/>
    <w:rsid w:val="00A9750A"/>
    <w:rsid w:val="00A97609"/>
    <w:rsid w:val="00A9767C"/>
    <w:rsid w:val="00A977C7"/>
    <w:rsid w:val="00A9781A"/>
    <w:rsid w:val="00A97860"/>
    <w:rsid w:val="00A97CA4"/>
    <w:rsid w:val="00A97F4A"/>
    <w:rsid w:val="00AA01A4"/>
    <w:rsid w:val="00AA027C"/>
    <w:rsid w:val="00AA03AA"/>
    <w:rsid w:val="00AA0465"/>
    <w:rsid w:val="00AA09BF"/>
    <w:rsid w:val="00AA09C2"/>
    <w:rsid w:val="00AA0A58"/>
    <w:rsid w:val="00AA0BD6"/>
    <w:rsid w:val="00AA16C4"/>
    <w:rsid w:val="00AA1B5C"/>
    <w:rsid w:val="00AA1BC1"/>
    <w:rsid w:val="00AA1D3E"/>
    <w:rsid w:val="00AA1F97"/>
    <w:rsid w:val="00AA1FA9"/>
    <w:rsid w:val="00AA2250"/>
    <w:rsid w:val="00AA272E"/>
    <w:rsid w:val="00AA3115"/>
    <w:rsid w:val="00AA3146"/>
    <w:rsid w:val="00AA3375"/>
    <w:rsid w:val="00AA3A6C"/>
    <w:rsid w:val="00AA3ED7"/>
    <w:rsid w:val="00AA3FFD"/>
    <w:rsid w:val="00AA415D"/>
    <w:rsid w:val="00AA480A"/>
    <w:rsid w:val="00AA4856"/>
    <w:rsid w:val="00AA4952"/>
    <w:rsid w:val="00AA495B"/>
    <w:rsid w:val="00AA4A0A"/>
    <w:rsid w:val="00AA4CD5"/>
    <w:rsid w:val="00AA5209"/>
    <w:rsid w:val="00AA57F6"/>
    <w:rsid w:val="00AA5959"/>
    <w:rsid w:val="00AA5C12"/>
    <w:rsid w:val="00AA5C85"/>
    <w:rsid w:val="00AA5E84"/>
    <w:rsid w:val="00AA5F2C"/>
    <w:rsid w:val="00AA6904"/>
    <w:rsid w:val="00AA694B"/>
    <w:rsid w:val="00AA6A81"/>
    <w:rsid w:val="00AA7239"/>
    <w:rsid w:val="00AA7576"/>
    <w:rsid w:val="00AA7D80"/>
    <w:rsid w:val="00AB0219"/>
    <w:rsid w:val="00AB0261"/>
    <w:rsid w:val="00AB02EB"/>
    <w:rsid w:val="00AB0384"/>
    <w:rsid w:val="00AB07CA"/>
    <w:rsid w:val="00AB0879"/>
    <w:rsid w:val="00AB08F1"/>
    <w:rsid w:val="00AB0BB4"/>
    <w:rsid w:val="00AB0EA5"/>
    <w:rsid w:val="00AB135B"/>
    <w:rsid w:val="00AB13E7"/>
    <w:rsid w:val="00AB1E06"/>
    <w:rsid w:val="00AB25E3"/>
    <w:rsid w:val="00AB269E"/>
    <w:rsid w:val="00AB26D9"/>
    <w:rsid w:val="00AB2889"/>
    <w:rsid w:val="00AB2A19"/>
    <w:rsid w:val="00AB2B90"/>
    <w:rsid w:val="00AB2CAA"/>
    <w:rsid w:val="00AB2DF0"/>
    <w:rsid w:val="00AB304A"/>
    <w:rsid w:val="00AB34DB"/>
    <w:rsid w:val="00AB396F"/>
    <w:rsid w:val="00AB3B08"/>
    <w:rsid w:val="00AB4166"/>
    <w:rsid w:val="00AB42F3"/>
    <w:rsid w:val="00AB437F"/>
    <w:rsid w:val="00AB4A1C"/>
    <w:rsid w:val="00AB557C"/>
    <w:rsid w:val="00AB5749"/>
    <w:rsid w:val="00AB598D"/>
    <w:rsid w:val="00AB5A16"/>
    <w:rsid w:val="00AB5A6F"/>
    <w:rsid w:val="00AB5E22"/>
    <w:rsid w:val="00AB6334"/>
    <w:rsid w:val="00AB658C"/>
    <w:rsid w:val="00AB6BA1"/>
    <w:rsid w:val="00AB6CB9"/>
    <w:rsid w:val="00AB6E23"/>
    <w:rsid w:val="00AB6ED0"/>
    <w:rsid w:val="00AB7067"/>
    <w:rsid w:val="00AB727F"/>
    <w:rsid w:val="00AB747A"/>
    <w:rsid w:val="00AB74E6"/>
    <w:rsid w:val="00AB7578"/>
    <w:rsid w:val="00AB7BC3"/>
    <w:rsid w:val="00AB7C87"/>
    <w:rsid w:val="00AB7D44"/>
    <w:rsid w:val="00AB7DD7"/>
    <w:rsid w:val="00AB7ED7"/>
    <w:rsid w:val="00AB7F46"/>
    <w:rsid w:val="00AC03EA"/>
    <w:rsid w:val="00AC0AD2"/>
    <w:rsid w:val="00AC0CB9"/>
    <w:rsid w:val="00AC0EAF"/>
    <w:rsid w:val="00AC118E"/>
    <w:rsid w:val="00AC1A7A"/>
    <w:rsid w:val="00AC1D3B"/>
    <w:rsid w:val="00AC1F21"/>
    <w:rsid w:val="00AC243D"/>
    <w:rsid w:val="00AC2714"/>
    <w:rsid w:val="00AC273C"/>
    <w:rsid w:val="00AC2A7F"/>
    <w:rsid w:val="00AC31FA"/>
    <w:rsid w:val="00AC3430"/>
    <w:rsid w:val="00AC3444"/>
    <w:rsid w:val="00AC384C"/>
    <w:rsid w:val="00AC3953"/>
    <w:rsid w:val="00AC3FB6"/>
    <w:rsid w:val="00AC43E1"/>
    <w:rsid w:val="00AC45B7"/>
    <w:rsid w:val="00AC46CB"/>
    <w:rsid w:val="00AC4995"/>
    <w:rsid w:val="00AC4A66"/>
    <w:rsid w:val="00AC4B5A"/>
    <w:rsid w:val="00AC4C1F"/>
    <w:rsid w:val="00AC52B5"/>
    <w:rsid w:val="00AC54E3"/>
    <w:rsid w:val="00AC5683"/>
    <w:rsid w:val="00AC5771"/>
    <w:rsid w:val="00AC5D7B"/>
    <w:rsid w:val="00AC5D88"/>
    <w:rsid w:val="00AC6174"/>
    <w:rsid w:val="00AC6302"/>
    <w:rsid w:val="00AC655C"/>
    <w:rsid w:val="00AC6681"/>
    <w:rsid w:val="00AC6873"/>
    <w:rsid w:val="00AC6AB9"/>
    <w:rsid w:val="00AC6C60"/>
    <w:rsid w:val="00AC6E29"/>
    <w:rsid w:val="00AC6E8A"/>
    <w:rsid w:val="00AC7390"/>
    <w:rsid w:val="00AC759D"/>
    <w:rsid w:val="00AC76D4"/>
    <w:rsid w:val="00AC7ECF"/>
    <w:rsid w:val="00AD09D8"/>
    <w:rsid w:val="00AD0B3D"/>
    <w:rsid w:val="00AD0B95"/>
    <w:rsid w:val="00AD0E34"/>
    <w:rsid w:val="00AD11AB"/>
    <w:rsid w:val="00AD19DE"/>
    <w:rsid w:val="00AD19E7"/>
    <w:rsid w:val="00AD1B98"/>
    <w:rsid w:val="00AD1CEE"/>
    <w:rsid w:val="00AD1EBE"/>
    <w:rsid w:val="00AD241C"/>
    <w:rsid w:val="00AD255C"/>
    <w:rsid w:val="00AD261E"/>
    <w:rsid w:val="00AD288E"/>
    <w:rsid w:val="00AD28C1"/>
    <w:rsid w:val="00AD2EB8"/>
    <w:rsid w:val="00AD2EC3"/>
    <w:rsid w:val="00AD3143"/>
    <w:rsid w:val="00AD3569"/>
    <w:rsid w:val="00AD37BF"/>
    <w:rsid w:val="00AD3843"/>
    <w:rsid w:val="00AD3E2C"/>
    <w:rsid w:val="00AD402F"/>
    <w:rsid w:val="00AD404A"/>
    <w:rsid w:val="00AD4481"/>
    <w:rsid w:val="00AD451A"/>
    <w:rsid w:val="00AD4B85"/>
    <w:rsid w:val="00AD4C9A"/>
    <w:rsid w:val="00AD4D5B"/>
    <w:rsid w:val="00AD505F"/>
    <w:rsid w:val="00AD514A"/>
    <w:rsid w:val="00AD551E"/>
    <w:rsid w:val="00AD5994"/>
    <w:rsid w:val="00AD5D7C"/>
    <w:rsid w:val="00AD5E24"/>
    <w:rsid w:val="00AD5F62"/>
    <w:rsid w:val="00AD5F6F"/>
    <w:rsid w:val="00AD6052"/>
    <w:rsid w:val="00AD6081"/>
    <w:rsid w:val="00AD614B"/>
    <w:rsid w:val="00AD61E7"/>
    <w:rsid w:val="00AD6485"/>
    <w:rsid w:val="00AD674D"/>
    <w:rsid w:val="00AD6E26"/>
    <w:rsid w:val="00AD712D"/>
    <w:rsid w:val="00AD7300"/>
    <w:rsid w:val="00AD7CFC"/>
    <w:rsid w:val="00AE00DE"/>
    <w:rsid w:val="00AE0194"/>
    <w:rsid w:val="00AE0275"/>
    <w:rsid w:val="00AE0422"/>
    <w:rsid w:val="00AE0872"/>
    <w:rsid w:val="00AE09A9"/>
    <w:rsid w:val="00AE0A98"/>
    <w:rsid w:val="00AE0B8C"/>
    <w:rsid w:val="00AE0E3B"/>
    <w:rsid w:val="00AE0FB4"/>
    <w:rsid w:val="00AE138E"/>
    <w:rsid w:val="00AE14A3"/>
    <w:rsid w:val="00AE180F"/>
    <w:rsid w:val="00AE213E"/>
    <w:rsid w:val="00AE2330"/>
    <w:rsid w:val="00AE25C2"/>
    <w:rsid w:val="00AE286D"/>
    <w:rsid w:val="00AE2BD1"/>
    <w:rsid w:val="00AE2D2C"/>
    <w:rsid w:val="00AE2FE4"/>
    <w:rsid w:val="00AE3244"/>
    <w:rsid w:val="00AE326D"/>
    <w:rsid w:val="00AE37EA"/>
    <w:rsid w:val="00AE38EF"/>
    <w:rsid w:val="00AE3A44"/>
    <w:rsid w:val="00AE3B3D"/>
    <w:rsid w:val="00AE3D5D"/>
    <w:rsid w:val="00AE3EB0"/>
    <w:rsid w:val="00AE3F89"/>
    <w:rsid w:val="00AE429A"/>
    <w:rsid w:val="00AE4560"/>
    <w:rsid w:val="00AE4583"/>
    <w:rsid w:val="00AE4B63"/>
    <w:rsid w:val="00AE4B7B"/>
    <w:rsid w:val="00AE50F5"/>
    <w:rsid w:val="00AE52AD"/>
    <w:rsid w:val="00AE549A"/>
    <w:rsid w:val="00AE5863"/>
    <w:rsid w:val="00AE596F"/>
    <w:rsid w:val="00AE616E"/>
    <w:rsid w:val="00AE638C"/>
    <w:rsid w:val="00AE6436"/>
    <w:rsid w:val="00AE67F9"/>
    <w:rsid w:val="00AE6CDD"/>
    <w:rsid w:val="00AE7094"/>
    <w:rsid w:val="00AE7254"/>
    <w:rsid w:val="00AE72F0"/>
    <w:rsid w:val="00AE78CB"/>
    <w:rsid w:val="00AE7BF4"/>
    <w:rsid w:val="00AF03A9"/>
    <w:rsid w:val="00AF0433"/>
    <w:rsid w:val="00AF0509"/>
    <w:rsid w:val="00AF0717"/>
    <w:rsid w:val="00AF07A0"/>
    <w:rsid w:val="00AF0A88"/>
    <w:rsid w:val="00AF0F59"/>
    <w:rsid w:val="00AF12BA"/>
    <w:rsid w:val="00AF186E"/>
    <w:rsid w:val="00AF1A8B"/>
    <w:rsid w:val="00AF1B30"/>
    <w:rsid w:val="00AF1B5F"/>
    <w:rsid w:val="00AF1C84"/>
    <w:rsid w:val="00AF1CC5"/>
    <w:rsid w:val="00AF1E05"/>
    <w:rsid w:val="00AF1E32"/>
    <w:rsid w:val="00AF1F40"/>
    <w:rsid w:val="00AF20A0"/>
    <w:rsid w:val="00AF2939"/>
    <w:rsid w:val="00AF2951"/>
    <w:rsid w:val="00AF2B3B"/>
    <w:rsid w:val="00AF2DFA"/>
    <w:rsid w:val="00AF32CC"/>
    <w:rsid w:val="00AF394B"/>
    <w:rsid w:val="00AF3D25"/>
    <w:rsid w:val="00AF3E03"/>
    <w:rsid w:val="00AF3FAC"/>
    <w:rsid w:val="00AF412E"/>
    <w:rsid w:val="00AF4207"/>
    <w:rsid w:val="00AF4653"/>
    <w:rsid w:val="00AF489B"/>
    <w:rsid w:val="00AF4D4B"/>
    <w:rsid w:val="00AF4DB1"/>
    <w:rsid w:val="00AF52C9"/>
    <w:rsid w:val="00AF5656"/>
    <w:rsid w:val="00AF5816"/>
    <w:rsid w:val="00AF5B04"/>
    <w:rsid w:val="00AF5B2F"/>
    <w:rsid w:val="00AF5BF7"/>
    <w:rsid w:val="00AF5CC6"/>
    <w:rsid w:val="00AF5DA4"/>
    <w:rsid w:val="00AF5DA8"/>
    <w:rsid w:val="00AF5EE7"/>
    <w:rsid w:val="00AF5F77"/>
    <w:rsid w:val="00AF5FE3"/>
    <w:rsid w:val="00AF6178"/>
    <w:rsid w:val="00AF6698"/>
    <w:rsid w:val="00AF69BD"/>
    <w:rsid w:val="00AF6BAC"/>
    <w:rsid w:val="00AF6BB1"/>
    <w:rsid w:val="00AF6D10"/>
    <w:rsid w:val="00AF6D18"/>
    <w:rsid w:val="00AF7038"/>
    <w:rsid w:val="00AF726B"/>
    <w:rsid w:val="00AF7377"/>
    <w:rsid w:val="00AF7478"/>
    <w:rsid w:val="00AF7936"/>
    <w:rsid w:val="00B0012F"/>
    <w:rsid w:val="00B007C1"/>
    <w:rsid w:val="00B010B0"/>
    <w:rsid w:val="00B0144D"/>
    <w:rsid w:val="00B01F2A"/>
    <w:rsid w:val="00B025BF"/>
    <w:rsid w:val="00B02B32"/>
    <w:rsid w:val="00B02D1D"/>
    <w:rsid w:val="00B0308C"/>
    <w:rsid w:val="00B030FA"/>
    <w:rsid w:val="00B0323D"/>
    <w:rsid w:val="00B03A3E"/>
    <w:rsid w:val="00B045F4"/>
    <w:rsid w:val="00B0466E"/>
    <w:rsid w:val="00B048D4"/>
    <w:rsid w:val="00B04B32"/>
    <w:rsid w:val="00B05178"/>
    <w:rsid w:val="00B052C3"/>
    <w:rsid w:val="00B053C1"/>
    <w:rsid w:val="00B05935"/>
    <w:rsid w:val="00B05F6C"/>
    <w:rsid w:val="00B05F91"/>
    <w:rsid w:val="00B0603E"/>
    <w:rsid w:val="00B06298"/>
    <w:rsid w:val="00B065EF"/>
    <w:rsid w:val="00B068E5"/>
    <w:rsid w:val="00B06B8B"/>
    <w:rsid w:val="00B07090"/>
    <w:rsid w:val="00B07227"/>
    <w:rsid w:val="00B07849"/>
    <w:rsid w:val="00B07A2E"/>
    <w:rsid w:val="00B07A41"/>
    <w:rsid w:val="00B07ACC"/>
    <w:rsid w:val="00B1003C"/>
    <w:rsid w:val="00B101E5"/>
    <w:rsid w:val="00B102F6"/>
    <w:rsid w:val="00B10405"/>
    <w:rsid w:val="00B109CF"/>
    <w:rsid w:val="00B10D41"/>
    <w:rsid w:val="00B10DF5"/>
    <w:rsid w:val="00B11706"/>
    <w:rsid w:val="00B11D26"/>
    <w:rsid w:val="00B12052"/>
    <w:rsid w:val="00B126B3"/>
    <w:rsid w:val="00B126EF"/>
    <w:rsid w:val="00B1281A"/>
    <w:rsid w:val="00B12BEE"/>
    <w:rsid w:val="00B13062"/>
    <w:rsid w:val="00B13988"/>
    <w:rsid w:val="00B13B21"/>
    <w:rsid w:val="00B13C4E"/>
    <w:rsid w:val="00B13EE3"/>
    <w:rsid w:val="00B140D2"/>
    <w:rsid w:val="00B1445D"/>
    <w:rsid w:val="00B1448A"/>
    <w:rsid w:val="00B146E0"/>
    <w:rsid w:val="00B14831"/>
    <w:rsid w:val="00B14994"/>
    <w:rsid w:val="00B1528D"/>
    <w:rsid w:val="00B157EF"/>
    <w:rsid w:val="00B159AB"/>
    <w:rsid w:val="00B159BF"/>
    <w:rsid w:val="00B15A4E"/>
    <w:rsid w:val="00B16124"/>
    <w:rsid w:val="00B161DD"/>
    <w:rsid w:val="00B1626E"/>
    <w:rsid w:val="00B16637"/>
    <w:rsid w:val="00B16975"/>
    <w:rsid w:val="00B16F47"/>
    <w:rsid w:val="00B17099"/>
    <w:rsid w:val="00B1785D"/>
    <w:rsid w:val="00B17C7F"/>
    <w:rsid w:val="00B17F69"/>
    <w:rsid w:val="00B20246"/>
    <w:rsid w:val="00B20828"/>
    <w:rsid w:val="00B20866"/>
    <w:rsid w:val="00B20E17"/>
    <w:rsid w:val="00B20E36"/>
    <w:rsid w:val="00B210E5"/>
    <w:rsid w:val="00B211F9"/>
    <w:rsid w:val="00B213D9"/>
    <w:rsid w:val="00B215E5"/>
    <w:rsid w:val="00B216DD"/>
    <w:rsid w:val="00B21745"/>
    <w:rsid w:val="00B21982"/>
    <w:rsid w:val="00B21D14"/>
    <w:rsid w:val="00B21E92"/>
    <w:rsid w:val="00B2201C"/>
    <w:rsid w:val="00B220FE"/>
    <w:rsid w:val="00B221FF"/>
    <w:rsid w:val="00B2228E"/>
    <w:rsid w:val="00B222FC"/>
    <w:rsid w:val="00B224BE"/>
    <w:rsid w:val="00B225B4"/>
    <w:rsid w:val="00B228C2"/>
    <w:rsid w:val="00B2295F"/>
    <w:rsid w:val="00B22B2A"/>
    <w:rsid w:val="00B233AB"/>
    <w:rsid w:val="00B234F8"/>
    <w:rsid w:val="00B2357A"/>
    <w:rsid w:val="00B2361B"/>
    <w:rsid w:val="00B2368F"/>
    <w:rsid w:val="00B23884"/>
    <w:rsid w:val="00B238D4"/>
    <w:rsid w:val="00B23A33"/>
    <w:rsid w:val="00B23BDB"/>
    <w:rsid w:val="00B23D4C"/>
    <w:rsid w:val="00B23DD3"/>
    <w:rsid w:val="00B2410D"/>
    <w:rsid w:val="00B241FD"/>
    <w:rsid w:val="00B242E7"/>
    <w:rsid w:val="00B242F7"/>
    <w:rsid w:val="00B24500"/>
    <w:rsid w:val="00B24546"/>
    <w:rsid w:val="00B24D36"/>
    <w:rsid w:val="00B25179"/>
    <w:rsid w:val="00B25362"/>
    <w:rsid w:val="00B254B2"/>
    <w:rsid w:val="00B25696"/>
    <w:rsid w:val="00B2579F"/>
    <w:rsid w:val="00B2596A"/>
    <w:rsid w:val="00B25997"/>
    <w:rsid w:val="00B25BB8"/>
    <w:rsid w:val="00B25D18"/>
    <w:rsid w:val="00B25E36"/>
    <w:rsid w:val="00B25F4A"/>
    <w:rsid w:val="00B26885"/>
    <w:rsid w:val="00B26B0E"/>
    <w:rsid w:val="00B26D12"/>
    <w:rsid w:val="00B2707D"/>
    <w:rsid w:val="00B2766E"/>
    <w:rsid w:val="00B27877"/>
    <w:rsid w:val="00B27C58"/>
    <w:rsid w:val="00B27D55"/>
    <w:rsid w:val="00B300A5"/>
    <w:rsid w:val="00B30654"/>
    <w:rsid w:val="00B3089A"/>
    <w:rsid w:val="00B3093E"/>
    <w:rsid w:val="00B309CE"/>
    <w:rsid w:val="00B30ECE"/>
    <w:rsid w:val="00B30FDC"/>
    <w:rsid w:val="00B31214"/>
    <w:rsid w:val="00B32052"/>
    <w:rsid w:val="00B3212E"/>
    <w:rsid w:val="00B323C4"/>
    <w:rsid w:val="00B32767"/>
    <w:rsid w:val="00B3284A"/>
    <w:rsid w:val="00B328B4"/>
    <w:rsid w:val="00B32FAB"/>
    <w:rsid w:val="00B32FE2"/>
    <w:rsid w:val="00B33214"/>
    <w:rsid w:val="00B337B3"/>
    <w:rsid w:val="00B33E29"/>
    <w:rsid w:val="00B33E84"/>
    <w:rsid w:val="00B33F16"/>
    <w:rsid w:val="00B34014"/>
    <w:rsid w:val="00B343E9"/>
    <w:rsid w:val="00B3453E"/>
    <w:rsid w:val="00B34A0F"/>
    <w:rsid w:val="00B34B14"/>
    <w:rsid w:val="00B35171"/>
    <w:rsid w:val="00B3517C"/>
    <w:rsid w:val="00B355B7"/>
    <w:rsid w:val="00B355F9"/>
    <w:rsid w:val="00B35A41"/>
    <w:rsid w:val="00B35D0F"/>
    <w:rsid w:val="00B35E3C"/>
    <w:rsid w:val="00B35EB9"/>
    <w:rsid w:val="00B362F5"/>
    <w:rsid w:val="00B3649B"/>
    <w:rsid w:val="00B3661A"/>
    <w:rsid w:val="00B3682E"/>
    <w:rsid w:val="00B36AB7"/>
    <w:rsid w:val="00B36DCC"/>
    <w:rsid w:val="00B36E27"/>
    <w:rsid w:val="00B36F82"/>
    <w:rsid w:val="00B36FAD"/>
    <w:rsid w:val="00B378C8"/>
    <w:rsid w:val="00B37E90"/>
    <w:rsid w:val="00B37FE9"/>
    <w:rsid w:val="00B401DA"/>
    <w:rsid w:val="00B401F9"/>
    <w:rsid w:val="00B40209"/>
    <w:rsid w:val="00B407D7"/>
    <w:rsid w:val="00B40840"/>
    <w:rsid w:val="00B4084E"/>
    <w:rsid w:val="00B40A48"/>
    <w:rsid w:val="00B40B90"/>
    <w:rsid w:val="00B4111C"/>
    <w:rsid w:val="00B4117F"/>
    <w:rsid w:val="00B4122A"/>
    <w:rsid w:val="00B4159C"/>
    <w:rsid w:val="00B416AB"/>
    <w:rsid w:val="00B417E5"/>
    <w:rsid w:val="00B41AE7"/>
    <w:rsid w:val="00B41C43"/>
    <w:rsid w:val="00B4218F"/>
    <w:rsid w:val="00B425A9"/>
    <w:rsid w:val="00B42A07"/>
    <w:rsid w:val="00B42C7E"/>
    <w:rsid w:val="00B42D12"/>
    <w:rsid w:val="00B42E12"/>
    <w:rsid w:val="00B42E22"/>
    <w:rsid w:val="00B42EFF"/>
    <w:rsid w:val="00B42F6E"/>
    <w:rsid w:val="00B4340B"/>
    <w:rsid w:val="00B4345C"/>
    <w:rsid w:val="00B43500"/>
    <w:rsid w:val="00B435FB"/>
    <w:rsid w:val="00B436D8"/>
    <w:rsid w:val="00B43A25"/>
    <w:rsid w:val="00B43E12"/>
    <w:rsid w:val="00B43F89"/>
    <w:rsid w:val="00B44016"/>
    <w:rsid w:val="00B440E5"/>
    <w:rsid w:val="00B44332"/>
    <w:rsid w:val="00B44502"/>
    <w:rsid w:val="00B44A9A"/>
    <w:rsid w:val="00B44B8D"/>
    <w:rsid w:val="00B44BF8"/>
    <w:rsid w:val="00B451A9"/>
    <w:rsid w:val="00B451B8"/>
    <w:rsid w:val="00B453D3"/>
    <w:rsid w:val="00B454D6"/>
    <w:rsid w:val="00B4566A"/>
    <w:rsid w:val="00B4573E"/>
    <w:rsid w:val="00B45AEB"/>
    <w:rsid w:val="00B45F14"/>
    <w:rsid w:val="00B45F76"/>
    <w:rsid w:val="00B4604D"/>
    <w:rsid w:val="00B4612F"/>
    <w:rsid w:val="00B4614B"/>
    <w:rsid w:val="00B46436"/>
    <w:rsid w:val="00B46566"/>
    <w:rsid w:val="00B46691"/>
    <w:rsid w:val="00B46720"/>
    <w:rsid w:val="00B4684B"/>
    <w:rsid w:val="00B46979"/>
    <w:rsid w:val="00B46FAC"/>
    <w:rsid w:val="00B470A3"/>
    <w:rsid w:val="00B47439"/>
    <w:rsid w:val="00B4762A"/>
    <w:rsid w:val="00B47D6D"/>
    <w:rsid w:val="00B50285"/>
    <w:rsid w:val="00B502AA"/>
    <w:rsid w:val="00B5031F"/>
    <w:rsid w:val="00B504BE"/>
    <w:rsid w:val="00B507D9"/>
    <w:rsid w:val="00B50B46"/>
    <w:rsid w:val="00B50BDC"/>
    <w:rsid w:val="00B50E49"/>
    <w:rsid w:val="00B50F57"/>
    <w:rsid w:val="00B50F5B"/>
    <w:rsid w:val="00B50F88"/>
    <w:rsid w:val="00B5121F"/>
    <w:rsid w:val="00B5159E"/>
    <w:rsid w:val="00B516E4"/>
    <w:rsid w:val="00B51AD3"/>
    <w:rsid w:val="00B51CA6"/>
    <w:rsid w:val="00B51CCB"/>
    <w:rsid w:val="00B5226C"/>
    <w:rsid w:val="00B5244F"/>
    <w:rsid w:val="00B526B3"/>
    <w:rsid w:val="00B5293D"/>
    <w:rsid w:val="00B52CC9"/>
    <w:rsid w:val="00B52CFA"/>
    <w:rsid w:val="00B5304E"/>
    <w:rsid w:val="00B53517"/>
    <w:rsid w:val="00B53784"/>
    <w:rsid w:val="00B53BA0"/>
    <w:rsid w:val="00B543AC"/>
    <w:rsid w:val="00B544E8"/>
    <w:rsid w:val="00B54759"/>
    <w:rsid w:val="00B54A73"/>
    <w:rsid w:val="00B55033"/>
    <w:rsid w:val="00B55673"/>
    <w:rsid w:val="00B55A81"/>
    <w:rsid w:val="00B55AAB"/>
    <w:rsid w:val="00B55B0F"/>
    <w:rsid w:val="00B55D05"/>
    <w:rsid w:val="00B55DEC"/>
    <w:rsid w:val="00B56177"/>
    <w:rsid w:val="00B5651F"/>
    <w:rsid w:val="00B56957"/>
    <w:rsid w:val="00B56D3A"/>
    <w:rsid w:val="00B56F6F"/>
    <w:rsid w:val="00B5726A"/>
    <w:rsid w:val="00B57300"/>
    <w:rsid w:val="00B57372"/>
    <w:rsid w:val="00B57585"/>
    <w:rsid w:val="00B575CC"/>
    <w:rsid w:val="00B57921"/>
    <w:rsid w:val="00B57966"/>
    <w:rsid w:val="00B57B6E"/>
    <w:rsid w:val="00B57B9A"/>
    <w:rsid w:val="00B57CC9"/>
    <w:rsid w:val="00B57D3D"/>
    <w:rsid w:val="00B57D87"/>
    <w:rsid w:val="00B57EC5"/>
    <w:rsid w:val="00B57EDE"/>
    <w:rsid w:val="00B60059"/>
    <w:rsid w:val="00B60133"/>
    <w:rsid w:val="00B6034D"/>
    <w:rsid w:val="00B606D4"/>
    <w:rsid w:val="00B60B0E"/>
    <w:rsid w:val="00B60DA9"/>
    <w:rsid w:val="00B612C2"/>
    <w:rsid w:val="00B61753"/>
    <w:rsid w:val="00B61870"/>
    <w:rsid w:val="00B61958"/>
    <w:rsid w:val="00B619A3"/>
    <w:rsid w:val="00B61D9F"/>
    <w:rsid w:val="00B61FA7"/>
    <w:rsid w:val="00B62223"/>
    <w:rsid w:val="00B622E2"/>
    <w:rsid w:val="00B627BE"/>
    <w:rsid w:val="00B62C6F"/>
    <w:rsid w:val="00B632B8"/>
    <w:rsid w:val="00B6331E"/>
    <w:rsid w:val="00B6384E"/>
    <w:rsid w:val="00B63C05"/>
    <w:rsid w:val="00B63DC0"/>
    <w:rsid w:val="00B63FAC"/>
    <w:rsid w:val="00B6427A"/>
    <w:rsid w:val="00B6447F"/>
    <w:rsid w:val="00B6463F"/>
    <w:rsid w:val="00B647D7"/>
    <w:rsid w:val="00B6489E"/>
    <w:rsid w:val="00B64C92"/>
    <w:rsid w:val="00B64DB1"/>
    <w:rsid w:val="00B64F2F"/>
    <w:rsid w:val="00B65016"/>
    <w:rsid w:val="00B6518B"/>
    <w:rsid w:val="00B653C8"/>
    <w:rsid w:val="00B65557"/>
    <w:rsid w:val="00B65748"/>
    <w:rsid w:val="00B6591A"/>
    <w:rsid w:val="00B65B14"/>
    <w:rsid w:val="00B65E8C"/>
    <w:rsid w:val="00B66075"/>
    <w:rsid w:val="00B663A8"/>
    <w:rsid w:val="00B66B4C"/>
    <w:rsid w:val="00B67607"/>
    <w:rsid w:val="00B677A1"/>
    <w:rsid w:val="00B677C8"/>
    <w:rsid w:val="00B677D2"/>
    <w:rsid w:val="00B679F0"/>
    <w:rsid w:val="00B67BF1"/>
    <w:rsid w:val="00B7013A"/>
    <w:rsid w:val="00B7063B"/>
    <w:rsid w:val="00B7078C"/>
    <w:rsid w:val="00B70D14"/>
    <w:rsid w:val="00B71237"/>
    <w:rsid w:val="00B714C0"/>
    <w:rsid w:val="00B7151A"/>
    <w:rsid w:val="00B716CB"/>
    <w:rsid w:val="00B71844"/>
    <w:rsid w:val="00B71C3F"/>
    <w:rsid w:val="00B71FF1"/>
    <w:rsid w:val="00B720DD"/>
    <w:rsid w:val="00B722C2"/>
    <w:rsid w:val="00B722DB"/>
    <w:rsid w:val="00B72869"/>
    <w:rsid w:val="00B72AD9"/>
    <w:rsid w:val="00B72FEE"/>
    <w:rsid w:val="00B73062"/>
    <w:rsid w:val="00B732EA"/>
    <w:rsid w:val="00B735F3"/>
    <w:rsid w:val="00B7361F"/>
    <w:rsid w:val="00B73762"/>
    <w:rsid w:val="00B73889"/>
    <w:rsid w:val="00B73FCC"/>
    <w:rsid w:val="00B7409F"/>
    <w:rsid w:val="00B7430A"/>
    <w:rsid w:val="00B744E4"/>
    <w:rsid w:val="00B74578"/>
    <w:rsid w:val="00B748F3"/>
    <w:rsid w:val="00B74D0A"/>
    <w:rsid w:val="00B7526D"/>
    <w:rsid w:val="00B75338"/>
    <w:rsid w:val="00B753D3"/>
    <w:rsid w:val="00B75684"/>
    <w:rsid w:val="00B75817"/>
    <w:rsid w:val="00B759A0"/>
    <w:rsid w:val="00B75C56"/>
    <w:rsid w:val="00B76391"/>
    <w:rsid w:val="00B763A1"/>
    <w:rsid w:val="00B76815"/>
    <w:rsid w:val="00B76AD1"/>
    <w:rsid w:val="00B76D40"/>
    <w:rsid w:val="00B76E93"/>
    <w:rsid w:val="00B77097"/>
    <w:rsid w:val="00B77107"/>
    <w:rsid w:val="00B77191"/>
    <w:rsid w:val="00B77196"/>
    <w:rsid w:val="00B771E2"/>
    <w:rsid w:val="00B776BC"/>
    <w:rsid w:val="00B77830"/>
    <w:rsid w:val="00B77B15"/>
    <w:rsid w:val="00B77BC5"/>
    <w:rsid w:val="00B77EEF"/>
    <w:rsid w:val="00B80143"/>
    <w:rsid w:val="00B803E9"/>
    <w:rsid w:val="00B805DA"/>
    <w:rsid w:val="00B806E7"/>
    <w:rsid w:val="00B80968"/>
    <w:rsid w:val="00B80B20"/>
    <w:rsid w:val="00B810C2"/>
    <w:rsid w:val="00B81118"/>
    <w:rsid w:val="00B8121E"/>
    <w:rsid w:val="00B81238"/>
    <w:rsid w:val="00B81257"/>
    <w:rsid w:val="00B813BB"/>
    <w:rsid w:val="00B819D0"/>
    <w:rsid w:val="00B81B11"/>
    <w:rsid w:val="00B81C94"/>
    <w:rsid w:val="00B81D9F"/>
    <w:rsid w:val="00B82001"/>
    <w:rsid w:val="00B823DC"/>
    <w:rsid w:val="00B83067"/>
    <w:rsid w:val="00B83092"/>
    <w:rsid w:val="00B83711"/>
    <w:rsid w:val="00B83763"/>
    <w:rsid w:val="00B83C8C"/>
    <w:rsid w:val="00B83CA5"/>
    <w:rsid w:val="00B83D25"/>
    <w:rsid w:val="00B842F0"/>
    <w:rsid w:val="00B849E4"/>
    <w:rsid w:val="00B849F4"/>
    <w:rsid w:val="00B84A02"/>
    <w:rsid w:val="00B84BD0"/>
    <w:rsid w:val="00B85496"/>
    <w:rsid w:val="00B85666"/>
    <w:rsid w:val="00B85A8B"/>
    <w:rsid w:val="00B85E25"/>
    <w:rsid w:val="00B8604C"/>
    <w:rsid w:val="00B865D0"/>
    <w:rsid w:val="00B8680C"/>
    <w:rsid w:val="00B868D0"/>
    <w:rsid w:val="00B86A47"/>
    <w:rsid w:val="00B86B0F"/>
    <w:rsid w:val="00B86CA3"/>
    <w:rsid w:val="00B8719B"/>
    <w:rsid w:val="00B873C9"/>
    <w:rsid w:val="00B87532"/>
    <w:rsid w:val="00B875EB"/>
    <w:rsid w:val="00B87718"/>
    <w:rsid w:val="00B877C0"/>
    <w:rsid w:val="00B8790D"/>
    <w:rsid w:val="00B87E98"/>
    <w:rsid w:val="00B9006B"/>
    <w:rsid w:val="00B90102"/>
    <w:rsid w:val="00B90159"/>
    <w:rsid w:val="00B90252"/>
    <w:rsid w:val="00B90352"/>
    <w:rsid w:val="00B909EF"/>
    <w:rsid w:val="00B90EE6"/>
    <w:rsid w:val="00B90F34"/>
    <w:rsid w:val="00B91076"/>
    <w:rsid w:val="00B913A7"/>
    <w:rsid w:val="00B91659"/>
    <w:rsid w:val="00B918C7"/>
    <w:rsid w:val="00B91CC8"/>
    <w:rsid w:val="00B91CD6"/>
    <w:rsid w:val="00B91D00"/>
    <w:rsid w:val="00B91DB2"/>
    <w:rsid w:val="00B922AC"/>
    <w:rsid w:val="00B92528"/>
    <w:rsid w:val="00B92611"/>
    <w:rsid w:val="00B92AA1"/>
    <w:rsid w:val="00B92B8C"/>
    <w:rsid w:val="00B92E40"/>
    <w:rsid w:val="00B9373F"/>
    <w:rsid w:val="00B93C02"/>
    <w:rsid w:val="00B945AC"/>
    <w:rsid w:val="00B94674"/>
    <w:rsid w:val="00B9467A"/>
    <w:rsid w:val="00B9495A"/>
    <w:rsid w:val="00B94B80"/>
    <w:rsid w:val="00B95239"/>
    <w:rsid w:val="00B9564A"/>
    <w:rsid w:val="00B959F7"/>
    <w:rsid w:val="00B95EF4"/>
    <w:rsid w:val="00B95F47"/>
    <w:rsid w:val="00B96069"/>
    <w:rsid w:val="00B967E9"/>
    <w:rsid w:val="00B969C0"/>
    <w:rsid w:val="00B96D6E"/>
    <w:rsid w:val="00B96D9A"/>
    <w:rsid w:val="00B96DEA"/>
    <w:rsid w:val="00B9703E"/>
    <w:rsid w:val="00B970A8"/>
    <w:rsid w:val="00B973A6"/>
    <w:rsid w:val="00BA005F"/>
    <w:rsid w:val="00BA01B6"/>
    <w:rsid w:val="00BA02D5"/>
    <w:rsid w:val="00BA052F"/>
    <w:rsid w:val="00BA069A"/>
    <w:rsid w:val="00BA099C"/>
    <w:rsid w:val="00BA09CC"/>
    <w:rsid w:val="00BA0AE8"/>
    <w:rsid w:val="00BA0C75"/>
    <w:rsid w:val="00BA0D30"/>
    <w:rsid w:val="00BA0D90"/>
    <w:rsid w:val="00BA0E22"/>
    <w:rsid w:val="00BA0E92"/>
    <w:rsid w:val="00BA103F"/>
    <w:rsid w:val="00BA133A"/>
    <w:rsid w:val="00BA139F"/>
    <w:rsid w:val="00BA15D1"/>
    <w:rsid w:val="00BA1F17"/>
    <w:rsid w:val="00BA24B6"/>
    <w:rsid w:val="00BA2BDD"/>
    <w:rsid w:val="00BA2D30"/>
    <w:rsid w:val="00BA332B"/>
    <w:rsid w:val="00BA353F"/>
    <w:rsid w:val="00BA3702"/>
    <w:rsid w:val="00BA3764"/>
    <w:rsid w:val="00BA38AE"/>
    <w:rsid w:val="00BA3CB5"/>
    <w:rsid w:val="00BA3CCE"/>
    <w:rsid w:val="00BA3D80"/>
    <w:rsid w:val="00BA4030"/>
    <w:rsid w:val="00BA40E6"/>
    <w:rsid w:val="00BA4307"/>
    <w:rsid w:val="00BA433A"/>
    <w:rsid w:val="00BA4438"/>
    <w:rsid w:val="00BA44A3"/>
    <w:rsid w:val="00BA44DD"/>
    <w:rsid w:val="00BA49F2"/>
    <w:rsid w:val="00BA4C4A"/>
    <w:rsid w:val="00BA4C8F"/>
    <w:rsid w:val="00BA51AD"/>
    <w:rsid w:val="00BA520B"/>
    <w:rsid w:val="00BA554B"/>
    <w:rsid w:val="00BA59C6"/>
    <w:rsid w:val="00BA5CEE"/>
    <w:rsid w:val="00BA5F8D"/>
    <w:rsid w:val="00BA6477"/>
    <w:rsid w:val="00BA64F4"/>
    <w:rsid w:val="00BA65DA"/>
    <w:rsid w:val="00BA6817"/>
    <w:rsid w:val="00BA6963"/>
    <w:rsid w:val="00BA7027"/>
    <w:rsid w:val="00BA7144"/>
    <w:rsid w:val="00BA71B3"/>
    <w:rsid w:val="00BA7AE0"/>
    <w:rsid w:val="00BA7BDA"/>
    <w:rsid w:val="00BA7D61"/>
    <w:rsid w:val="00BA7F0A"/>
    <w:rsid w:val="00BB01DE"/>
    <w:rsid w:val="00BB029C"/>
    <w:rsid w:val="00BB0B9F"/>
    <w:rsid w:val="00BB0C0B"/>
    <w:rsid w:val="00BB0CB7"/>
    <w:rsid w:val="00BB11E3"/>
    <w:rsid w:val="00BB128B"/>
    <w:rsid w:val="00BB1471"/>
    <w:rsid w:val="00BB1754"/>
    <w:rsid w:val="00BB18E4"/>
    <w:rsid w:val="00BB212B"/>
    <w:rsid w:val="00BB221D"/>
    <w:rsid w:val="00BB2D15"/>
    <w:rsid w:val="00BB2DEC"/>
    <w:rsid w:val="00BB2F05"/>
    <w:rsid w:val="00BB2FC3"/>
    <w:rsid w:val="00BB304C"/>
    <w:rsid w:val="00BB3098"/>
    <w:rsid w:val="00BB322C"/>
    <w:rsid w:val="00BB35A2"/>
    <w:rsid w:val="00BB38AD"/>
    <w:rsid w:val="00BB3B2B"/>
    <w:rsid w:val="00BB3C86"/>
    <w:rsid w:val="00BB3E7A"/>
    <w:rsid w:val="00BB3F99"/>
    <w:rsid w:val="00BB4CD3"/>
    <w:rsid w:val="00BB4FF2"/>
    <w:rsid w:val="00BB5012"/>
    <w:rsid w:val="00BB53E0"/>
    <w:rsid w:val="00BB544E"/>
    <w:rsid w:val="00BB57F6"/>
    <w:rsid w:val="00BB59E7"/>
    <w:rsid w:val="00BB5B25"/>
    <w:rsid w:val="00BB5E17"/>
    <w:rsid w:val="00BB6242"/>
    <w:rsid w:val="00BB6374"/>
    <w:rsid w:val="00BB65FF"/>
    <w:rsid w:val="00BB69E0"/>
    <w:rsid w:val="00BB6EE9"/>
    <w:rsid w:val="00BB70A0"/>
    <w:rsid w:val="00BB71BE"/>
    <w:rsid w:val="00BB749B"/>
    <w:rsid w:val="00BC0309"/>
    <w:rsid w:val="00BC0485"/>
    <w:rsid w:val="00BC04C6"/>
    <w:rsid w:val="00BC0830"/>
    <w:rsid w:val="00BC0BFA"/>
    <w:rsid w:val="00BC0CAC"/>
    <w:rsid w:val="00BC0CDD"/>
    <w:rsid w:val="00BC0F28"/>
    <w:rsid w:val="00BC1101"/>
    <w:rsid w:val="00BC110D"/>
    <w:rsid w:val="00BC1393"/>
    <w:rsid w:val="00BC149D"/>
    <w:rsid w:val="00BC17CD"/>
    <w:rsid w:val="00BC1961"/>
    <w:rsid w:val="00BC1AAA"/>
    <w:rsid w:val="00BC1D5E"/>
    <w:rsid w:val="00BC2596"/>
    <w:rsid w:val="00BC292C"/>
    <w:rsid w:val="00BC2AB1"/>
    <w:rsid w:val="00BC2C6F"/>
    <w:rsid w:val="00BC2D01"/>
    <w:rsid w:val="00BC2E49"/>
    <w:rsid w:val="00BC3359"/>
    <w:rsid w:val="00BC3728"/>
    <w:rsid w:val="00BC384E"/>
    <w:rsid w:val="00BC394A"/>
    <w:rsid w:val="00BC3C55"/>
    <w:rsid w:val="00BC3D03"/>
    <w:rsid w:val="00BC3D9C"/>
    <w:rsid w:val="00BC40E4"/>
    <w:rsid w:val="00BC413E"/>
    <w:rsid w:val="00BC46C2"/>
    <w:rsid w:val="00BC4ABA"/>
    <w:rsid w:val="00BC4ECE"/>
    <w:rsid w:val="00BC5089"/>
    <w:rsid w:val="00BC53D7"/>
    <w:rsid w:val="00BC5700"/>
    <w:rsid w:val="00BC597A"/>
    <w:rsid w:val="00BC5993"/>
    <w:rsid w:val="00BC5ABD"/>
    <w:rsid w:val="00BC5CC3"/>
    <w:rsid w:val="00BC5F49"/>
    <w:rsid w:val="00BC61B1"/>
    <w:rsid w:val="00BC63C3"/>
    <w:rsid w:val="00BC667C"/>
    <w:rsid w:val="00BC6802"/>
    <w:rsid w:val="00BC6808"/>
    <w:rsid w:val="00BC6C6A"/>
    <w:rsid w:val="00BC6CB8"/>
    <w:rsid w:val="00BC6F95"/>
    <w:rsid w:val="00BC757A"/>
    <w:rsid w:val="00BC76AD"/>
    <w:rsid w:val="00BC7B56"/>
    <w:rsid w:val="00BC7D11"/>
    <w:rsid w:val="00BC7D86"/>
    <w:rsid w:val="00BC7DD2"/>
    <w:rsid w:val="00BC7E96"/>
    <w:rsid w:val="00BD0009"/>
    <w:rsid w:val="00BD0363"/>
    <w:rsid w:val="00BD0380"/>
    <w:rsid w:val="00BD0640"/>
    <w:rsid w:val="00BD074E"/>
    <w:rsid w:val="00BD094C"/>
    <w:rsid w:val="00BD1393"/>
    <w:rsid w:val="00BD13B6"/>
    <w:rsid w:val="00BD13C1"/>
    <w:rsid w:val="00BD1D2E"/>
    <w:rsid w:val="00BD22A7"/>
    <w:rsid w:val="00BD2574"/>
    <w:rsid w:val="00BD26EC"/>
    <w:rsid w:val="00BD2989"/>
    <w:rsid w:val="00BD2B04"/>
    <w:rsid w:val="00BD309F"/>
    <w:rsid w:val="00BD31C3"/>
    <w:rsid w:val="00BD328F"/>
    <w:rsid w:val="00BD364D"/>
    <w:rsid w:val="00BD379C"/>
    <w:rsid w:val="00BD4120"/>
    <w:rsid w:val="00BD413E"/>
    <w:rsid w:val="00BD472D"/>
    <w:rsid w:val="00BD47A2"/>
    <w:rsid w:val="00BD4A3C"/>
    <w:rsid w:val="00BD4BFF"/>
    <w:rsid w:val="00BD4D1D"/>
    <w:rsid w:val="00BD51C0"/>
    <w:rsid w:val="00BD5278"/>
    <w:rsid w:val="00BD6225"/>
    <w:rsid w:val="00BD62B1"/>
    <w:rsid w:val="00BD63DC"/>
    <w:rsid w:val="00BD6566"/>
    <w:rsid w:val="00BD66B3"/>
    <w:rsid w:val="00BD694A"/>
    <w:rsid w:val="00BD6BB6"/>
    <w:rsid w:val="00BD6E51"/>
    <w:rsid w:val="00BD6E9A"/>
    <w:rsid w:val="00BD6F34"/>
    <w:rsid w:val="00BD736A"/>
    <w:rsid w:val="00BD755C"/>
    <w:rsid w:val="00BD7597"/>
    <w:rsid w:val="00BE0321"/>
    <w:rsid w:val="00BE0622"/>
    <w:rsid w:val="00BE06CA"/>
    <w:rsid w:val="00BE07D5"/>
    <w:rsid w:val="00BE095C"/>
    <w:rsid w:val="00BE0F97"/>
    <w:rsid w:val="00BE0FD7"/>
    <w:rsid w:val="00BE107F"/>
    <w:rsid w:val="00BE1095"/>
    <w:rsid w:val="00BE1224"/>
    <w:rsid w:val="00BE134B"/>
    <w:rsid w:val="00BE149B"/>
    <w:rsid w:val="00BE1599"/>
    <w:rsid w:val="00BE15CF"/>
    <w:rsid w:val="00BE16E1"/>
    <w:rsid w:val="00BE19A7"/>
    <w:rsid w:val="00BE1F0F"/>
    <w:rsid w:val="00BE230F"/>
    <w:rsid w:val="00BE23BE"/>
    <w:rsid w:val="00BE24E1"/>
    <w:rsid w:val="00BE25E9"/>
    <w:rsid w:val="00BE2863"/>
    <w:rsid w:val="00BE2EEF"/>
    <w:rsid w:val="00BE2F5D"/>
    <w:rsid w:val="00BE3396"/>
    <w:rsid w:val="00BE36B0"/>
    <w:rsid w:val="00BE3CA5"/>
    <w:rsid w:val="00BE3F4D"/>
    <w:rsid w:val="00BE3FF8"/>
    <w:rsid w:val="00BE40BF"/>
    <w:rsid w:val="00BE45DC"/>
    <w:rsid w:val="00BE475B"/>
    <w:rsid w:val="00BE4772"/>
    <w:rsid w:val="00BE4AE3"/>
    <w:rsid w:val="00BE4E7A"/>
    <w:rsid w:val="00BE51FB"/>
    <w:rsid w:val="00BE5378"/>
    <w:rsid w:val="00BE55F3"/>
    <w:rsid w:val="00BE570E"/>
    <w:rsid w:val="00BE5852"/>
    <w:rsid w:val="00BE5877"/>
    <w:rsid w:val="00BE58FB"/>
    <w:rsid w:val="00BE5F34"/>
    <w:rsid w:val="00BE5F9E"/>
    <w:rsid w:val="00BE6155"/>
    <w:rsid w:val="00BE61BE"/>
    <w:rsid w:val="00BE629F"/>
    <w:rsid w:val="00BE6352"/>
    <w:rsid w:val="00BE66C7"/>
    <w:rsid w:val="00BE6703"/>
    <w:rsid w:val="00BE6833"/>
    <w:rsid w:val="00BE69C4"/>
    <w:rsid w:val="00BE7021"/>
    <w:rsid w:val="00BE7503"/>
    <w:rsid w:val="00BE7772"/>
    <w:rsid w:val="00BE7F66"/>
    <w:rsid w:val="00BF0165"/>
    <w:rsid w:val="00BF028F"/>
    <w:rsid w:val="00BF03DB"/>
    <w:rsid w:val="00BF04F1"/>
    <w:rsid w:val="00BF091F"/>
    <w:rsid w:val="00BF09B2"/>
    <w:rsid w:val="00BF09D3"/>
    <w:rsid w:val="00BF0ACB"/>
    <w:rsid w:val="00BF0D17"/>
    <w:rsid w:val="00BF13DA"/>
    <w:rsid w:val="00BF17FE"/>
    <w:rsid w:val="00BF18FA"/>
    <w:rsid w:val="00BF248E"/>
    <w:rsid w:val="00BF2630"/>
    <w:rsid w:val="00BF2705"/>
    <w:rsid w:val="00BF2ED5"/>
    <w:rsid w:val="00BF34B7"/>
    <w:rsid w:val="00BF3917"/>
    <w:rsid w:val="00BF3933"/>
    <w:rsid w:val="00BF3EDE"/>
    <w:rsid w:val="00BF4355"/>
    <w:rsid w:val="00BF43BB"/>
    <w:rsid w:val="00BF43F1"/>
    <w:rsid w:val="00BF4529"/>
    <w:rsid w:val="00BF4558"/>
    <w:rsid w:val="00BF45EF"/>
    <w:rsid w:val="00BF465B"/>
    <w:rsid w:val="00BF46EE"/>
    <w:rsid w:val="00BF49CC"/>
    <w:rsid w:val="00BF5232"/>
    <w:rsid w:val="00BF5491"/>
    <w:rsid w:val="00BF552D"/>
    <w:rsid w:val="00BF56CA"/>
    <w:rsid w:val="00BF5CFD"/>
    <w:rsid w:val="00BF5D10"/>
    <w:rsid w:val="00BF5D36"/>
    <w:rsid w:val="00BF5D91"/>
    <w:rsid w:val="00BF5F75"/>
    <w:rsid w:val="00BF5FC0"/>
    <w:rsid w:val="00BF6371"/>
    <w:rsid w:val="00BF6428"/>
    <w:rsid w:val="00BF667D"/>
    <w:rsid w:val="00BF6731"/>
    <w:rsid w:val="00BF6BDA"/>
    <w:rsid w:val="00BF6BE2"/>
    <w:rsid w:val="00BF6CD6"/>
    <w:rsid w:val="00BF6F33"/>
    <w:rsid w:val="00BF708A"/>
    <w:rsid w:val="00BF7166"/>
    <w:rsid w:val="00BF7302"/>
    <w:rsid w:val="00BF772A"/>
    <w:rsid w:val="00BF7929"/>
    <w:rsid w:val="00BF7CD8"/>
    <w:rsid w:val="00BF7F17"/>
    <w:rsid w:val="00C0030B"/>
    <w:rsid w:val="00C003CE"/>
    <w:rsid w:val="00C004C4"/>
    <w:rsid w:val="00C007EE"/>
    <w:rsid w:val="00C00847"/>
    <w:rsid w:val="00C0087B"/>
    <w:rsid w:val="00C0095B"/>
    <w:rsid w:val="00C00D5C"/>
    <w:rsid w:val="00C00F72"/>
    <w:rsid w:val="00C00FBF"/>
    <w:rsid w:val="00C01076"/>
    <w:rsid w:val="00C010E3"/>
    <w:rsid w:val="00C01225"/>
    <w:rsid w:val="00C013D3"/>
    <w:rsid w:val="00C0148F"/>
    <w:rsid w:val="00C01571"/>
    <w:rsid w:val="00C016AB"/>
    <w:rsid w:val="00C01BE8"/>
    <w:rsid w:val="00C01C6F"/>
    <w:rsid w:val="00C01DBA"/>
    <w:rsid w:val="00C01F2D"/>
    <w:rsid w:val="00C024DC"/>
    <w:rsid w:val="00C02616"/>
    <w:rsid w:val="00C02CD3"/>
    <w:rsid w:val="00C02E03"/>
    <w:rsid w:val="00C02E1F"/>
    <w:rsid w:val="00C03164"/>
    <w:rsid w:val="00C03296"/>
    <w:rsid w:val="00C038C3"/>
    <w:rsid w:val="00C039B2"/>
    <w:rsid w:val="00C03A10"/>
    <w:rsid w:val="00C03A46"/>
    <w:rsid w:val="00C03AFE"/>
    <w:rsid w:val="00C03BA1"/>
    <w:rsid w:val="00C04271"/>
    <w:rsid w:val="00C04853"/>
    <w:rsid w:val="00C04A57"/>
    <w:rsid w:val="00C04B04"/>
    <w:rsid w:val="00C051F8"/>
    <w:rsid w:val="00C052EC"/>
    <w:rsid w:val="00C053FE"/>
    <w:rsid w:val="00C054A2"/>
    <w:rsid w:val="00C05561"/>
    <w:rsid w:val="00C05967"/>
    <w:rsid w:val="00C0596F"/>
    <w:rsid w:val="00C061C9"/>
    <w:rsid w:val="00C0621F"/>
    <w:rsid w:val="00C062D3"/>
    <w:rsid w:val="00C06809"/>
    <w:rsid w:val="00C0692E"/>
    <w:rsid w:val="00C06939"/>
    <w:rsid w:val="00C069D6"/>
    <w:rsid w:val="00C06AFD"/>
    <w:rsid w:val="00C06EA3"/>
    <w:rsid w:val="00C0743C"/>
    <w:rsid w:val="00C07942"/>
    <w:rsid w:val="00C07A90"/>
    <w:rsid w:val="00C07C71"/>
    <w:rsid w:val="00C10303"/>
    <w:rsid w:val="00C1035E"/>
    <w:rsid w:val="00C1052E"/>
    <w:rsid w:val="00C108E5"/>
    <w:rsid w:val="00C10C2C"/>
    <w:rsid w:val="00C10E56"/>
    <w:rsid w:val="00C10EF6"/>
    <w:rsid w:val="00C11048"/>
    <w:rsid w:val="00C116C8"/>
    <w:rsid w:val="00C116CD"/>
    <w:rsid w:val="00C11C80"/>
    <w:rsid w:val="00C11E20"/>
    <w:rsid w:val="00C11ED0"/>
    <w:rsid w:val="00C12085"/>
    <w:rsid w:val="00C123AF"/>
    <w:rsid w:val="00C126DC"/>
    <w:rsid w:val="00C12728"/>
    <w:rsid w:val="00C129B4"/>
    <w:rsid w:val="00C12BCA"/>
    <w:rsid w:val="00C12F9B"/>
    <w:rsid w:val="00C13118"/>
    <w:rsid w:val="00C133EB"/>
    <w:rsid w:val="00C13435"/>
    <w:rsid w:val="00C137FE"/>
    <w:rsid w:val="00C13901"/>
    <w:rsid w:val="00C13985"/>
    <w:rsid w:val="00C13B42"/>
    <w:rsid w:val="00C143AF"/>
    <w:rsid w:val="00C147AE"/>
    <w:rsid w:val="00C148BB"/>
    <w:rsid w:val="00C1498C"/>
    <w:rsid w:val="00C151C5"/>
    <w:rsid w:val="00C15271"/>
    <w:rsid w:val="00C15315"/>
    <w:rsid w:val="00C154B2"/>
    <w:rsid w:val="00C157B9"/>
    <w:rsid w:val="00C15C9A"/>
    <w:rsid w:val="00C15CB9"/>
    <w:rsid w:val="00C16011"/>
    <w:rsid w:val="00C16231"/>
    <w:rsid w:val="00C1629D"/>
    <w:rsid w:val="00C1638A"/>
    <w:rsid w:val="00C16798"/>
    <w:rsid w:val="00C169EA"/>
    <w:rsid w:val="00C171F9"/>
    <w:rsid w:val="00C173E2"/>
    <w:rsid w:val="00C17C35"/>
    <w:rsid w:val="00C202DF"/>
    <w:rsid w:val="00C202F0"/>
    <w:rsid w:val="00C2035D"/>
    <w:rsid w:val="00C203A0"/>
    <w:rsid w:val="00C21337"/>
    <w:rsid w:val="00C2158F"/>
    <w:rsid w:val="00C2171F"/>
    <w:rsid w:val="00C218B3"/>
    <w:rsid w:val="00C2198D"/>
    <w:rsid w:val="00C21B9B"/>
    <w:rsid w:val="00C21E00"/>
    <w:rsid w:val="00C21FC3"/>
    <w:rsid w:val="00C22189"/>
    <w:rsid w:val="00C221BF"/>
    <w:rsid w:val="00C2220B"/>
    <w:rsid w:val="00C222C0"/>
    <w:rsid w:val="00C223C3"/>
    <w:rsid w:val="00C223EF"/>
    <w:rsid w:val="00C2252D"/>
    <w:rsid w:val="00C22592"/>
    <w:rsid w:val="00C22737"/>
    <w:rsid w:val="00C227BE"/>
    <w:rsid w:val="00C22807"/>
    <w:rsid w:val="00C22901"/>
    <w:rsid w:val="00C229AE"/>
    <w:rsid w:val="00C229FE"/>
    <w:rsid w:val="00C22C78"/>
    <w:rsid w:val="00C22F9B"/>
    <w:rsid w:val="00C2334C"/>
    <w:rsid w:val="00C234EF"/>
    <w:rsid w:val="00C236B0"/>
    <w:rsid w:val="00C23940"/>
    <w:rsid w:val="00C2394C"/>
    <w:rsid w:val="00C239C5"/>
    <w:rsid w:val="00C23A01"/>
    <w:rsid w:val="00C23BB1"/>
    <w:rsid w:val="00C23C0C"/>
    <w:rsid w:val="00C244DB"/>
    <w:rsid w:val="00C247C2"/>
    <w:rsid w:val="00C24C04"/>
    <w:rsid w:val="00C24EB8"/>
    <w:rsid w:val="00C24EFD"/>
    <w:rsid w:val="00C252B4"/>
    <w:rsid w:val="00C252F1"/>
    <w:rsid w:val="00C254B3"/>
    <w:rsid w:val="00C25607"/>
    <w:rsid w:val="00C25778"/>
    <w:rsid w:val="00C25B89"/>
    <w:rsid w:val="00C25B8D"/>
    <w:rsid w:val="00C25CA5"/>
    <w:rsid w:val="00C2616C"/>
    <w:rsid w:val="00C26365"/>
    <w:rsid w:val="00C2640D"/>
    <w:rsid w:val="00C265C6"/>
    <w:rsid w:val="00C26977"/>
    <w:rsid w:val="00C26B1B"/>
    <w:rsid w:val="00C26BEC"/>
    <w:rsid w:val="00C26D2B"/>
    <w:rsid w:val="00C26F79"/>
    <w:rsid w:val="00C26FB0"/>
    <w:rsid w:val="00C272B7"/>
    <w:rsid w:val="00C277A3"/>
    <w:rsid w:val="00C27F28"/>
    <w:rsid w:val="00C30F48"/>
    <w:rsid w:val="00C30FFC"/>
    <w:rsid w:val="00C31080"/>
    <w:rsid w:val="00C310A7"/>
    <w:rsid w:val="00C311BB"/>
    <w:rsid w:val="00C3147A"/>
    <w:rsid w:val="00C316A2"/>
    <w:rsid w:val="00C31F94"/>
    <w:rsid w:val="00C32008"/>
    <w:rsid w:val="00C320A9"/>
    <w:rsid w:val="00C32180"/>
    <w:rsid w:val="00C321C9"/>
    <w:rsid w:val="00C323D5"/>
    <w:rsid w:val="00C32803"/>
    <w:rsid w:val="00C32BFD"/>
    <w:rsid w:val="00C32FEC"/>
    <w:rsid w:val="00C334ED"/>
    <w:rsid w:val="00C337FC"/>
    <w:rsid w:val="00C33817"/>
    <w:rsid w:val="00C34A6A"/>
    <w:rsid w:val="00C34D82"/>
    <w:rsid w:val="00C3503E"/>
    <w:rsid w:val="00C35123"/>
    <w:rsid w:val="00C351F0"/>
    <w:rsid w:val="00C35394"/>
    <w:rsid w:val="00C3546B"/>
    <w:rsid w:val="00C354B8"/>
    <w:rsid w:val="00C3551D"/>
    <w:rsid w:val="00C3551E"/>
    <w:rsid w:val="00C35811"/>
    <w:rsid w:val="00C35CBC"/>
    <w:rsid w:val="00C35F6A"/>
    <w:rsid w:val="00C36691"/>
    <w:rsid w:val="00C36D1E"/>
    <w:rsid w:val="00C36E82"/>
    <w:rsid w:val="00C372F9"/>
    <w:rsid w:val="00C376F6"/>
    <w:rsid w:val="00C37AE4"/>
    <w:rsid w:val="00C37C41"/>
    <w:rsid w:val="00C37DD9"/>
    <w:rsid w:val="00C40618"/>
    <w:rsid w:val="00C406E4"/>
    <w:rsid w:val="00C40737"/>
    <w:rsid w:val="00C40B1B"/>
    <w:rsid w:val="00C40BED"/>
    <w:rsid w:val="00C411B4"/>
    <w:rsid w:val="00C41201"/>
    <w:rsid w:val="00C4170F"/>
    <w:rsid w:val="00C4192F"/>
    <w:rsid w:val="00C4196B"/>
    <w:rsid w:val="00C41E27"/>
    <w:rsid w:val="00C420B8"/>
    <w:rsid w:val="00C4263D"/>
    <w:rsid w:val="00C42669"/>
    <w:rsid w:val="00C427BA"/>
    <w:rsid w:val="00C42E6C"/>
    <w:rsid w:val="00C42EAA"/>
    <w:rsid w:val="00C42FA1"/>
    <w:rsid w:val="00C431EE"/>
    <w:rsid w:val="00C43455"/>
    <w:rsid w:val="00C43476"/>
    <w:rsid w:val="00C437D6"/>
    <w:rsid w:val="00C439EA"/>
    <w:rsid w:val="00C43A01"/>
    <w:rsid w:val="00C43B46"/>
    <w:rsid w:val="00C43B5B"/>
    <w:rsid w:val="00C43D6E"/>
    <w:rsid w:val="00C43F23"/>
    <w:rsid w:val="00C4406B"/>
    <w:rsid w:val="00C4411F"/>
    <w:rsid w:val="00C4419B"/>
    <w:rsid w:val="00C4470A"/>
    <w:rsid w:val="00C44761"/>
    <w:rsid w:val="00C44873"/>
    <w:rsid w:val="00C44A2B"/>
    <w:rsid w:val="00C45694"/>
    <w:rsid w:val="00C45705"/>
    <w:rsid w:val="00C458FD"/>
    <w:rsid w:val="00C45A59"/>
    <w:rsid w:val="00C45F96"/>
    <w:rsid w:val="00C45FBC"/>
    <w:rsid w:val="00C46530"/>
    <w:rsid w:val="00C466F6"/>
    <w:rsid w:val="00C4670E"/>
    <w:rsid w:val="00C46744"/>
    <w:rsid w:val="00C467A6"/>
    <w:rsid w:val="00C46B74"/>
    <w:rsid w:val="00C46C4F"/>
    <w:rsid w:val="00C4710D"/>
    <w:rsid w:val="00C47622"/>
    <w:rsid w:val="00C47878"/>
    <w:rsid w:val="00C47E2C"/>
    <w:rsid w:val="00C50103"/>
    <w:rsid w:val="00C5026D"/>
    <w:rsid w:val="00C502B1"/>
    <w:rsid w:val="00C509DA"/>
    <w:rsid w:val="00C50FB7"/>
    <w:rsid w:val="00C51333"/>
    <w:rsid w:val="00C513E6"/>
    <w:rsid w:val="00C5152E"/>
    <w:rsid w:val="00C51556"/>
    <w:rsid w:val="00C515D2"/>
    <w:rsid w:val="00C51627"/>
    <w:rsid w:val="00C516FE"/>
    <w:rsid w:val="00C5184A"/>
    <w:rsid w:val="00C51E3E"/>
    <w:rsid w:val="00C522E3"/>
    <w:rsid w:val="00C524CA"/>
    <w:rsid w:val="00C52622"/>
    <w:rsid w:val="00C5267E"/>
    <w:rsid w:val="00C5298B"/>
    <w:rsid w:val="00C52B8C"/>
    <w:rsid w:val="00C52BCC"/>
    <w:rsid w:val="00C52DD9"/>
    <w:rsid w:val="00C52ECB"/>
    <w:rsid w:val="00C532B6"/>
    <w:rsid w:val="00C532EF"/>
    <w:rsid w:val="00C53393"/>
    <w:rsid w:val="00C5384F"/>
    <w:rsid w:val="00C53855"/>
    <w:rsid w:val="00C538B2"/>
    <w:rsid w:val="00C53AE9"/>
    <w:rsid w:val="00C53C28"/>
    <w:rsid w:val="00C53FA8"/>
    <w:rsid w:val="00C53FDB"/>
    <w:rsid w:val="00C53FF5"/>
    <w:rsid w:val="00C5407C"/>
    <w:rsid w:val="00C54101"/>
    <w:rsid w:val="00C541D4"/>
    <w:rsid w:val="00C54313"/>
    <w:rsid w:val="00C543BE"/>
    <w:rsid w:val="00C54835"/>
    <w:rsid w:val="00C548DD"/>
    <w:rsid w:val="00C54A9A"/>
    <w:rsid w:val="00C54CBA"/>
    <w:rsid w:val="00C5535B"/>
    <w:rsid w:val="00C55533"/>
    <w:rsid w:val="00C55D47"/>
    <w:rsid w:val="00C55EAC"/>
    <w:rsid w:val="00C5607F"/>
    <w:rsid w:val="00C568E0"/>
    <w:rsid w:val="00C56A1C"/>
    <w:rsid w:val="00C56C1E"/>
    <w:rsid w:val="00C57243"/>
    <w:rsid w:val="00C575DC"/>
    <w:rsid w:val="00C57650"/>
    <w:rsid w:val="00C57B29"/>
    <w:rsid w:val="00C57B9C"/>
    <w:rsid w:val="00C57ECC"/>
    <w:rsid w:val="00C57F10"/>
    <w:rsid w:val="00C57FA1"/>
    <w:rsid w:val="00C60223"/>
    <w:rsid w:val="00C6044A"/>
    <w:rsid w:val="00C606E7"/>
    <w:rsid w:val="00C6077E"/>
    <w:rsid w:val="00C60A87"/>
    <w:rsid w:val="00C60ACF"/>
    <w:rsid w:val="00C60B48"/>
    <w:rsid w:val="00C60D68"/>
    <w:rsid w:val="00C6121E"/>
    <w:rsid w:val="00C6140C"/>
    <w:rsid w:val="00C61574"/>
    <w:rsid w:val="00C61810"/>
    <w:rsid w:val="00C61BA1"/>
    <w:rsid w:val="00C61CF3"/>
    <w:rsid w:val="00C61D63"/>
    <w:rsid w:val="00C620E0"/>
    <w:rsid w:val="00C62195"/>
    <w:rsid w:val="00C62220"/>
    <w:rsid w:val="00C62820"/>
    <w:rsid w:val="00C6292F"/>
    <w:rsid w:val="00C62CB4"/>
    <w:rsid w:val="00C62D6F"/>
    <w:rsid w:val="00C62ED2"/>
    <w:rsid w:val="00C63213"/>
    <w:rsid w:val="00C634C6"/>
    <w:rsid w:val="00C636A1"/>
    <w:rsid w:val="00C63B8C"/>
    <w:rsid w:val="00C63BB4"/>
    <w:rsid w:val="00C6408D"/>
    <w:rsid w:val="00C64243"/>
    <w:rsid w:val="00C645A6"/>
    <w:rsid w:val="00C64A57"/>
    <w:rsid w:val="00C64BAA"/>
    <w:rsid w:val="00C64DFC"/>
    <w:rsid w:val="00C65778"/>
    <w:rsid w:val="00C65878"/>
    <w:rsid w:val="00C658F4"/>
    <w:rsid w:val="00C65908"/>
    <w:rsid w:val="00C65ACB"/>
    <w:rsid w:val="00C66140"/>
    <w:rsid w:val="00C6658E"/>
    <w:rsid w:val="00C66836"/>
    <w:rsid w:val="00C6692B"/>
    <w:rsid w:val="00C66EAB"/>
    <w:rsid w:val="00C67944"/>
    <w:rsid w:val="00C6799B"/>
    <w:rsid w:val="00C67A67"/>
    <w:rsid w:val="00C67F46"/>
    <w:rsid w:val="00C700A4"/>
    <w:rsid w:val="00C70687"/>
    <w:rsid w:val="00C70695"/>
    <w:rsid w:val="00C708C3"/>
    <w:rsid w:val="00C70BD0"/>
    <w:rsid w:val="00C70DE8"/>
    <w:rsid w:val="00C70FA1"/>
    <w:rsid w:val="00C70FA8"/>
    <w:rsid w:val="00C71AAE"/>
    <w:rsid w:val="00C71B18"/>
    <w:rsid w:val="00C71BE1"/>
    <w:rsid w:val="00C71EC3"/>
    <w:rsid w:val="00C721A9"/>
    <w:rsid w:val="00C721C7"/>
    <w:rsid w:val="00C7223C"/>
    <w:rsid w:val="00C72326"/>
    <w:rsid w:val="00C72F68"/>
    <w:rsid w:val="00C7330F"/>
    <w:rsid w:val="00C733DA"/>
    <w:rsid w:val="00C7384D"/>
    <w:rsid w:val="00C73B60"/>
    <w:rsid w:val="00C74260"/>
    <w:rsid w:val="00C746C2"/>
    <w:rsid w:val="00C74937"/>
    <w:rsid w:val="00C74983"/>
    <w:rsid w:val="00C74D0B"/>
    <w:rsid w:val="00C74F41"/>
    <w:rsid w:val="00C74F93"/>
    <w:rsid w:val="00C75054"/>
    <w:rsid w:val="00C75213"/>
    <w:rsid w:val="00C7545B"/>
    <w:rsid w:val="00C75650"/>
    <w:rsid w:val="00C757A7"/>
    <w:rsid w:val="00C75B39"/>
    <w:rsid w:val="00C75E18"/>
    <w:rsid w:val="00C76084"/>
    <w:rsid w:val="00C76104"/>
    <w:rsid w:val="00C764EB"/>
    <w:rsid w:val="00C76B55"/>
    <w:rsid w:val="00C76EAE"/>
    <w:rsid w:val="00C77D9D"/>
    <w:rsid w:val="00C77E15"/>
    <w:rsid w:val="00C77F6F"/>
    <w:rsid w:val="00C77FAF"/>
    <w:rsid w:val="00C77FC2"/>
    <w:rsid w:val="00C80374"/>
    <w:rsid w:val="00C803BA"/>
    <w:rsid w:val="00C803EE"/>
    <w:rsid w:val="00C80483"/>
    <w:rsid w:val="00C80766"/>
    <w:rsid w:val="00C81753"/>
    <w:rsid w:val="00C82C80"/>
    <w:rsid w:val="00C82D8F"/>
    <w:rsid w:val="00C82DAE"/>
    <w:rsid w:val="00C82DE3"/>
    <w:rsid w:val="00C82F5F"/>
    <w:rsid w:val="00C83044"/>
    <w:rsid w:val="00C83233"/>
    <w:rsid w:val="00C83306"/>
    <w:rsid w:val="00C833B9"/>
    <w:rsid w:val="00C834A2"/>
    <w:rsid w:val="00C834CA"/>
    <w:rsid w:val="00C8354A"/>
    <w:rsid w:val="00C83561"/>
    <w:rsid w:val="00C8387D"/>
    <w:rsid w:val="00C8390B"/>
    <w:rsid w:val="00C83F42"/>
    <w:rsid w:val="00C83F5B"/>
    <w:rsid w:val="00C83FEE"/>
    <w:rsid w:val="00C84257"/>
    <w:rsid w:val="00C843DF"/>
    <w:rsid w:val="00C84509"/>
    <w:rsid w:val="00C84778"/>
    <w:rsid w:val="00C84E57"/>
    <w:rsid w:val="00C84F59"/>
    <w:rsid w:val="00C84F71"/>
    <w:rsid w:val="00C85128"/>
    <w:rsid w:val="00C85424"/>
    <w:rsid w:val="00C857B1"/>
    <w:rsid w:val="00C85A02"/>
    <w:rsid w:val="00C85A9E"/>
    <w:rsid w:val="00C85F81"/>
    <w:rsid w:val="00C86327"/>
    <w:rsid w:val="00C8663C"/>
    <w:rsid w:val="00C86EE3"/>
    <w:rsid w:val="00C8702D"/>
    <w:rsid w:val="00C8728F"/>
    <w:rsid w:val="00C87512"/>
    <w:rsid w:val="00C87599"/>
    <w:rsid w:val="00C87938"/>
    <w:rsid w:val="00C87A4B"/>
    <w:rsid w:val="00C87D82"/>
    <w:rsid w:val="00C87E6D"/>
    <w:rsid w:val="00C902D6"/>
    <w:rsid w:val="00C9069E"/>
    <w:rsid w:val="00C907A5"/>
    <w:rsid w:val="00C910A1"/>
    <w:rsid w:val="00C910CD"/>
    <w:rsid w:val="00C91385"/>
    <w:rsid w:val="00C917E9"/>
    <w:rsid w:val="00C91C03"/>
    <w:rsid w:val="00C91C79"/>
    <w:rsid w:val="00C91CC7"/>
    <w:rsid w:val="00C91ED4"/>
    <w:rsid w:val="00C91FF2"/>
    <w:rsid w:val="00C921E8"/>
    <w:rsid w:val="00C92204"/>
    <w:rsid w:val="00C9262E"/>
    <w:rsid w:val="00C927E6"/>
    <w:rsid w:val="00C92C39"/>
    <w:rsid w:val="00C92DEC"/>
    <w:rsid w:val="00C930F3"/>
    <w:rsid w:val="00C93265"/>
    <w:rsid w:val="00C932E2"/>
    <w:rsid w:val="00C93609"/>
    <w:rsid w:val="00C936D3"/>
    <w:rsid w:val="00C93847"/>
    <w:rsid w:val="00C93A3A"/>
    <w:rsid w:val="00C93EC3"/>
    <w:rsid w:val="00C9462D"/>
    <w:rsid w:val="00C947AB"/>
    <w:rsid w:val="00C94BC8"/>
    <w:rsid w:val="00C94DD4"/>
    <w:rsid w:val="00C94DEE"/>
    <w:rsid w:val="00C94E6D"/>
    <w:rsid w:val="00C95216"/>
    <w:rsid w:val="00C9521D"/>
    <w:rsid w:val="00C955BD"/>
    <w:rsid w:val="00C95C5B"/>
    <w:rsid w:val="00C962C1"/>
    <w:rsid w:val="00C96758"/>
    <w:rsid w:val="00C96A01"/>
    <w:rsid w:val="00C96A34"/>
    <w:rsid w:val="00C96D09"/>
    <w:rsid w:val="00C973FB"/>
    <w:rsid w:val="00C974FC"/>
    <w:rsid w:val="00C97598"/>
    <w:rsid w:val="00C977CD"/>
    <w:rsid w:val="00C9786D"/>
    <w:rsid w:val="00C97AE2"/>
    <w:rsid w:val="00C97AF1"/>
    <w:rsid w:val="00CA009D"/>
    <w:rsid w:val="00CA081A"/>
    <w:rsid w:val="00CA08A0"/>
    <w:rsid w:val="00CA0A87"/>
    <w:rsid w:val="00CA1060"/>
    <w:rsid w:val="00CA13CD"/>
    <w:rsid w:val="00CA14B1"/>
    <w:rsid w:val="00CA15FD"/>
    <w:rsid w:val="00CA1819"/>
    <w:rsid w:val="00CA1EFE"/>
    <w:rsid w:val="00CA1F9C"/>
    <w:rsid w:val="00CA25A8"/>
    <w:rsid w:val="00CA2973"/>
    <w:rsid w:val="00CA2AF1"/>
    <w:rsid w:val="00CA2D04"/>
    <w:rsid w:val="00CA2D19"/>
    <w:rsid w:val="00CA2DAF"/>
    <w:rsid w:val="00CA3253"/>
    <w:rsid w:val="00CA35A0"/>
    <w:rsid w:val="00CA35DE"/>
    <w:rsid w:val="00CA3850"/>
    <w:rsid w:val="00CA3878"/>
    <w:rsid w:val="00CA39C6"/>
    <w:rsid w:val="00CA3BD9"/>
    <w:rsid w:val="00CA3C8A"/>
    <w:rsid w:val="00CA3DA0"/>
    <w:rsid w:val="00CA3DB4"/>
    <w:rsid w:val="00CA3DFF"/>
    <w:rsid w:val="00CA3E26"/>
    <w:rsid w:val="00CA4276"/>
    <w:rsid w:val="00CA4442"/>
    <w:rsid w:val="00CA4DBB"/>
    <w:rsid w:val="00CA5053"/>
    <w:rsid w:val="00CA53B7"/>
    <w:rsid w:val="00CA54AE"/>
    <w:rsid w:val="00CA559B"/>
    <w:rsid w:val="00CA57EE"/>
    <w:rsid w:val="00CA589B"/>
    <w:rsid w:val="00CA594C"/>
    <w:rsid w:val="00CA5A47"/>
    <w:rsid w:val="00CA6242"/>
    <w:rsid w:val="00CA6469"/>
    <w:rsid w:val="00CA6470"/>
    <w:rsid w:val="00CA6598"/>
    <w:rsid w:val="00CA6A47"/>
    <w:rsid w:val="00CA6FA3"/>
    <w:rsid w:val="00CA717E"/>
    <w:rsid w:val="00CA73B7"/>
    <w:rsid w:val="00CA7584"/>
    <w:rsid w:val="00CA7641"/>
    <w:rsid w:val="00CA7996"/>
    <w:rsid w:val="00CA79BB"/>
    <w:rsid w:val="00CB0396"/>
    <w:rsid w:val="00CB03C3"/>
    <w:rsid w:val="00CB0451"/>
    <w:rsid w:val="00CB0651"/>
    <w:rsid w:val="00CB085E"/>
    <w:rsid w:val="00CB0AA2"/>
    <w:rsid w:val="00CB0D90"/>
    <w:rsid w:val="00CB10E3"/>
    <w:rsid w:val="00CB1823"/>
    <w:rsid w:val="00CB1D16"/>
    <w:rsid w:val="00CB1FC7"/>
    <w:rsid w:val="00CB2326"/>
    <w:rsid w:val="00CB259F"/>
    <w:rsid w:val="00CB29A9"/>
    <w:rsid w:val="00CB2A5C"/>
    <w:rsid w:val="00CB2DD3"/>
    <w:rsid w:val="00CB302A"/>
    <w:rsid w:val="00CB303B"/>
    <w:rsid w:val="00CB3078"/>
    <w:rsid w:val="00CB3113"/>
    <w:rsid w:val="00CB339F"/>
    <w:rsid w:val="00CB33F4"/>
    <w:rsid w:val="00CB390D"/>
    <w:rsid w:val="00CB4149"/>
    <w:rsid w:val="00CB4728"/>
    <w:rsid w:val="00CB4938"/>
    <w:rsid w:val="00CB4993"/>
    <w:rsid w:val="00CB49EB"/>
    <w:rsid w:val="00CB4D60"/>
    <w:rsid w:val="00CB4F3A"/>
    <w:rsid w:val="00CB52D1"/>
    <w:rsid w:val="00CB5777"/>
    <w:rsid w:val="00CB5779"/>
    <w:rsid w:val="00CB5BAC"/>
    <w:rsid w:val="00CB5D1F"/>
    <w:rsid w:val="00CB6320"/>
    <w:rsid w:val="00CB63E1"/>
    <w:rsid w:val="00CB6720"/>
    <w:rsid w:val="00CB6726"/>
    <w:rsid w:val="00CB6817"/>
    <w:rsid w:val="00CB69E2"/>
    <w:rsid w:val="00CB6A77"/>
    <w:rsid w:val="00CB6BC6"/>
    <w:rsid w:val="00CB6CEB"/>
    <w:rsid w:val="00CB6EAB"/>
    <w:rsid w:val="00CB7238"/>
    <w:rsid w:val="00CB7333"/>
    <w:rsid w:val="00CB7432"/>
    <w:rsid w:val="00CB776A"/>
    <w:rsid w:val="00CB7A0F"/>
    <w:rsid w:val="00CC002F"/>
    <w:rsid w:val="00CC01F8"/>
    <w:rsid w:val="00CC047F"/>
    <w:rsid w:val="00CC0824"/>
    <w:rsid w:val="00CC0DED"/>
    <w:rsid w:val="00CC13A5"/>
    <w:rsid w:val="00CC18DC"/>
    <w:rsid w:val="00CC190A"/>
    <w:rsid w:val="00CC1BD8"/>
    <w:rsid w:val="00CC1E3A"/>
    <w:rsid w:val="00CC20BC"/>
    <w:rsid w:val="00CC20E4"/>
    <w:rsid w:val="00CC2189"/>
    <w:rsid w:val="00CC25BB"/>
    <w:rsid w:val="00CC274E"/>
    <w:rsid w:val="00CC28CB"/>
    <w:rsid w:val="00CC2AAB"/>
    <w:rsid w:val="00CC2B77"/>
    <w:rsid w:val="00CC3060"/>
    <w:rsid w:val="00CC34F7"/>
    <w:rsid w:val="00CC36BD"/>
    <w:rsid w:val="00CC38F2"/>
    <w:rsid w:val="00CC3974"/>
    <w:rsid w:val="00CC3E08"/>
    <w:rsid w:val="00CC3FE5"/>
    <w:rsid w:val="00CC4467"/>
    <w:rsid w:val="00CC465D"/>
    <w:rsid w:val="00CC48A6"/>
    <w:rsid w:val="00CC4F30"/>
    <w:rsid w:val="00CC5016"/>
    <w:rsid w:val="00CC50C1"/>
    <w:rsid w:val="00CC50D7"/>
    <w:rsid w:val="00CC512B"/>
    <w:rsid w:val="00CC529F"/>
    <w:rsid w:val="00CC5425"/>
    <w:rsid w:val="00CC5B07"/>
    <w:rsid w:val="00CC5B53"/>
    <w:rsid w:val="00CC5E8B"/>
    <w:rsid w:val="00CC5F02"/>
    <w:rsid w:val="00CC6257"/>
    <w:rsid w:val="00CC67A7"/>
    <w:rsid w:val="00CC6925"/>
    <w:rsid w:val="00CC69E6"/>
    <w:rsid w:val="00CC6A67"/>
    <w:rsid w:val="00CC6F5E"/>
    <w:rsid w:val="00CC707F"/>
    <w:rsid w:val="00CC7086"/>
    <w:rsid w:val="00CC7A2C"/>
    <w:rsid w:val="00CC7DAA"/>
    <w:rsid w:val="00CC7E7B"/>
    <w:rsid w:val="00CD0166"/>
    <w:rsid w:val="00CD04A2"/>
    <w:rsid w:val="00CD06E1"/>
    <w:rsid w:val="00CD0753"/>
    <w:rsid w:val="00CD081E"/>
    <w:rsid w:val="00CD08A1"/>
    <w:rsid w:val="00CD0AB5"/>
    <w:rsid w:val="00CD0AE5"/>
    <w:rsid w:val="00CD15AB"/>
    <w:rsid w:val="00CD17BB"/>
    <w:rsid w:val="00CD1AF1"/>
    <w:rsid w:val="00CD1CAC"/>
    <w:rsid w:val="00CD1D77"/>
    <w:rsid w:val="00CD2231"/>
    <w:rsid w:val="00CD2393"/>
    <w:rsid w:val="00CD2486"/>
    <w:rsid w:val="00CD26E6"/>
    <w:rsid w:val="00CD28CA"/>
    <w:rsid w:val="00CD290E"/>
    <w:rsid w:val="00CD29F7"/>
    <w:rsid w:val="00CD3356"/>
    <w:rsid w:val="00CD33C3"/>
    <w:rsid w:val="00CD3424"/>
    <w:rsid w:val="00CD35A5"/>
    <w:rsid w:val="00CD39BF"/>
    <w:rsid w:val="00CD3E07"/>
    <w:rsid w:val="00CD3F5C"/>
    <w:rsid w:val="00CD3F79"/>
    <w:rsid w:val="00CD4081"/>
    <w:rsid w:val="00CD40F0"/>
    <w:rsid w:val="00CD4527"/>
    <w:rsid w:val="00CD4A34"/>
    <w:rsid w:val="00CD4D31"/>
    <w:rsid w:val="00CD4F31"/>
    <w:rsid w:val="00CD4FAA"/>
    <w:rsid w:val="00CD5182"/>
    <w:rsid w:val="00CD5299"/>
    <w:rsid w:val="00CD5342"/>
    <w:rsid w:val="00CD5396"/>
    <w:rsid w:val="00CD53D5"/>
    <w:rsid w:val="00CD5A82"/>
    <w:rsid w:val="00CD6019"/>
    <w:rsid w:val="00CD603E"/>
    <w:rsid w:val="00CD6568"/>
    <w:rsid w:val="00CD6917"/>
    <w:rsid w:val="00CD6A06"/>
    <w:rsid w:val="00CD6C1F"/>
    <w:rsid w:val="00CD6C3D"/>
    <w:rsid w:val="00CD71A0"/>
    <w:rsid w:val="00CD7322"/>
    <w:rsid w:val="00CD73D8"/>
    <w:rsid w:val="00CD760F"/>
    <w:rsid w:val="00CD7961"/>
    <w:rsid w:val="00CD7A0C"/>
    <w:rsid w:val="00CD7D0C"/>
    <w:rsid w:val="00CE01A3"/>
    <w:rsid w:val="00CE04E3"/>
    <w:rsid w:val="00CE0562"/>
    <w:rsid w:val="00CE096E"/>
    <w:rsid w:val="00CE0A0A"/>
    <w:rsid w:val="00CE0A77"/>
    <w:rsid w:val="00CE0ABC"/>
    <w:rsid w:val="00CE0AF8"/>
    <w:rsid w:val="00CE1148"/>
    <w:rsid w:val="00CE122F"/>
    <w:rsid w:val="00CE1471"/>
    <w:rsid w:val="00CE1743"/>
    <w:rsid w:val="00CE1B9E"/>
    <w:rsid w:val="00CE1CF0"/>
    <w:rsid w:val="00CE1EC1"/>
    <w:rsid w:val="00CE2019"/>
    <w:rsid w:val="00CE210F"/>
    <w:rsid w:val="00CE28C4"/>
    <w:rsid w:val="00CE2AB2"/>
    <w:rsid w:val="00CE2C71"/>
    <w:rsid w:val="00CE2D90"/>
    <w:rsid w:val="00CE2E9D"/>
    <w:rsid w:val="00CE2EA6"/>
    <w:rsid w:val="00CE2F8E"/>
    <w:rsid w:val="00CE2FF0"/>
    <w:rsid w:val="00CE30E6"/>
    <w:rsid w:val="00CE34B2"/>
    <w:rsid w:val="00CE378F"/>
    <w:rsid w:val="00CE3BC0"/>
    <w:rsid w:val="00CE3E7F"/>
    <w:rsid w:val="00CE41B6"/>
    <w:rsid w:val="00CE4485"/>
    <w:rsid w:val="00CE459B"/>
    <w:rsid w:val="00CE4685"/>
    <w:rsid w:val="00CE4C56"/>
    <w:rsid w:val="00CE4D36"/>
    <w:rsid w:val="00CE4E6C"/>
    <w:rsid w:val="00CE4E74"/>
    <w:rsid w:val="00CE4E7B"/>
    <w:rsid w:val="00CE4F19"/>
    <w:rsid w:val="00CE50B8"/>
    <w:rsid w:val="00CE50D6"/>
    <w:rsid w:val="00CE51F9"/>
    <w:rsid w:val="00CE54BC"/>
    <w:rsid w:val="00CE5653"/>
    <w:rsid w:val="00CE5B60"/>
    <w:rsid w:val="00CE5E66"/>
    <w:rsid w:val="00CE61AF"/>
    <w:rsid w:val="00CE63A5"/>
    <w:rsid w:val="00CE63E3"/>
    <w:rsid w:val="00CE64A8"/>
    <w:rsid w:val="00CE6631"/>
    <w:rsid w:val="00CE66E8"/>
    <w:rsid w:val="00CE674C"/>
    <w:rsid w:val="00CE6F33"/>
    <w:rsid w:val="00CE70B3"/>
    <w:rsid w:val="00CE7102"/>
    <w:rsid w:val="00CE713E"/>
    <w:rsid w:val="00CE7149"/>
    <w:rsid w:val="00CE72E9"/>
    <w:rsid w:val="00CE78BA"/>
    <w:rsid w:val="00CE7A35"/>
    <w:rsid w:val="00CE7C79"/>
    <w:rsid w:val="00CE7F69"/>
    <w:rsid w:val="00CF0142"/>
    <w:rsid w:val="00CF0253"/>
    <w:rsid w:val="00CF0872"/>
    <w:rsid w:val="00CF094E"/>
    <w:rsid w:val="00CF09A7"/>
    <w:rsid w:val="00CF11E9"/>
    <w:rsid w:val="00CF1551"/>
    <w:rsid w:val="00CF1BE8"/>
    <w:rsid w:val="00CF1C8B"/>
    <w:rsid w:val="00CF2162"/>
    <w:rsid w:val="00CF226C"/>
    <w:rsid w:val="00CF2AAC"/>
    <w:rsid w:val="00CF2CBA"/>
    <w:rsid w:val="00CF2EF8"/>
    <w:rsid w:val="00CF2F03"/>
    <w:rsid w:val="00CF30A2"/>
    <w:rsid w:val="00CF3104"/>
    <w:rsid w:val="00CF3182"/>
    <w:rsid w:val="00CF3681"/>
    <w:rsid w:val="00CF36C5"/>
    <w:rsid w:val="00CF3926"/>
    <w:rsid w:val="00CF3CF6"/>
    <w:rsid w:val="00CF3CFC"/>
    <w:rsid w:val="00CF4422"/>
    <w:rsid w:val="00CF4427"/>
    <w:rsid w:val="00CF450E"/>
    <w:rsid w:val="00CF4C8B"/>
    <w:rsid w:val="00CF4E71"/>
    <w:rsid w:val="00CF544D"/>
    <w:rsid w:val="00CF560E"/>
    <w:rsid w:val="00CF5F77"/>
    <w:rsid w:val="00CF6673"/>
    <w:rsid w:val="00CF6C63"/>
    <w:rsid w:val="00CF6E72"/>
    <w:rsid w:val="00CF6F24"/>
    <w:rsid w:val="00CF6F69"/>
    <w:rsid w:val="00CF7052"/>
    <w:rsid w:val="00CF73BC"/>
    <w:rsid w:val="00CF7711"/>
    <w:rsid w:val="00CF7748"/>
    <w:rsid w:val="00CF7C3F"/>
    <w:rsid w:val="00D008E3"/>
    <w:rsid w:val="00D00A7F"/>
    <w:rsid w:val="00D00B1E"/>
    <w:rsid w:val="00D00BF2"/>
    <w:rsid w:val="00D00ECA"/>
    <w:rsid w:val="00D01142"/>
    <w:rsid w:val="00D01287"/>
    <w:rsid w:val="00D0192E"/>
    <w:rsid w:val="00D01A18"/>
    <w:rsid w:val="00D01D07"/>
    <w:rsid w:val="00D01F0D"/>
    <w:rsid w:val="00D020E0"/>
    <w:rsid w:val="00D022B3"/>
    <w:rsid w:val="00D0233A"/>
    <w:rsid w:val="00D023DF"/>
    <w:rsid w:val="00D023FD"/>
    <w:rsid w:val="00D024EC"/>
    <w:rsid w:val="00D02524"/>
    <w:rsid w:val="00D02EF6"/>
    <w:rsid w:val="00D03431"/>
    <w:rsid w:val="00D036B6"/>
    <w:rsid w:val="00D03A95"/>
    <w:rsid w:val="00D03B67"/>
    <w:rsid w:val="00D03C74"/>
    <w:rsid w:val="00D03CC1"/>
    <w:rsid w:val="00D041FD"/>
    <w:rsid w:val="00D0456B"/>
    <w:rsid w:val="00D04597"/>
    <w:rsid w:val="00D04CC2"/>
    <w:rsid w:val="00D05024"/>
    <w:rsid w:val="00D050F6"/>
    <w:rsid w:val="00D05241"/>
    <w:rsid w:val="00D05A3E"/>
    <w:rsid w:val="00D062E8"/>
    <w:rsid w:val="00D0677E"/>
    <w:rsid w:val="00D06789"/>
    <w:rsid w:val="00D06B19"/>
    <w:rsid w:val="00D070FC"/>
    <w:rsid w:val="00D07947"/>
    <w:rsid w:val="00D07BA5"/>
    <w:rsid w:val="00D07DAE"/>
    <w:rsid w:val="00D07DD1"/>
    <w:rsid w:val="00D10779"/>
    <w:rsid w:val="00D108B4"/>
    <w:rsid w:val="00D10BEF"/>
    <w:rsid w:val="00D10F35"/>
    <w:rsid w:val="00D10F38"/>
    <w:rsid w:val="00D10F61"/>
    <w:rsid w:val="00D1116D"/>
    <w:rsid w:val="00D1149A"/>
    <w:rsid w:val="00D11799"/>
    <w:rsid w:val="00D119E3"/>
    <w:rsid w:val="00D11A1C"/>
    <w:rsid w:val="00D11BB4"/>
    <w:rsid w:val="00D11DF2"/>
    <w:rsid w:val="00D120C0"/>
    <w:rsid w:val="00D12269"/>
    <w:rsid w:val="00D12753"/>
    <w:rsid w:val="00D12793"/>
    <w:rsid w:val="00D12C69"/>
    <w:rsid w:val="00D12DB3"/>
    <w:rsid w:val="00D12E28"/>
    <w:rsid w:val="00D13303"/>
    <w:rsid w:val="00D13516"/>
    <w:rsid w:val="00D1377F"/>
    <w:rsid w:val="00D1381D"/>
    <w:rsid w:val="00D1382B"/>
    <w:rsid w:val="00D1392E"/>
    <w:rsid w:val="00D13D6E"/>
    <w:rsid w:val="00D13DBD"/>
    <w:rsid w:val="00D142CF"/>
    <w:rsid w:val="00D1452E"/>
    <w:rsid w:val="00D148EA"/>
    <w:rsid w:val="00D14959"/>
    <w:rsid w:val="00D149BD"/>
    <w:rsid w:val="00D15631"/>
    <w:rsid w:val="00D159BB"/>
    <w:rsid w:val="00D15C78"/>
    <w:rsid w:val="00D16719"/>
    <w:rsid w:val="00D167B8"/>
    <w:rsid w:val="00D16828"/>
    <w:rsid w:val="00D16C99"/>
    <w:rsid w:val="00D16CA0"/>
    <w:rsid w:val="00D17335"/>
    <w:rsid w:val="00D173E7"/>
    <w:rsid w:val="00D173FA"/>
    <w:rsid w:val="00D17414"/>
    <w:rsid w:val="00D177A3"/>
    <w:rsid w:val="00D17D7A"/>
    <w:rsid w:val="00D17E00"/>
    <w:rsid w:val="00D201D9"/>
    <w:rsid w:val="00D201DF"/>
    <w:rsid w:val="00D20388"/>
    <w:rsid w:val="00D20A9B"/>
    <w:rsid w:val="00D20E76"/>
    <w:rsid w:val="00D20EC9"/>
    <w:rsid w:val="00D20FD7"/>
    <w:rsid w:val="00D2107A"/>
    <w:rsid w:val="00D2140B"/>
    <w:rsid w:val="00D21648"/>
    <w:rsid w:val="00D21928"/>
    <w:rsid w:val="00D2196A"/>
    <w:rsid w:val="00D21A7D"/>
    <w:rsid w:val="00D21F2F"/>
    <w:rsid w:val="00D2230C"/>
    <w:rsid w:val="00D228E0"/>
    <w:rsid w:val="00D2296C"/>
    <w:rsid w:val="00D22A5C"/>
    <w:rsid w:val="00D22B95"/>
    <w:rsid w:val="00D22F01"/>
    <w:rsid w:val="00D23092"/>
    <w:rsid w:val="00D231BE"/>
    <w:rsid w:val="00D232DD"/>
    <w:rsid w:val="00D23307"/>
    <w:rsid w:val="00D23395"/>
    <w:rsid w:val="00D235A3"/>
    <w:rsid w:val="00D238C2"/>
    <w:rsid w:val="00D23934"/>
    <w:rsid w:val="00D23B40"/>
    <w:rsid w:val="00D23C12"/>
    <w:rsid w:val="00D23DDF"/>
    <w:rsid w:val="00D2408A"/>
    <w:rsid w:val="00D2435B"/>
    <w:rsid w:val="00D2437B"/>
    <w:rsid w:val="00D24A26"/>
    <w:rsid w:val="00D24D4C"/>
    <w:rsid w:val="00D24D72"/>
    <w:rsid w:val="00D24EA0"/>
    <w:rsid w:val="00D255F7"/>
    <w:rsid w:val="00D2578E"/>
    <w:rsid w:val="00D25836"/>
    <w:rsid w:val="00D25864"/>
    <w:rsid w:val="00D25B76"/>
    <w:rsid w:val="00D25F25"/>
    <w:rsid w:val="00D26078"/>
    <w:rsid w:val="00D26181"/>
    <w:rsid w:val="00D26361"/>
    <w:rsid w:val="00D2683A"/>
    <w:rsid w:val="00D26B5C"/>
    <w:rsid w:val="00D272DF"/>
    <w:rsid w:val="00D27343"/>
    <w:rsid w:val="00D273FF"/>
    <w:rsid w:val="00D2788D"/>
    <w:rsid w:val="00D27D60"/>
    <w:rsid w:val="00D27DAA"/>
    <w:rsid w:val="00D30371"/>
    <w:rsid w:val="00D3075F"/>
    <w:rsid w:val="00D30820"/>
    <w:rsid w:val="00D3082E"/>
    <w:rsid w:val="00D308BE"/>
    <w:rsid w:val="00D312EA"/>
    <w:rsid w:val="00D315F8"/>
    <w:rsid w:val="00D317C4"/>
    <w:rsid w:val="00D31ABE"/>
    <w:rsid w:val="00D31DC5"/>
    <w:rsid w:val="00D31E6B"/>
    <w:rsid w:val="00D31F0D"/>
    <w:rsid w:val="00D3208A"/>
    <w:rsid w:val="00D32301"/>
    <w:rsid w:val="00D323D1"/>
    <w:rsid w:val="00D326F1"/>
    <w:rsid w:val="00D3275F"/>
    <w:rsid w:val="00D327AF"/>
    <w:rsid w:val="00D32DDE"/>
    <w:rsid w:val="00D3330B"/>
    <w:rsid w:val="00D33B7C"/>
    <w:rsid w:val="00D34152"/>
    <w:rsid w:val="00D3438E"/>
    <w:rsid w:val="00D34511"/>
    <w:rsid w:val="00D34CB0"/>
    <w:rsid w:val="00D34DF7"/>
    <w:rsid w:val="00D34E13"/>
    <w:rsid w:val="00D350FE"/>
    <w:rsid w:val="00D351F4"/>
    <w:rsid w:val="00D3525A"/>
    <w:rsid w:val="00D35460"/>
    <w:rsid w:val="00D35513"/>
    <w:rsid w:val="00D357BB"/>
    <w:rsid w:val="00D357E1"/>
    <w:rsid w:val="00D35CC7"/>
    <w:rsid w:val="00D35DD8"/>
    <w:rsid w:val="00D3624A"/>
    <w:rsid w:val="00D3626E"/>
    <w:rsid w:val="00D3634C"/>
    <w:rsid w:val="00D36ABE"/>
    <w:rsid w:val="00D36D1B"/>
    <w:rsid w:val="00D36D4F"/>
    <w:rsid w:val="00D36F90"/>
    <w:rsid w:val="00D370A1"/>
    <w:rsid w:val="00D37185"/>
    <w:rsid w:val="00D375D7"/>
    <w:rsid w:val="00D37794"/>
    <w:rsid w:val="00D37A0E"/>
    <w:rsid w:val="00D37B8A"/>
    <w:rsid w:val="00D37D29"/>
    <w:rsid w:val="00D37F90"/>
    <w:rsid w:val="00D401E3"/>
    <w:rsid w:val="00D4021E"/>
    <w:rsid w:val="00D4028E"/>
    <w:rsid w:val="00D4066B"/>
    <w:rsid w:val="00D40BDA"/>
    <w:rsid w:val="00D40E82"/>
    <w:rsid w:val="00D4101D"/>
    <w:rsid w:val="00D41464"/>
    <w:rsid w:val="00D41A46"/>
    <w:rsid w:val="00D41D88"/>
    <w:rsid w:val="00D41E1B"/>
    <w:rsid w:val="00D4209F"/>
    <w:rsid w:val="00D42501"/>
    <w:rsid w:val="00D42B80"/>
    <w:rsid w:val="00D42FF1"/>
    <w:rsid w:val="00D4303C"/>
    <w:rsid w:val="00D43266"/>
    <w:rsid w:val="00D432AE"/>
    <w:rsid w:val="00D4340F"/>
    <w:rsid w:val="00D43594"/>
    <w:rsid w:val="00D43808"/>
    <w:rsid w:val="00D4388C"/>
    <w:rsid w:val="00D43B4C"/>
    <w:rsid w:val="00D43D12"/>
    <w:rsid w:val="00D442F2"/>
    <w:rsid w:val="00D4464E"/>
    <w:rsid w:val="00D44FB0"/>
    <w:rsid w:val="00D453E5"/>
    <w:rsid w:val="00D4582F"/>
    <w:rsid w:val="00D458C5"/>
    <w:rsid w:val="00D458FC"/>
    <w:rsid w:val="00D45BAF"/>
    <w:rsid w:val="00D45C4A"/>
    <w:rsid w:val="00D45CAB"/>
    <w:rsid w:val="00D45DF9"/>
    <w:rsid w:val="00D46085"/>
    <w:rsid w:val="00D4630D"/>
    <w:rsid w:val="00D4668C"/>
    <w:rsid w:val="00D46A2E"/>
    <w:rsid w:val="00D46B2E"/>
    <w:rsid w:val="00D46C22"/>
    <w:rsid w:val="00D46D88"/>
    <w:rsid w:val="00D470AE"/>
    <w:rsid w:val="00D470EC"/>
    <w:rsid w:val="00D472E5"/>
    <w:rsid w:val="00D472FA"/>
    <w:rsid w:val="00D47561"/>
    <w:rsid w:val="00D47886"/>
    <w:rsid w:val="00D47961"/>
    <w:rsid w:val="00D47BC7"/>
    <w:rsid w:val="00D47BDB"/>
    <w:rsid w:val="00D47E57"/>
    <w:rsid w:val="00D50296"/>
    <w:rsid w:val="00D502BA"/>
    <w:rsid w:val="00D505EF"/>
    <w:rsid w:val="00D50792"/>
    <w:rsid w:val="00D50870"/>
    <w:rsid w:val="00D50AE3"/>
    <w:rsid w:val="00D50D8C"/>
    <w:rsid w:val="00D50F2A"/>
    <w:rsid w:val="00D51186"/>
    <w:rsid w:val="00D51192"/>
    <w:rsid w:val="00D513B2"/>
    <w:rsid w:val="00D5157E"/>
    <w:rsid w:val="00D51659"/>
    <w:rsid w:val="00D51A59"/>
    <w:rsid w:val="00D51A9D"/>
    <w:rsid w:val="00D525C7"/>
    <w:rsid w:val="00D527A8"/>
    <w:rsid w:val="00D52D3A"/>
    <w:rsid w:val="00D53181"/>
    <w:rsid w:val="00D53379"/>
    <w:rsid w:val="00D53469"/>
    <w:rsid w:val="00D535E9"/>
    <w:rsid w:val="00D53B0B"/>
    <w:rsid w:val="00D53B33"/>
    <w:rsid w:val="00D53BAC"/>
    <w:rsid w:val="00D53E4A"/>
    <w:rsid w:val="00D54053"/>
    <w:rsid w:val="00D54103"/>
    <w:rsid w:val="00D543A5"/>
    <w:rsid w:val="00D54434"/>
    <w:rsid w:val="00D54695"/>
    <w:rsid w:val="00D54756"/>
    <w:rsid w:val="00D54C5B"/>
    <w:rsid w:val="00D54D2A"/>
    <w:rsid w:val="00D54D60"/>
    <w:rsid w:val="00D5511F"/>
    <w:rsid w:val="00D556F4"/>
    <w:rsid w:val="00D557F6"/>
    <w:rsid w:val="00D55B16"/>
    <w:rsid w:val="00D55F26"/>
    <w:rsid w:val="00D55F44"/>
    <w:rsid w:val="00D5626B"/>
    <w:rsid w:val="00D56519"/>
    <w:rsid w:val="00D565EE"/>
    <w:rsid w:val="00D56651"/>
    <w:rsid w:val="00D56865"/>
    <w:rsid w:val="00D56931"/>
    <w:rsid w:val="00D569B8"/>
    <w:rsid w:val="00D56A71"/>
    <w:rsid w:val="00D56AB3"/>
    <w:rsid w:val="00D571CF"/>
    <w:rsid w:val="00D572CA"/>
    <w:rsid w:val="00D575B0"/>
    <w:rsid w:val="00D57A64"/>
    <w:rsid w:val="00D57CC8"/>
    <w:rsid w:val="00D57DB1"/>
    <w:rsid w:val="00D57EC1"/>
    <w:rsid w:val="00D601B0"/>
    <w:rsid w:val="00D60595"/>
    <w:rsid w:val="00D60A36"/>
    <w:rsid w:val="00D60A81"/>
    <w:rsid w:val="00D60D6B"/>
    <w:rsid w:val="00D60FB6"/>
    <w:rsid w:val="00D611AC"/>
    <w:rsid w:val="00D6143A"/>
    <w:rsid w:val="00D618DE"/>
    <w:rsid w:val="00D61C85"/>
    <w:rsid w:val="00D61F78"/>
    <w:rsid w:val="00D62129"/>
    <w:rsid w:val="00D6263E"/>
    <w:rsid w:val="00D62A0D"/>
    <w:rsid w:val="00D62BD3"/>
    <w:rsid w:val="00D62CC5"/>
    <w:rsid w:val="00D62CD9"/>
    <w:rsid w:val="00D62DA1"/>
    <w:rsid w:val="00D62FA0"/>
    <w:rsid w:val="00D6345B"/>
    <w:rsid w:val="00D636F7"/>
    <w:rsid w:val="00D637A2"/>
    <w:rsid w:val="00D63801"/>
    <w:rsid w:val="00D63B88"/>
    <w:rsid w:val="00D63BAF"/>
    <w:rsid w:val="00D63CA4"/>
    <w:rsid w:val="00D63DDB"/>
    <w:rsid w:val="00D64425"/>
    <w:rsid w:val="00D6477E"/>
    <w:rsid w:val="00D647F2"/>
    <w:rsid w:val="00D64854"/>
    <w:rsid w:val="00D64AB7"/>
    <w:rsid w:val="00D64EA6"/>
    <w:rsid w:val="00D64EAF"/>
    <w:rsid w:val="00D64EE9"/>
    <w:rsid w:val="00D65138"/>
    <w:rsid w:val="00D6519F"/>
    <w:rsid w:val="00D6527B"/>
    <w:rsid w:val="00D65307"/>
    <w:rsid w:val="00D653E7"/>
    <w:rsid w:val="00D65435"/>
    <w:rsid w:val="00D65643"/>
    <w:rsid w:val="00D6568F"/>
    <w:rsid w:val="00D657DC"/>
    <w:rsid w:val="00D65DF7"/>
    <w:rsid w:val="00D65EF3"/>
    <w:rsid w:val="00D6606E"/>
    <w:rsid w:val="00D666F3"/>
    <w:rsid w:val="00D66965"/>
    <w:rsid w:val="00D66AED"/>
    <w:rsid w:val="00D66BBC"/>
    <w:rsid w:val="00D67603"/>
    <w:rsid w:val="00D677E2"/>
    <w:rsid w:val="00D67E50"/>
    <w:rsid w:val="00D701D0"/>
    <w:rsid w:val="00D705F1"/>
    <w:rsid w:val="00D70620"/>
    <w:rsid w:val="00D70E8F"/>
    <w:rsid w:val="00D70FE8"/>
    <w:rsid w:val="00D7126F"/>
    <w:rsid w:val="00D71620"/>
    <w:rsid w:val="00D71669"/>
    <w:rsid w:val="00D71D62"/>
    <w:rsid w:val="00D71E37"/>
    <w:rsid w:val="00D7280E"/>
    <w:rsid w:val="00D729C5"/>
    <w:rsid w:val="00D72A5C"/>
    <w:rsid w:val="00D72D03"/>
    <w:rsid w:val="00D72EA3"/>
    <w:rsid w:val="00D730C6"/>
    <w:rsid w:val="00D73413"/>
    <w:rsid w:val="00D736C9"/>
    <w:rsid w:val="00D7372E"/>
    <w:rsid w:val="00D738DA"/>
    <w:rsid w:val="00D73908"/>
    <w:rsid w:val="00D73AE1"/>
    <w:rsid w:val="00D73D2F"/>
    <w:rsid w:val="00D74280"/>
    <w:rsid w:val="00D7457A"/>
    <w:rsid w:val="00D746F1"/>
    <w:rsid w:val="00D74C03"/>
    <w:rsid w:val="00D74CFB"/>
    <w:rsid w:val="00D74EBC"/>
    <w:rsid w:val="00D74EF3"/>
    <w:rsid w:val="00D75488"/>
    <w:rsid w:val="00D75A61"/>
    <w:rsid w:val="00D7605D"/>
    <w:rsid w:val="00D76277"/>
    <w:rsid w:val="00D76372"/>
    <w:rsid w:val="00D7643B"/>
    <w:rsid w:val="00D7644C"/>
    <w:rsid w:val="00D764F3"/>
    <w:rsid w:val="00D766CB"/>
    <w:rsid w:val="00D7696C"/>
    <w:rsid w:val="00D76E2B"/>
    <w:rsid w:val="00D76E72"/>
    <w:rsid w:val="00D76FFD"/>
    <w:rsid w:val="00D77447"/>
    <w:rsid w:val="00D7775D"/>
    <w:rsid w:val="00D801BF"/>
    <w:rsid w:val="00D80232"/>
    <w:rsid w:val="00D805AC"/>
    <w:rsid w:val="00D80948"/>
    <w:rsid w:val="00D809ED"/>
    <w:rsid w:val="00D80AE4"/>
    <w:rsid w:val="00D80D5D"/>
    <w:rsid w:val="00D81347"/>
    <w:rsid w:val="00D81630"/>
    <w:rsid w:val="00D81A85"/>
    <w:rsid w:val="00D81E9F"/>
    <w:rsid w:val="00D82097"/>
    <w:rsid w:val="00D82422"/>
    <w:rsid w:val="00D8293A"/>
    <w:rsid w:val="00D82CBD"/>
    <w:rsid w:val="00D83034"/>
    <w:rsid w:val="00D8314B"/>
    <w:rsid w:val="00D8341F"/>
    <w:rsid w:val="00D836CD"/>
    <w:rsid w:val="00D837F4"/>
    <w:rsid w:val="00D838AD"/>
    <w:rsid w:val="00D838DF"/>
    <w:rsid w:val="00D83A4F"/>
    <w:rsid w:val="00D83AC6"/>
    <w:rsid w:val="00D83E95"/>
    <w:rsid w:val="00D842B0"/>
    <w:rsid w:val="00D8484C"/>
    <w:rsid w:val="00D84C67"/>
    <w:rsid w:val="00D84FC7"/>
    <w:rsid w:val="00D85469"/>
    <w:rsid w:val="00D85507"/>
    <w:rsid w:val="00D85703"/>
    <w:rsid w:val="00D85848"/>
    <w:rsid w:val="00D8587F"/>
    <w:rsid w:val="00D858EA"/>
    <w:rsid w:val="00D85AC7"/>
    <w:rsid w:val="00D85FC4"/>
    <w:rsid w:val="00D86605"/>
    <w:rsid w:val="00D868B4"/>
    <w:rsid w:val="00D86A6D"/>
    <w:rsid w:val="00D86B29"/>
    <w:rsid w:val="00D86C7F"/>
    <w:rsid w:val="00D86D3C"/>
    <w:rsid w:val="00D86F98"/>
    <w:rsid w:val="00D870F8"/>
    <w:rsid w:val="00D871E5"/>
    <w:rsid w:val="00D87ACE"/>
    <w:rsid w:val="00D87B4D"/>
    <w:rsid w:val="00D87E8F"/>
    <w:rsid w:val="00D90059"/>
    <w:rsid w:val="00D9034F"/>
    <w:rsid w:val="00D9059E"/>
    <w:rsid w:val="00D91412"/>
    <w:rsid w:val="00D914EF"/>
    <w:rsid w:val="00D91630"/>
    <w:rsid w:val="00D9191C"/>
    <w:rsid w:val="00D91C8A"/>
    <w:rsid w:val="00D91E19"/>
    <w:rsid w:val="00D91E51"/>
    <w:rsid w:val="00D92484"/>
    <w:rsid w:val="00D92584"/>
    <w:rsid w:val="00D92763"/>
    <w:rsid w:val="00D92FA7"/>
    <w:rsid w:val="00D930B7"/>
    <w:rsid w:val="00D937A8"/>
    <w:rsid w:val="00D9380E"/>
    <w:rsid w:val="00D94412"/>
    <w:rsid w:val="00D946A4"/>
    <w:rsid w:val="00D94734"/>
    <w:rsid w:val="00D94748"/>
    <w:rsid w:val="00D94829"/>
    <w:rsid w:val="00D94A98"/>
    <w:rsid w:val="00D94AF0"/>
    <w:rsid w:val="00D950F7"/>
    <w:rsid w:val="00D951EB"/>
    <w:rsid w:val="00D9570E"/>
    <w:rsid w:val="00D95800"/>
    <w:rsid w:val="00D9587B"/>
    <w:rsid w:val="00D95AFE"/>
    <w:rsid w:val="00D95E79"/>
    <w:rsid w:val="00D95E94"/>
    <w:rsid w:val="00D96175"/>
    <w:rsid w:val="00D962AD"/>
    <w:rsid w:val="00D9642D"/>
    <w:rsid w:val="00D9651E"/>
    <w:rsid w:val="00D965BB"/>
    <w:rsid w:val="00D966E3"/>
    <w:rsid w:val="00D96BCC"/>
    <w:rsid w:val="00D96E07"/>
    <w:rsid w:val="00D96E66"/>
    <w:rsid w:val="00D96EC7"/>
    <w:rsid w:val="00D96F2E"/>
    <w:rsid w:val="00D970E3"/>
    <w:rsid w:val="00D97427"/>
    <w:rsid w:val="00D9799E"/>
    <w:rsid w:val="00DA07C8"/>
    <w:rsid w:val="00DA0AD6"/>
    <w:rsid w:val="00DA0F2C"/>
    <w:rsid w:val="00DA11F9"/>
    <w:rsid w:val="00DA1364"/>
    <w:rsid w:val="00DA1564"/>
    <w:rsid w:val="00DA1577"/>
    <w:rsid w:val="00DA1787"/>
    <w:rsid w:val="00DA1A94"/>
    <w:rsid w:val="00DA1B3C"/>
    <w:rsid w:val="00DA1C8C"/>
    <w:rsid w:val="00DA1D76"/>
    <w:rsid w:val="00DA1FAE"/>
    <w:rsid w:val="00DA1FE2"/>
    <w:rsid w:val="00DA200A"/>
    <w:rsid w:val="00DA2334"/>
    <w:rsid w:val="00DA2492"/>
    <w:rsid w:val="00DA2828"/>
    <w:rsid w:val="00DA2998"/>
    <w:rsid w:val="00DA2A4F"/>
    <w:rsid w:val="00DA2A56"/>
    <w:rsid w:val="00DA2B39"/>
    <w:rsid w:val="00DA2DA2"/>
    <w:rsid w:val="00DA2F74"/>
    <w:rsid w:val="00DA3838"/>
    <w:rsid w:val="00DA3E51"/>
    <w:rsid w:val="00DA410A"/>
    <w:rsid w:val="00DA4AAE"/>
    <w:rsid w:val="00DA4BE3"/>
    <w:rsid w:val="00DA4E63"/>
    <w:rsid w:val="00DA4F94"/>
    <w:rsid w:val="00DA533C"/>
    <w:rsid w:val="00DA53D8"/>
    <w:rsid w:val="00DA5650"/>
    <w:rsid w:val="00DA5683"/>
    <w:rsid w:val="00DA570E"/>
    <w:rsid w:val="00DA5E36"/>
    <w:rsid w:val="00DA65FB"/>
    <w:rsid w:val="00DA6A94"/>
    <w:rsid w:val="00DA711A"/>
    <w:rsid w:val="00DA724C"/>
    <w:rsid w:val="00DA72B9"/>
    <w:rsid w:val="00DA7675"/>
    <w:rsid w:val="00DA7A3E"/>
    <w:rsid w:val="00DA7C67"/>
    <w:rsid w:val="00DA7D31"/>
    <w:rsid w:val="00DA7E76"/>
    <w:rsid w:val="00DB006D"/>
    <w:rsid w:val="00DB05AA"/>
    <w:rsid w:val="00DB08EE"/>
    <w:rsid w:val="00DB0B4B"/>
    <w:rsid w:val="00DB1151"/>
    <w:rsid w:val="00DB119F"/>
    <w:rsid w:val="00DB12D3"/>
    <w:rsid w:val="00DB14AA"/>
    <w:rsid w:val="00DB1D12"/>
    <w:rsid w:val="00DB1D16"/>
    <w:rsid w:val="00DB28AF"/>
    <w:rsid w:val="00DB2A3E"/>
    <w:rsid w:val="00DB2A9B"/>
    <w:rsid w:val="00DB2AEA"/>
    <w:rsid w:val="00DB35B0"/>
    <w:rsid w:val="00DB370E"/>
    <w:rsid w:val="00DB37AB"/>
    <w:rsid w:val="00DB3B14"/>
    <w:rsid w:val="00DB4163"/>
    <w:rsid w:val="00DB4292"/>
    <w:rsid w:val="00DB4C80"/>
    <w:rsid w:val="00DB4D3D"/>
    <w:rsid w:val="00DB51D9"/>
    <w:rsid w:val="00DB54EE"/>
    <w:rsid w:val="00DB54FE"/>
    <w:rsid w:val="00DB553B"/>
    <w:rsid w:val="00DB5606"/>
    <w:rsid w:val="00DB58E8"/>
    <w:rsid w:val="00DB616D"/>
    <w:rsid w:val="00DB6533"/>
    <w:rsid w:val="00DB6B19"/>
    <w:rsid w:val="00DB6C77"/>
    <w:rsid w:val="00DB6D78"/>
    <w:rsid w:val="00DB74E1"/>
    <w:rsid w:val="00DB7D66"/>
    <w:rsid w:val="00DC003B"/>
    <w:rsid w:val="00DC0866"/>
    <w:rsid w:val="00DC0E30"/>
    <w:rsid w:val="00DC1318"/>
    <w:rsid w:val="00DC167F"/>
    <w:rsid w:val="00DC1A81"/>
    <w:rsid w:val="00DC1AAC"/>
    <w:rsid w:val="00DC1B83"/>
    <w:rsid w:val="00DC1BB6"/>
    <w:rsid w:val="00DC1C03"/>
    <w:rsid w:val="00DC1C9D"/>
    <w:rsid w:val="00DC2101"/>
    <w:rsid w:val="00DC2170"/>
    <w:rsid w:val="00DC2615"/>
    <w:rsid w:val="00DC2990"/>
    <w:rsid w:val="00DC2A45"/>
    <w:rsid w:val="00DC2CD6"/>
    <w:rsid w:val="00DC2FAA"/>
    <w:rsid w:val="00DC32F1"/>
    <w:rsid w:val="00DC341F"/>
    <w:rsid w:val="00DC34F0"/>
    <w:rsid w:val="00DC38D7"/>
    <w:rsid w:val="00DC3AFD"/>
    <w:rsid w:val="00DC3DC3"/>
    <w:rsid w:val="00DC42D3"/>
    <w:rsid w:val="00DC443E"/>
    <w:rsid w:val="00DC4582"/>
    <w:rsid w:val="00DC47B4"/>
    <w:rsid w:val="00DC4820"/>
    <w:rsid w:val="00DC51B2"/>
    <w:rsid w:val="00DC51BF"/>
    <w:rsid w:val="00DC5204"/>
    <w:rsid w:val="00DC5342"/>
    <w:rsid w:val="00DC5587"/>
    <w:rsid w:val="00DC5751"/>
    <w:rsid w:val="00DC5CD9"/>
    <w:rsid w:val="00DC5E34"/>
    <w:rsid w:val="00DC610F"/>
    <w:rsid w:val="00DC649D"/>
    <w:rsid w:val="00DC6A10"/>
    <w:rsid w:val="00DC6F80"/>
    <w:rsid w:val="00DC704A"/>
    <w:rsid w:val="00DC73E3"/>
    <w:rsid w:val="00DC79CB"/>
    <w:rsid w:val="00DC7D0D"/>
    <w:rsid w:val="00DD037F"/>
    <w:rsid w:val="00DD0BFD"/>
    <w:rsid w:val="00DD0E66"/>
    <w:rsid w:val="00DD0E73"/>
    <w:rsid w:val="00DD0E7A"/>
    <w:rsid w:val="00DD1434"/>
    <w:rsid w:val="00DD1565"/>
    <w:rsid w:val="00DD1871"/>
    <w:rsid w:val="00DD1B08"/>
    <w:rsid w:val="00DD1E16"/>
    <w:rsid w:val="00DD1E20"/>
    <w:rsid w:val="00DD1F1C"/>
    <w:rsid w:val="00DD1FAA"/>
    <w:rsid w:val="00DD20C2"/>
    <w:rsid w:val="00DD2252"/>
    <w:rsid w:val="00DD260B"/>
    <w:rsid w:val="00DD275E"/>
    <w:rsid w:val="00DD2B3B"/>
    <w:rsid w:val="00DD2E81"/>
    <w:rsid w:val="00DD3128"/>
    <w:rsid w:val="00DD313A"/>
    <w:rsid w:val="00DD32E7"/>
    <w:rsid w:val="00DD3321"/>
    <w:rsid w:val="00DD3843"/>
    <w:rsid w:val="00DD3922"/>
    <w:rsid w:val="00DD3B9B"/>
    <w:rsid w:val="00DD4066"/>
    <w:rsid w:val="00DD41BC"/>
    <w:rsid w:val="00DD42D2"/>
    <w:rsid w:val="00DD4388"/>
    <w:rsid w:val="00DD47B3"/>
    <w:rsid w:val="00DD497E"/>
    <w:rsid w:val="00DD4B25"/>
    <w:rsid w:val="00DD4C02"/>
    <w:rsid w:val="00DD528C"/>
    <w:rsid w:val="00DD55EB"/>
    <w:rsid w:val="00DD5D39"/>
    <w:rsid w:val="00DD5D73"/>
    <w:rsid w:val="00DD5F9D"/>
    <w:rsid w:val="00DD609C"/>
    <w:rsid w:val="00DD61DB"/>
    <w:rsid w:val="00DD6254"/>
    <w:rsid w:val="00DD62A9"/>
    <w:rsid w:val="00DD633A"/>
    <w:rsid w:val="00DD6690"/>
    <w:rsid w:val="00DD6B28"/>
    <w:rsid w:val="00DD6BB4"/>
    <w:rsid w:val="00DD72AE"/>
    <w:rsid w:val="00DD770F"/>
    <w:rsid w:val="00DD7821"/>
    <w:rsid w:val="00DD7890"/>
    <w:rsid w:val="00DE037F"/>
    <w:rsid w:val="00DE0A99"/>
    <w:rsid w:val="00DE10C8"/>
    <w:rsid w:val="00DE1355"/>
    <w:rsid w:val="00DE17A4"/>
    <w:rsid w:val="00DE17F9"/>
    <w:rsid w:val="00DE1932"/>
    <w:rsid w:val="00DE1BCE"/>
    <w:rsid w:val="00DE1C1E"/>
    <w:rsid w:val="00DE2104"/>
    <w:rsid w:val="00DE2241"/>
    <w:rsid w:val="00DE274D"/>
    <w:rsid w:val="00DE291B"/>
    <w:rsid w:val="00DE2CC6"/>
    <w:rsid w:val="00DE2CF6"/>
    <w:rsid w:val="00DE2EC3"/>
    <w:rsid w:val="00DE2FD2"/>
    <w:rsid w:val="00DE3A86"/>
    <w:rsid w:val="00DE3ADB"/>
    <w:rsid w:val="00DE3B3E"/>
    <w:rsid w:val="00DE3C93"/>
    <w:rsid w:val="00DE4186"/>
    <w:rsid w:val="00DE4326"/>
    <w:rsid w:val="00DE4345"/>
    <w:rsid w:val="00DE44A2"/>
    <w:rsid w:val="00DE4877"/>
    <w:rsid w:val="00DE492B"/>
    <w:rsid w:val="00DE4AEB"/>
    <w:rsid w:val="00DE4C44"/>
    <w:rsid w:val="00DE4E8D"/>
    <w:rsid w:val="00DE50F4"/>
    <w:rsid w:val="00DE52D4"/>
    <w:rsid w:val="00DE548F"/>
    <w:rsid w:val="00DE56E5"/>
    <w:rsid w:val="00DE58E9"/>
    <w:rsid w:val="00DE5911"/>
    <w:rsid w:val="00DE59A7"/>
    <w:rsid w:val="00DE5A84"/>
    <w:rsid w:val="00DE5BF9"/>
    <w:rsid w:val="00DE6183"/>
    <w:rsid w:val="00DE63A6"/>
    <w:rsid w:val="00DE64AB"/>
    <w:rsid w:val="00DE6816"/>
    <w:rsid w:val="00DE7037"/>
    <w:rsid w:val="00DE71FC"/>
    <w:rsid w:val="00DE73BA"/>
    <w:rsid w:val="00DE74AA"/>
    <w:rsid w:val="00DE7619"/>
    <w:rsid w:val="00DE7D25"/>
    <w:rsid w:val="00DE7D54"/>
    <w:rsid w:val="00DF046D"/>
    <w:rsid w:val="00DF04D2"/>
    <w:rsid w:val="00DF0718"/>
    <w:rsid w:val="00DF0CF3"/>
    <w:rsid w:val="00DF0DBB"/>
    <w:rsid w:val="00DF10D1"/>
    <w:rsid w:val="00DF1481"/>
    <w:rsid w:val="00DF1492"/>
    <w:rsid w:val="00DF14DE"/>
    <w:rsid w:val="00DF1AA9"/>
    <w:rsid w:val="00DF1BA8"/>
    <w:rsid w:val="00DF1EDF"/>
    <w:rsid w:val="00DF20E7"/>
    <w:rsid w:val="00DF25C6"/>
    <w:rsid w:val="00DF2DD9"/>
    <w:rsid w:val="00DF2E96"/>
    <w:rsid w:val="00DF30D5"/>
    <w:rsid w:val="00DF3198"/>
    <w:rsid w:val="00DF388E"/>
    <w:rsid w:val="00DF45CA"/>
    <w:rsid w:val="00DF4AED"/>
    <w:rsid w:val="00DF4B74"/>
    <w:rsid w:val="00DF5048"/>
    <w:rsid w:val="00DF51B8"/>
    <w:rsid w:val="00DF53AF"/>
    <w:rsid w:val="00DF5459"/>
    <w:rsid w:val="00DF54CA"/>
    <w:rsid w:val="00DF550F"/>
    <w:rsid w:val="00DF5600"/>
    <w:rsid w:val="00DF5A21"/>
    <w:rsid w:val="00DF5D02"/>
    <w:rsid w:val="00DF5DE8"/>
    <w:rsid w:val="00DF5E05"/>
    <w:rsid w:val="00DF606B"/>
    <w:rsid w:val="00DF63DF"/>
    <w:rsid w:val="00DF6489"/>
    <w:rsid w:val="00DF649E"/>
    <w:rsid w:val="00DF6672"/>
    <w:rsid w:val="00DF6870"/>
    <w:rsid w:val="00DF68B6"/>
    <w:rsid w:val="00DF6D10"/>
    <w:rsid w:val="00DF6DE2"/>
    <w:rsid w:val="00DF6DE8"/>
    <w:rsid w:val="00DF73B4"/>
    <w:rsid w:val="00DF79CD"/>
    <w:rsid w:val="00DF7B06"/>
    <w:rsid w:val="00DF7F7B"/>
    <w:rsid w:val="00E00414"/>
    <w:rsid w:val="00E007D5"/>
    <w:rsid w:val="00E007D9"/>
    <w:rsid w:val="00E00957"/>
    <w:rsid w:val="00E00C8E"/>
    <w:rsid w:val="00E01294"/>
    <w:rsid w:val="00E012C8"/>
    <w:rsid w:val="00E0168F"/>
    <w:rsid w:val="00E01AA1"/>
    <w:rsid w:val="00E01DC3"/>
    <w:rsid w:val="00E01EDA"/>
    <w:rsid w:val="00E01F74"/>
    <w:rsid w:val="00E01FA4"/>
    <w:rsid w:val="00E022E0"/>
    <w:rsid w:val="00E0275F"/>
    <w:rsid w:val="00E02CDF"/>
    <w:rsid w:val="00E02F8D"/>
    <w:rsid w:val="00E030D9"/>
    <w:rsid w:val="00E034BD"/>
    <w:rsid w:val="00E03601"/>
    <w:rsid w:val="00E0376B"/>
    <w:rsid w:val="00E03AE3"/>
    <w:rsid w:val="00E03CF3"/>
    <w:rsid w:val="00E03CF5"/>
    <w:rsid w:val="00E03CFD"/>
    <w:rsid w:val="00E04286"/>
    <w:rsid w:val="00E043AB"/>
    <w:rsid w:val="00E045F1"/>
    <w:rsid w:val="00E04B4B"/>
    <w:rsid w:val="00E0509D"/>
    <w:rsid w:val="00E0532A"/>
    <w:rsid w:val="00E055E6"/>
    <w:rsid w:val="00E05D0E"/>
    <w:rsid w:val="00E0613A"/>
    <w:rsid w:val="00E06999"/>
    <w:rsid w:val="00E06CED"/>
    <w:rsid w:val="00E07015"/>
    <w:rsid w:val="00E07025"/>
    <w:rsid w:val="00E070F4"/>
    <w:rsid w:val="00E072B3"/>
    <w:rsid w:val="00E072F6"/>
    <w:rsid w:val="00E07479"/>
    <w:rsid w:val="00E07697"/>
    <w:rsid w:val="00E0769D"/>
    <w:rsid w:val="00E07996"/>
    <w:rsid w:val="00E079F0"/>
    <w:rsid w:val="00E07EE8"/>
    <w:rsid w:val="00E07FE6"/>
    <w:rsid w:val="00E105DC"/>
    <w:rsid w:val="00E10BC3"/>
    <w:rsid w:val="00E10D30"/>
    <w:rsid w:val="00E10DD9"/>
    <w:rsid w:val="00E11054"/>
    <w:rsid w:val="00E11288"/>
    <w:rsid w:val="00E11445"/>
    <w:rsid w:val="00E11561"/>
    <w:rsid w:val="00E117D2"/>
    <w:rsid w:val="00E117F9"/>
    <w:rsid w:val="00E11C34"/>
    <w:rsid w:val="00E11E87"/>
    <w:rsid w:val="00E1254D"/>
    <w:rsid w:val="00E126F0"/>
    <w:rsid w:val="00E1278E"/>
    <w:rsid w:val="00E12BC6"/>
    <w:rsid w:val="00E12CB4"/>
    <w:rsid w:val="00E12D39"/>
    <w:rsid w:val="00E12DB4"/>
    <w:rsid w:val="00E12EB9"/>
    <w:rsid w:val="00E12F58"/>
    <w:rsid w:val="00E130BA"/>
    <w:rsid w:val="00E130D5"/>
    <w:rsid w:val="00E132B9"/>
    <w:rsid w:val="00E133FC"/>
    <w:rsid w:val="00E13434"/>
    <w:rsid w:val="00E13626"/>
    <w:rsid w:val="00E1376F"/>
    <w:rsid w:val="00E13F21"/>
    <w:rsid w:val="00E14003"/>
    <w:rsid w:val="00E14303"/>
    <w:rsid w:val="00E14436"/>
    <w:rsid w:val="00E14EA1"/>
    <w:rsid w:val="00E15123"/>
    <w:rsid w:val="00E1543B"/>
    <w:rsid w:val="00E1546F"/>
    <w:rsid w:val="00E15665"/>
    <w:rsid w:val="00E15CCC"/>
    <w:rsid w:val="00E160E3"/>
    <w:rsid w:val="00E16147"/>
    <w:rsid w:val="00E167F4"/>
    <w:rsid w:val="00E168CA"/>
    <w:rsid w:val="00E1690F"/>
    <w:rsid w:val="00E16A09"/>
    <w:rsid w:val="00E16BA3"/>
    <w:rsid w:val="00E16C09"/>
    <w:rsid w:val="00E16F02"/>
    <w:rsid w:val="00E17248"/>
    <w:rsid w:val="00E179EA"/>
    <w:rsid w:val="00E17C8A"/>
    <w:rsid w:val="00E17DE9"/>
    <w:rsid w:val="00E20089"/>
    <w:rsid w:val="00E2060C"/>
    <w:rsid w:val="00E208DC"/>
    <w:rsid w:val="00E2096D"/>
    <w:rsid w:val="00E20B93"/>
    <w:rsid w:val="00E20CD0"/>
    <w:rsid w:val="00E20D20"/>
    <w:rsid w:val="00E21223"/>
    <w:rsid w:val="00E21246"/>
    <w:rsid w:val="00E212CA"/>
    <w:rsid w:val="00E21391"/>
    <w:rsid w:val="00E2174B"/>
    <w:rsid w:val="00E2186B"/>
    <w:rsid w:val="00E21C1C"/>
    <w:rsid w:val="00E21D58"/>
    <w:rsid w:val="00E21D74"/>
    <w:rsid w:val="00E21DF1"/>
    <w:rsid w:val="00E21F81"/>
    <w:rsid w:val="00E2225B"/>
    <w:rsid w:val="00E22274"/>
    <w:rsid w:val="00E22325"/>
    <w:rsid w:val="00E22378"/>
    <w:rsid w:val="00E2246F"/>
    <w:rsid w:val="00E225B8"/>
    <w:rsid w:val="00E225C1"/>
    <w:rsid w:val="00E22658"/>
    <w:rsid w:val="00E2273E"/>
    <w:rsid w:val="00E22892"/>
    <w:rsid w:val="00E22AC5"/>
    <w:rsid w:val="00E23145"/>
    <w:rsid w:val="00E23306"/>
    <w:rsid w:val="00E233F5"/>
    <w:rsid w:val="00E2380C"/>
    <w:rsid w:val="00E23EE6"/>
    <w:rsid w:val="00E246C4"/>
    <w:rsid w:val="00E24DED"/>
    <w:rsid w:val="00E25231"/>
    <w:rsid w:val="00E25257"/>
    <w:rsid w:val="00E259E0"/>
    <w:rsid w:val="00E2600C"/>
    <w:rsid w:val="00E2653D"/>
    <w:rsid w:val="00E26598"/>
    <w:rsid w:val="00E26677"/>
    <w:rsid w:val="00E269FB"/>
    <w:rsid w:val="00E26B26"/>
    <w:rsid w:val="00E26E80"/>
    <w:rsid w:val="00E27038"/>
    <w:rsid w:val="00E27158"/>
    <w:rsid w:val="00E271C9"/>
    <w:rsid w:val="00E2791A"/>
    <w:rsid w:val="00E27B49"/>
    <w:rsid w:val="00E27BD5"/>
    <w:rsid w:val="00E27C46"/>
    <w:rsid w:val="00E27D34"/>
    <w:rsid w:val="00E27F90"/>
    <w:rsid w:val="00E30081"/>
    <w:rsid w:val="00E3024A"/>
    <w:rsid w:val="00E302B0"/>
    <w:rsid w:val="00E3062E"/>
    <w:rsid w:val="00E3092B"/>
    <w:rsid w:val="00E30CF7"/>
    <w:rsid w:val="00E31602"/>
    <w:rsid w:val="00E31C31"/>
    <w:rsid w:val="00E31D76"/>
    <w:rsid w:val="00E32179"/>
    <w:rsid w:val="00E321DA"/>
    <w:rsid w:val="00E3222F"/>
    <w:rsid w:val="00E322CC"/>
    <w:rsid w:val="00E32946"/>
    <w:rsid w:val="00E32B24"/>
    <w:rsid w:val="00E32F2E"/>
    <w:rsid w:val="00E330A0"/>
    <w:rsid w:val="00E33305"/>
    <w:rsid w:val="00E33D3D"/>
    <w:rsid w:val="00E33D78"/>
    <w:rsid w:val="00E33EF4"/>
    <w:rsid w:val="00E34365"/>
    <w:rsid w:val="00E344CB"/>
    <w:rsid w:val="00E346D5"/>
    <w:rsid w:val="00E34795"/>
    <w:rsid w:val="00E34921"/>
    <w:rsid w:val="00E349E1"/>
    <w:rsid w:val="00E34AD7"/>
    <w:rsid w:val="00E34EC6"/>
    <w:rsid w:val="00E352AB"/>
    <w:rsid w:val="00E35840"/>
    <w:rsid w:val="00E35C9D"/>
    <w:rsid w:val="00E35D3A"/>
    <w:rsid w:val="00E36B5C"/>
    <w:rsid w:val="00E371DE"/>
    <w:rsid w:val="00E37519"/>
    <w:rsid w:val="00E3786D"/>
    <w:rsid w:val="00E379AC"/>
    <w:rsid w:val="00E37B42"/>
    <w:rsid w:val="00E37EEF"/>
    <w:rsid w:val="00E40143"/>
    <w:rsid w:val="00E405DD"/>
    <w:rsid w:val="00E40AEF"/>
    <w:rsid w:val="00E40B63"/>
    <w:rsid w:val="00E40C41"/>
    <w:rsid w:val="00E40D1D"/>
    <w:rsid w:val="00E40E5B"/>
    <w:rsid w:val="00E40ECE"/>
    <w:rsid w:val="00E40FCC"/>
    <w:rsid w:val="00E414C0"/>
    <w:rsid w:val="00E4192A"/>
    <w:rsid w:val="00E41A9E"/>
    <w:rsid w:val="00E41BCD"/>
    <w:rsid w:val="00E42002"/>
    <w:rsid w:val="00E420BE"/>
    <w:rsid w:val="00E42188"/>
    <w:rsid w:val="00E42389"/>
    <w:rsid w:val="00E426E0"/>
    <w:rsid w:val="00E42AB9"/>
    <w:rsid w:val="00E42FCC"/>
    <w:rsid w:val="00E43197"/>
    <w:rsid w:val="00E43388"/>
    <w:rsid w:val="00E43461"/>
    <w:rsid w:val="00E43997"/>
    <w:rsid w:val="00E43C02"/>
    <w:rsid w:val="00E43E79"/>
    <w:rsid w:val="00E43EE1"/>
    <w:rsid w:val="00E43EEF"/>
    <w:rsid w:val="00E43F16"/>
    <w:rsid w:val="00E4417F"/>
    <w:rsid w:val="00E44475"/>
    <w:rsid w:val="00E449E8"/>
    <w:rsid w:val="00E44D54"/>
    <w:rsid w:val="00E44E0E"/>
    <w:rsid w:val="00E45011"/>
    <w:rsid w:val="00E455D2"/>
    <w:rsid w:val="00E45B16"/>
    <w:rsid w:val="00E45F36"/>
    <w:rsid w:val="00E45F66"/>
    <w:rsid w:val="00E461F5"/>
    <w:rsid w:val="00E466D5"/>
    <w:rsid w:val="00E4687C"/>
    <w:rsid w:val="00E46F60"/>
    <w:rsid w:val="00E4702D"/>
    <w:rsid w:val="00E470EC"/>
    <w:rsid w:val="00E47173"/>
    <w:rsid w:val="00E47621"/>
    <w:rsid w:val="00E47631"/>
    <w:rsid w:val="00E47647"/>
    <w:rsid w:val="00E4765E"/>
    <w:rsid w:val="00E47700"/>
    <w:rsid w:val="00E47CAD"/>
    <w:rsid w:val="00E47F3B"/>
    <w:rsid w:val="00E47FD1"/>
    <w:rsid w:val="00E50109"/>
    <w:rsid w:val="00E5051C"/>
    <w:rsid w:val="00E509C9"/>
    <w:rsid w:val="00E5143B"/>
    <w:rsid w:val="00E51909"/>
    <w:rsid w:val="00E51936"/>
    <w:rsid w:val="00E51C73"/>
    <w:rsid w:val="00E52267"/>
    <w:rsid w:val="00E52583"/>
    <w:rsid w:val="00E52830"/>
    <w:rsid w:val="00E528E1"/>
    <w:rsid w:val="00E52982"/>
    <w:rsid w:val="00E5307B"/>
    <w:rsid w:val="00E530A9"/>
    <w:rsid w:val="00E5313C"/>
    <w:rsid w:val="00E53247"/>
    <w:rsid w:val="00E533A6"/>
    <w:rsid w:val="00E53737"/>
    <w:rsid w:val="00E53959"/>
    <w:rsid w:val="00E539B2"/>
    <w:rsid w:val="00E53AF9"/>
    <w:rsid w:val="00E53C22"/>
    <w:rsid w:val="00E53CC2"/>
    <w:rsid w:val="00E53DE5"/>
    <w:rsid w:val="00E53F62"/>
    <w:rsid w:val="00E54179"/>
    <w:rsid w:val="00E54437"/>
    <w:rsid w:val="00E545E1"/>
    <w:rsid w:val="00E54730"/>
    <w:rsid w:val="00E5480D"/>
    <w:rsid w:val="00E54BC5"/>
    <w:rsid w:val="00E54F9B"/>
    <w:rsid w:val="00E55697"/>
    <w:rsid w:val="00E5599B"/>
    <w:rsid w:val="00E55D33"/>
    <w:rsid w:val="00E5609D"/>
    <w:rsid w:val="00E56184"/>
    <w:rsid w:val="00E56462"/>
    <w:rsid w:val="00E5670C"/>
    <w:rsid w:val="00E56765"/>
    <w:rsid w:val="00E57466"/>
    <w:rsid w:val="00E575B5"/>
    <w:rsid w:val="00E57654"/>
    <w:rsid w:val="00E57701"/>
    <w:rsid w:val="00E57EEE"/>
    <w:rsid w:val="00E6025D"/>
    <w:rsid w:val="00E603D1"/>
    <w:rsid w:val="00E60BA2"/>
    <w:rsid w:val="00E610C3"/>
    <w:rsid w:val="00E610C6"/>
    <w:rsid w:val="00E6142B"/>
    <w:rsid w:val="00E6153A"/>
    <w:rsid w:val="00E61655"/>
    <w:rsid w:val="00E617BB"/>
    <w:rsid w:val="00E617F7"/>
    <w:rsid w:val="00E6180F"/>
    <w:rsid w:val="00E61A29"/>
    <w:rsid w:val="00E61DB5"/>
    <w:rsid w:val="00E61F6B"/>
    <w:rsid w:val="00E629E9"/>
    <w:rsid w:val="00E62E0A"/>
    <w:rsid w:val="00E63709"/>
    <w:rsid w:val="00E63757"/>
    <w:rsid w:val="00E639CE"/>
    <w:rsid w:val="00E63A7E"/>
    <w:rsid w:val="00E63BB7"/>
    <w:rsid w:val="00E63CDF"/>
    <w:rsid w:val="00E644FD"/>
    <w:rsid w:val="00E646C0"/>
    <w:rsid w:val="00E647EB"/>
    <w:rsid w:val="00E6486F"/>
    <w:rsid w:val="00E648A3"/>
    <w:rsid w:val="00E64964"/>
    <w:rsid w:val="00E64BF4"/>
    <w:rsid w:val="00E64C48"/>
    <w:rsid w:val="00E6515A"/>
    <w:rsid w:val="00E653C8"/>
    <w:rsid w:val="00E6564D"/>
    <w:rsid w:val="00E656B0"/>
    <w:rsid w:val="00E656FA"/>
    <w:rsid w:val="00E65E3B"/>
    <w:rsid w:val="00E65ECE"/>
    <w:rsid w:val="00E65F7C"/>
    <w:rsid w:val="00E66292"/>
    <w:rsid w:val="00E6632A"/>
    <w:rsid w:val="00E663E1"/>
    <w:rsid w:val="00E664D3"/>
    <w:rsid w:val="00E66796"/>
    <w:rsid w:val="00E6681E"/>
    <w:rsid w:val="00E66959"/>
    <w:rsid w:val="00E66B8B"/>
    <w:rsid w:val="00E66D4E"/>
    <w:rsid w:val="00E66EFD"/>
    <w:rsid w:val="00E6775E"/>
    <w:rsid w:val="00E67A85"/>
    <w:rsid w:val="00E67AAC"/>
    <w:rsid w:val="00E67D4F"/>
    <w:rsid w:val="00E67DAB"/>
    <w:rsid w:val="00E70194"/>
    <w:rsid w:val="00E701B6"/>
    <w:rsid w:val="00E704F8"/>
    <w:rsid w:val="00E705B5"/>
    <w:rsid w:val="00E705DA"/>
    <w:rsid w:val="00E70920"/>
    <w:rsid w:val="00E70AD7"/>
    <w:rsid w:val="00E70CBD"/>
    <w:rsid w:val="00E70E17"/>
    <w:rsid w:val="00E70EE5"/>
    <w:rsid w:val="00E7107D"/>
    <w:rsid w:val="00E71688"/>
    <w:rsid w:val="00E719AA"/>
    <w:rsid w:val="00E71AF5"/>
    <w:rsid w:val="00E71D2C"/>
    <w:rsid w:val="00E71D42"/>
    <w:rsid w:val="00E721A4"/>
    <w:rsid w:val="00E72217"/>
    <w:rsid w:val="00E724DF"/>
    <w:rsid w:val="00E72591"/>
    <w:rsid w:val="00E72928"/>
    <w:rsid w:val="00E72A07"/>
    <w:rsid w:val="00E72A97"/>
    <w:rsid w:val="00E72B7C"/>
    <w:rsid w:val="00E72C0B"/>
    <w:rsid w:val="00E72D12"/>
    <w:rsid w:val="00E72D1C"/>
    <w:rsid w:val="00E72E04"/>
    <w:rsid w:val="00E72F15"/>
    <w:rsid w:val="00E73427"/>
    <w:rsid w:val="00E734A1"/>
    <w:rsid w:val="00E73A3A"/>
    <w:rsid w:val="00E73EE8"/>
    <w:rsid w:val="00E73EFD"/>
    <w:rsid w:val="00E7402C"/>
    <w:rsid w:val="00E740C6"/>
    <w:rsid w:val="00E742D0"/>
    <w:rsid w:val="00E74617"/>
    <w:rsid w:val="00E74B74"/>
    <w:rsid w:val="00E74FFB"/>
    <w:rsid w:val="00E75027"/>
    <w:rsid w:val="00E75173"/>
    <w:rsid w:val="00E754B3"/>
    <w:rsid w:val="00E75900"/>
    <w:rsid w:val="00E759AA"/>
    <w:rsid w:val="00E75C78"/>
    <w:rsid w:val="00E75C84"/>
    <w:rsid w:val="00E75EE6"/>
    <w:rsid w:val="00E75F19"/>
    <w:rsid w:val="00E75F6D"/>
    <w:rsid w:val="00E763FD"/>
    <w:rsid w:val="00E7646D"/>
    <w:rsid w:val="00E76800"/>
    <w:rsid w:val="00E76E81"/>
    <w:rsid w:val="00E77644"/>
    <w:rsid w:val="00E77742"/>
    <w:rsid w:val="00E777E8"/>
    <w:rsid w:val="00E778C9"/>
    <w:rsid w:val="00E77A55"/>
    <w:rsid w:val="00E77AD5"/>
    <w:rsid w:val="00E77E2D"/>
    <w:rsid w:val="00E77F2C"/>
    <w:rsid w:val="00E77FA7"/>
    <w:rsid w:val="00E80278"/>
    <w:rsid w:val="00E80604"/>
    <w:rsid w:val="00E80D6A"/>
    <w:rsid w:val="00E80D95"/>
    <w:rsid w:val="00E813FD"/>
    <w:rsid w:val="00E81788"/>
    <w:rsid w:val="00E817A6"/>
    <w:rsid w:val="00E81964"/>
    <w:rsid w:val="00E81B1E"/>
    <w:rsid w:val="00E81C13"/>
    <w:rsid w:val="00E81CEF"/>
    <w:rsid w:val="00E82012"/>
    <w:rsid w:val="00E8269A"/>
    <w:rsid w:val="00E826C5"/>
    <w:rsid w:val="00E8293D"/>
    <w:rsid w:val="00E82A91"/>
    <w:rsid w:val="00E82AED"/>
    <w:rsid w:val="00E82B3A"/>
    <w:rsid w:val="00E83398"/>
    <w:rsid w:val="00E83AF7"/>
    <w:rsid w:val="00E83D83"/>
    <w:rsid w:val="00E83D8B"/>
    <w:rsid w:val="00E840B1"/>
    <w:rsid w:val="00E842AD"/>
    <w:rsid w:val="00E842B5"/>
    <w:rsid w:val="00E843CB"/>
    <w:rsid w:val="00E84549"/>
    <w:rsid w:val="00E847AC"/>
    <w:rsid w:val="00E85157"/>
    <w:rsid w:val="00E8559E"/>
    <w:rsid w:val="00E85656"/>
    <w:rsid w:val="00E85978"/>
    <w:rsid w:val="00E85A50"/>
    <w:rsid w:val="00E85E8B"/>
    <w:rsid w:val="00E85F13"/>
    <w:rsid w:val="00E85FE9"/>
    <w:rsid w:val="00E86476"/>
    <w:rsid w:val="00E86590"/>
    <w:rsid w:val="00E86603"/>
    <w:rsid w:val="00E8665D"/>
    <w:rsid w:val="00E866B9"/>
    <w:rsid w:val="00E8670A"/>
    <w:rsid w:val="00E867EC"/>
    <w:rsid w:val="00E86834"/>
    <w:rsid w:val="00E86875"/>
    <w:rsid w:val="00E86885"/>
    <w:rsid w:val="00E86C1E"/>
    <w:rsid w:val="00E86CF2"/>
    <w:rsid w:val="00E86D10"/>
    <w:rsid w:val="00E86FBF"/>
    <w:rsid w:val="00E86FF1"/>
    <w:rsid w:val="00E874F0"/>
    <w:rsid w:val="00E87958"/>
    <w:rsid w:val="00E879B2"/>
    <w:rsid w:val="00E87B24"/>
    <w:rsid w:val="00E87BA8"/>
    <w:rsid w:val="00E87CD7"/>
    <w:rsid w:val="00E87FFB"/>
    <w:rsid w:val="00E90296"/>
    <w:rsid w:val="00E90697"/>
    <w:rsid w:val="00E909AD"/>
    <w:rsid w:val="00E90C04"/>
    <w:rsid w:val="00E91148"/>
    <w:rsid w:val="00E913FD"/>
    <w:rsid w:val="00E9154D"/>
    <w:rsid w:val="00E915AE"/>
    <w:rsid w:val="00E91CE4"/>
    <w:rsid w:val="00E91FBE"/>
    <w:rsid w:val="00E9241D"/>
    <w:rsid w:val="00E92A58"/>
    <w:rsid w:val="00E92E2A"/>
    <w:rsid w:val="00E930A1"/>
    <w:rsid w:val="00E9353D"/>
    <w:rsid w:val="00E936D7"/>
    <w:rsid w:val="00E9377A"/>
    <w:rsid w:val="00E93835"/>
    <w:rsid w:val="00E93866"/>
    <w:rsid w:val="00E939F5"/>
    <w:rsid w:val="00E93CC8"/>
    <w:rsid w:val="00E941FB"/>
    <w:rsid w:val="00E94356"/>
    <w:rsid w:val="00E944BE"/>
    <w:rsid w:val="00E94633"/>
    <w:rsid w:val="00E94832"/>
    <w:rsid w:val="00E94914"/>
    <w:rsid w:val="00E949FE"/>
    <w:rsid w:val="00E94B28"/>
    <w:rsid w:val="00E94C95"/>
    <w:rsid w:val="00E94FA9"/>
    <w:rsid w:val="00E9542D"/>
    <w:rsid w:val="00E95955"/>
    <w:rsid w:val="00E95BE6"/>
    <w:rsid w:val="00E95C8A"/>
    <w:rsid w:val="00E95FC7"/>
    <w:rsid w:val="00E96474"/>
    <w:rsid w:val="00E96540"/>
    <w:rsid w:val="00E967BB"/>
    <w:rsid w:val="00E96994"/>
    <w:rsid w:val="00E96C54"/>
    <w:rsid w:val="00E97184"/>
    <w:rsid w:val="00E971EE"/>
    <w:rsid w:val="00E974EC"/>
    <w:rsid w:val="00E976F0"/>
    <w:rsid w:val="00EA03F6"/>
    <w:rsid w:val="00EA05BC"/>
    <w:rsid w:val="00EA05C9"/>
    <w:rsid w:val="00EA0FC8"/>
    <w:rsid w:val="00EA1011"/>
    <w:rsid w:val="00EA107C"/>
    <w:rsid w:val="00EA11CE"/>
    <w:rsid w:val="00EA17C0"/>
    <w:rsid w:val="00EA1AB7"/>
    <w:rsid w:val="00EA243F"/>
    <w:rsid w:val="00EA2585"/>
    <w:rsid w:val="00EA27A0"/>
    <w:rsid w:val="00EA28C5"/>
    <w:rsid w:val="00EA28FF"/>
    <w:rsid w:val="00EA29F8"/>
    <w:rsid w:val="00EA3025"/>
    <w:rsid w:val="00EA358E"/>
    <w:rsid w:val="00EA363D"/>
    <w:rsid w:val="00EA3801"/>
    <w:rsid w:val="00EA39B0"/>
    <w:rsid w:val="00EA39F3"/>
    <w:rsid w:val="00EA3C8B"/>
    <w:rsid w:val="00EA3D31"/>
    <w:rsid w:val="00EA3F14"/>
    <w:rsid w:val="00EA4016"/>
    <w:rsid w:val="00EA42DC"/>
    <w:rsid w:val="00EA4AFA"/>
    <w:rsid w:val="00EA5084"/>
    <w:rsid w:val="00EA5088"/>
    <w:rsid w:val="00EA5217"/>
    <w:rsid w:val="00EA5CAF"/>
    <w:rsid w:val="00EA6611"/>
    <w:rsid w:val="00EA6ABA"/>
    <w:rsid w:val="00EA6EF0"/>
    <w:rsid w:val="00EA738D"/>
    <w:rsid w:val="00EA77A3"/>
    <w:rsid w:val="00EA7EBA"/>
    <w:rsid w:val="00EA7FD6"/>
    <w:rsid w:val="00EB013E"/>
    <w:rsid w:val="00EB01E0"/>
    <w:rsid w:val="00EB04FE"/>
    <w:rsid w:val="00EB0612"/>
    <w:rsid w:val="00EB118E"/>
    <w:rsid w:val="00EB1509"/>
    <w:rsid w:val="00EB152D"/>
    <w:rsid w:val="00EB1677"/>
    <w:rsid w:val="00EB17EC"/>
    <w:rsid w:val="00EB19C5"/>
    <w:rsid w:val="00EB1AA7"/>
    <w:rsid w:val="00EB1B8C"/>
    <w:rsid w:val="00EB2042"/>
    <w:rsid w:val="00EB216A"/>
    <w:rsid w:val="00EB2443"/>
    <w:rsid w:val="00EB26B3"/>
    <w:rsid w:val="00EB26DC"/>
    <w:rsid w:val="00EB2B04"/>
    <w:rsid w:val="00EB2B5B"/>
    <w:rsid w:val="00EB2BDA"/>
    <w:rsid w:val="00EB2C6D"/>
    <w:rsid w:val="00EB2D51"/>
    <w:rsid w:val="00EB2E4E"/>
    <w:rsid w:val="00EB2F3E"/>
    <w:rsid w:val="00EB30DB"/>
    <w:rsid w:val="00EB34BD"/>
    <w:rsid w:val="00EB3804"/>
    <w:rsid w:val="00EB38BB"/>
    <w:rsid w:val="00EB3907"/>
    <w:rsid w:val="00EB3932"/>
    <w:rsid w:val="00EB39B0"/>
    <w:rsid w:val="00EB3BF4"/>
    <w:rsid w:val="00EB4000"/>
    <w:rsid w:val="00EB4954"/>
    <w:rsid w:val="00EB503A"/>
    <w:rsid w:val="00EB51BA"/>
    <w:rsid w:val="00EB5422"/>
    <w:rsid w:val="00EB55C0"/>
    <w:rsid w:val="00EB57CC"/>
    <w:rsid w:val="00EB58C4"/>
    <w:rsid w:val="00EB5DEC"/>
    <w:rsid w:val="00EB5E24"/>
    <w:rsid w:val="00EB627C"/>
    <w:rsid w:val="00EB67C2"/>
    <w:rsid w:val="00EB6BB5"/>
    <w:rsid w:val="00EB6C55"/>
    <w:rsid w:val="00EB6D2A"/>
    <w:rsid w:val="00EB719D"/>
    <w:rsid w:val="00EB7259"/>
    <w:rsid w:val="00EB769B"/>
    <w:rsid w:val="00EB7EEF"/>
    <w:rsid w:val="00EC02D8"/>
    <w:rsid w:val="00EC040D"/>
    <w:rsid w:val="00EC0557"/>
    <w:rsid w:val="00EC0B5B"/>
    <w:rsid w:val="00EC0E39"/>
    <w:rsid w:val="00EC0F53"/>
    <w:rsid w:val="00EC10FE"/>
    <w:rsid w:val="00EC145E"/>
    <w:rsid w:val="00EC1504"/>
    <w:rsid w:val="00EC1530"/>
    <w:rsid w:val="00EC15EC"/>
    <w:rsid w:val="00EC18A0"/>
    <w:rsid w:val="00EC2145"/>
    <w:rsid w:val="00EC2480"/>
    <w:rsid w:val="00EC2B50"/>
    <w:rsid w:val="00EC2DEE"/>
    <w:rsid w:val="00EC30E5"/>
    <w:rsid w:val="00EC32A5"/>
    <w:rsid w:val="00EC3608"/>
    <w:rsid w:val="00EC36D9"/>
    <w:rsid w:val="00EC392D"/>
    <w:rsid w:val="00EC3B9B"/>
    <w:rsid w:val="00EC3CFA"/>
    <w:rsid w:val="00EC3E27"/>
    <w:rsid w:val="00EC3E32"/>
    <w:rsid w:val="00EC45F4"/>
    <w:rsid w:val="00EC46CF"/>
    <w:rsid w:val="00EC4BE2"/>
    <w:rsid w:val="00EC51DF"/>
    <w:rsid w:val="00EC51E9"/>
    <w:rsid w:val="00EC54A7"/>
    <w:rsid w:val="00EC5845"/>
    <w:rsid w:val="00EC58C9"/>
    <w:rsid w:val="00EC5916"/>
    <w:rsid w:val="00EC592B"/>
    <w:rsid w:val="00EC5C14"/>
    <w:rsid w:val="00EC5DE0"/>
    <w:rsid w:val="00EC610C"/>
    <w:rsid w:val="00EC6622"/>
    <w:rsid w:val="00EC6791"/>
    <w:rsid w:val="00EC6B9D"/>
    <w:rsid w:val="00EC6E23"/>
    <w:rsid w:val="00EC7D35"/>
    <w:rsid w:val="00EC7E17"/>
    <w:rsid w:val="00ED00DE"/>
    <w:rsid w:val="00ED03C4"/>
    <w:rsid w:val="00ED048F"/>
    <w:rsid w:val="00ED06A4"/>
    <w:rsid w:val="00ED0DD4"/>
    <w:rsid w:val="00ED0EA5"/>
    <w:rsid w:val="00ED0FF2"/>
    <w:rsid w:val="00ED11FD"/>
    <w:rsid w:val="00ED15DE"/>
    <w:rsid w:val="00ED16A8"/>
    <w:rsid w:val="00ED18BA"/>
    <w:rsid w:val="00ED1DB3"/>
    <w:rsid w:val="00ED22D2"/>
    <w:rsid w:val="00ED23F6"/>
    <w:rsid w:val="00ED2451"/>
    <w:rsid w:val="00ED2AE9"/>
    <w:rsid w:val="00ED2CE2"/>
    <w:rsid w:val="00ED2DAA"/>
    <w:rsid w:val="00ED2E04"/>
    <w:rsid w:val="00ED300E"/>
    <w:rsid w:val="00ED323D"/>
    <w:rsid w:val="00ED3505"/>
    <w:rsid w:val="00ED353E"/>
    <w:rsid w:val="00ED3C04"/>
    <w:rsid w:val="00ED3C73"/>
    <w:rsid w:val="00ED3CBB"/>
    <w:rsid w:val="00ED3D5B"/>
    <w:rsid w:val="00ED3F11"/>
    <w:rsid w:val="00ED3FD4"/>
    <w:rsid w:val="00ED4302"/>
    <w:rsid w:val="00ED4399"/>
    <w:rsid w:val="00ED4416"/>
    <w:rsid w:val="00ED49E2"/>
    <w:rsid w:val="00ED4A13"/>
    <w:rsid w:val="00ED4A88"/>
    <w:rsid w:val="00ED4C62"/>
    <w:rsid w:val="00ED4EEC"/>
    <w:rsid w:val="00ED4FA2"/>
    <w:rsid w:val="00ED522C"/>
    <w:rsid w:val="00ED52F1"/>
    <w:rsid w:val="00ED55AF"/>
    <w:rsid w:val="00ED56DA"/>
    <w:rsid w:val="00ED580A"/>
    <w:rsid w:val="00ED587E"/>
    <w:rsid w:val="00ED5F29"/>
    <w:rsid w:val="00ED67D2"/>
    <w:rsid w:val="00ED68B8"/>
    <w:rsid w:val="00ED6993"/>
    <w:rsid w:val="00ED6AAD"/>
    <w:rsid w:val="00ED6E23"/>
    <w:rsid w:val="00ED6ECE"/>
    <w:rsid w:val="00ED6FAC"/>
    <w:rsid w:val="00ED706F"/>
    <w:rsid w:val="00ED741A"/>
    <w:rsid w:val="00ED7C7B"/>
    <w:rsid w:val="00ED7E29"/>
    <w:rsid w:val="00EE02DC"/>
    <w:rsid w:val="00EE03FC"/>
    <w:rsid w:val="00EE05B6"/>
    <w:rsid w:val="00EE05CA"/>
    <w:rsid w:val="00EE068B"/>
    <w:rsid w:val="00EE08DA"/>
    <w:rsid w:val="00EE09C1"/>
    <w:rsid w:val="00EE1079"/>
    <w:rsid w:val="00EE1189"/>
    <w:rsid w:val="00EE13FF"/>
    <w:rsid w:val="00EE19BB"/>
    <w:rsid w:val="00EE1ADF"/>
    <w:rsid w:val="00EE1EFC"/>
    <w:rsid w:val="00EE235E"/>
    <w:rsid w:val="00EE31F5"/>
    <w:rsid w:val="00EE381B"/>
    <w:rsid w:val="00EE3837"/>
    <w:rsid w:val="00EE3AC7"/>
    <w:rsid w:val="00EE3C40"/>
    <w:rsid w:val="00EE3F2B"/>
    <w:rsid w:val="00EE40F7"/>
    <w:rsid w:val="00EE437E"/>
    <w:rsid w:val="00EE4454"/>
    <w:rsid w:val="00EE4484"/>
    <w:rsid w:val="00EE48D9"/>
    <w:rsid w:val="00EE4E70"/>
    <w:rsid w:val="00EE5051"/>
    <w:rsid w:val="00EE547A"/>
    <w:rsid w:val="00EE5514"/>
    <w:rsid w:val="00EE5960"/>
    <w:rsid w:val="00EE596B"/>
    <w:rsid w:val="00EE5AA9"/>
    <w:rsid w:val="00EE5F19"/>
    <w:rsid w:val="00EE62FD"/>
    <w:rsid w:val="00EE636C"/>
    <w:rsid w:val="00EE64D9"/>
    <w:rsid w:val="00EE6C9E"/>
    <w:rsid w:val="00EE6E9C"/>
    <w:rsid w:val="00EE6EF5"/>
    <w:rsid w:val="00EE71DA"/>
    <w:rsid w:val="00EE73AF"/>
    <w:rsid w:val="00EE7631"/>
    <w:rsid w:val="00EE7895"/>
    <w:rsid w:val="00EF0775"/>
    <w:rsid w:val="00EF0829"/>
    <w:rsid w:val="00EF0860"/>
    <w:rsid w:val="00EF09B0"/>
    <w:rsid w:val="00EF0A10"/>
    <w:rsid w:val="00EF0A58"/>
    <w:rsid w:val="00EF0AE8"/>
    <w:rsid w:val="00EF0BDB"/>
    <w:rsid w:val="00EF0CFF"/>
    <w:rsid w:val="00EF12FF"/>
    <w:rsid w:val="00EF1402"/>
    <w:rsid w:val="00EF18AE"/>
    <w:rsid w:val="00EF18C2"/>
    <w:rsid w:val="00EF1A53"/>
    <w:rsid w:val="00EF1B26"/>
    <w:rsid w:val="00EF1C37"/>
    <w:rsid w:val="00EF1EC7"/>
    <w:rsid w:val="00EF20F9"/>
    <w:rsid w:val="00EF2879"/>
    <w:rsid w:val="00EF2C10"/>
    <w:rsid w:val="00EF2D37"/>
    <w:rsid w:val="00EF3122"/>
    <w:rsid w:val="00EF31A7"/>
    <w:rsid w:val="00EF32BD"/>
    <w:rsid w:val="00EF3386"/>
    <w:rsid w:val="00EF3679"/>
    <w:rsid w:val="00EF45C2"/>
    <w:rsid w:val="00EF494E"/>
    <w:rsid w:val="00EF4B33"/>
    <w:rsid w:val="00EF4BC9"/>
    <w:rsid w:val="00EF4E38"/>
    <w:rsid w:val="00EF4E5D"/>
    <w:rsid w:val="00EF53CC"/>
    <w:rsid w:val="00EF5742"/>
    <w:rsid w:val="00EF577C"/>
    <w:rsid w:val="00EF5845"/>
    <w:rsid w:val="00EF5883"/>
    <w:rsid w:val="00EF58B6"/>
    <w:rsid w:val="00EF5A3F"/>
    <w:rsid w:val="00EF5CA1"/>
    <w:rsid w:val="00EF5FF5"/>
    <w:rsid w:val="00EF601C"/>
    <w:rsid w:val="00EF6517"/>
    <w:rsid w:val="00EF65E2"/>
    <w:rsid w:val="00EF6695"/>
    <w:rsid w:val="00EF6A0C"/>
    <w:rsid w:val="00EF6B11"/>
    <w:rsid w:val="00EF6B7D"/>
    <w:rsid w:val="00EF6CF7"/>
    <w:rsid w:val="00EF6E35"/>
    <w:rsid w:val="00EF6E42"/>
    <w:rsid w:val="00EF6E70"/>
    <w:rsid w:val="00EF7413"/>
    <w:rsid w:val="00EF74D6"/>
    <w:rsid w:val="00EF7518"/>
    <w:rsid w:val="00EF7620"/>
    <w:rsid w:val="00EF776F"/>
    <w:rsid w:val="00EF7827"/>
    <w:rsid w:val="00EF7970"/>
    <w:rsid w:val="00EF7B84"/>
    <w:rsid w:val="00EF7BF3"/>
    <w:rsid w:val="00EF7E2C"/>
    <w:rsid w:val="00F006AB"/>
    <w:rsid w:val="00F007D5"/>
    <w:rsid w:val="00F0082E"/>
    <w:rsid w:val="00F00A67"/>
    <w:rsid w:val="00F00B50"/>
    <w:rsid w:val="00F00F1E"/>
    <w:rsid w:val="00F00FA8"/>
    <w:rsid w:val="00F01073"/>
    <w:rsid w:val="00F01228"/>
    <w:rsid w:val="00F013DC"/>
    <w:rsid w:val="00F014BC"/>
    <w:rsid w:val="00F014DA"/>
    <w:rsid w:val="00F01799"/>
    <w:rsid w:val="00F01B4A"/>
    <w:rsid w:val="00F01EF2"/>
    <w:rsid w:val="00F02136"/>
    <w:rsid w:val="00F022B9"/>
    <w:rsid w:val="00F0245B"/>
    <w:rsid w:val="00F025CC"/>
    <w:rsid w:val="00F0276B"/>
    <w:rsid w:val="00F027B3"/>
    <w:rsid w:val="00F029A5"/>
    <w:rsid w:val="00F02BD9"/>
    <w:rsid w:val="00F02DB6"/>
    <w:rsid w:val="00F030E9"/>
    <w:rsid w:val="00F032AB"/>
    <w:rsid w:val="00F03756"/>
    <w:rsid w:val="00F03BFD"/>
    <w:rsid w:val="00F03EA6"/>
    <w:rsid w:val="00F03F30"/>
    <w:rsid w:val="00F03FF4"/>
    <w:rsid w:val="00F044C6"/>
    <w:rsid w:val="00F044D6"/>
    <w:rsid w:val="00F04C19"/>
    <w:rsid w:val="00F05164"/>
    <w:rsid w:val="00F0528D"/>
    <w:rsid w:val="00F056D0"/>
    <w:rsid w:val="00F0659F"/>
    <w:rsid w:val="00F065B1"/>
    <w:rsid w:val="00F0687D"/>
    <w:rsid w:val="00F06B7C"/>
    <w:rsid w:val="00F06BB8"/>
    <w:rsid w:val="00F06C81"/>
    <w:rsid w:val="00F06E57"/>
    <w:rsid w:val="00F071C1"/>
    <w:rsid w:val="00F073AF"/>
    <w:rsid w:val="00F07415"/>
    <w:rsid w:val="00F07637"/>
    <w:rsid w:val="00F0775B"/>
    <w:rsid w:val="00F0797A"/>
    <w:rsid w:val="00F07AF3"/>
    <w:rsid w:val="00F07F01"/>
    <w:rsid w:val="00F107FA"/>
    <w:rsid w:val="00F108C2"/>
    <w:rsid w:val="00F109C6"/>
    <w:rsid w:val="00F10B18"/>
    <w:rsid w:val="00F113B5"/>
    <w:rsid w:val="00F11524"/>
    <w:rsid w:val="00F11700"/>
    <w:rsid w:val="00F11950"/>
    <w:rsid w:val="00F1197A"/>
    <w:rsid w:val="00F11D7C"/>
    <w:rsid w:val="00F11ECF"/>
    <w:rsid w:val="00F122E0"/>
    <w:rsid w:val="00F12444"/>
    <w:rsid w:val="00F128F2"/>
    <w:rsid w:val="00F12A09"/>
    <w:rsid w:val="00F12AA6"/>
    <w:rsid w:val="00F12AB8"/>
    <w:rsid w:val="00F12BE6"/>
    <w:rsid w:val="00F12DDF"/>
    <w:rsid w:val="00F12EC4"/>
    <w:rsid w:val="00F13078"/>
    <w:rsid w:val="00F13205"/>
    <w:rsid w:val="00F132A2"/>
    <w:rsid w:val="00F13395"/>
    <w:rsid w:val="00F13850"/>
    <w:rsid w:val="00F1387E"/>
    <w:rsid w:val="00F138B3"/>
    <w:rsid w:val="00F13AA6"/>
    <w:rsid w:val="00F13CE2"/>
    <w:rsid w:val="00F13EBB"/>
    <w:rsid w:val="00F14046"/>
    <w:rsid w:val="00F14087"/>
    <w:rsid w:val="00F14177"/>
    <w:rsid w:val="00F14BEC"/>
    <w:rsid w:val="00F1500D"/>
    <w:rsid w:val="00F153C2"/>
    <w:rsid w:val="00F153CB"/>
    <w:rsid w:val="00F15526"/>
    <w:rsid w:val="00F15806"/>
    <w:rsid w:val="00F15FB8"/>
    <w:rsid w:val="00F16155"/>
    <w:rsid w:val="00F162FE"/>
    <w:rsid w:val="00F1652B"/>
    <w:rsid w:val="00F165AC"/>
    <w:rsid w:val="00F16868"/>
    <w:rsid w:val="00F16891"/>
    <w:rsid w:val="00F169FE"/>
    <w:rsid w:val="00F16C55"/>
    <w:rsid w:val="00F16ED8"/>
    <w:rsid w:val="00F170A9"/>
    <w:rsid w:val="00F170E9"/>
    <w:rsid w:val="00F17188"/>
    <w:rsid w:val="00F17302"/>
    <w:rsid w:val="00F17365"/>
    <w:rsid w:val="00F17467"/>
    <w:rsid w:val="00F175BF"/>
    <w:rsid w:val="00F176AE"/>
    <w:rsid w:val="00F17A7E"/>
    <w:rsid w:val="00F201C6"/>
    <w:rsid w:val="00F2025E"/>
    <w:rsid w:val="00F2032D"/>
    <w:rsid w:val="00F204DD"/>
    <w:rsid w:val="00F2053E"/>
    <w:rsid w:val="00F2085F"/>
    <w:rsid w:val="00F20A6D"/>
    <w:rsid w:val="00F20B0F"/>
    <w:rsid w:val="00F20C2A"/>
    <w:rsid w:val="00F20C81"/>
    <w:rsid w:val="00F20DBA"/>
    <w:rsid w:val="00F2124F"/>
    <w:rsid w:val="00F2141B"/>
    <w:rsid w:val="00F21527"/>
    <w:rsid w:val="00F216EF"/>
    <w:rsid w:val="00F21743"/>
    <w:rsid w:val="00F217EF"/>
    <w:rsid w:val="00F21878"/>
    <w:rsid w:val="00F21880"/>
    <w:rsid w:val="00F21E5E"/>
    <w:rsid w:val="00F2239A"/>
    <w:rsid w:val="00F22490"/>
    <w:rsid w:val="00F2254E"/>
    <w:rsid w:val="00F22804"/>
    <w:rsid w:val="00F22C0C"/>
    <w:rsid w:val="00F22C76"/>
    <w:rsid w:val="00F235AC"/>
    <w:rsid w:val="00F235FE"/>
    <w:rsid w:val="00F23805"/>
    <w:rsid w:val="00F23BD3"/>
    <w:rsid w:val="00F23C93"/>
    <w:rsid w:val="00F23C9C"/>
    <w:rsid w:val="00F23F2F"/>
    <w:rsid w:val="00F24127"/>
    <w:rsid w:val="00F24430"/>
    <w:rsid w:val="00F2458E"/>
    <w:rsid w:val="00F247BE"/>
    <w:rsid w:val="00F2546E"/>
    <w:rsid w:val="00F25914"/>
    <w:rsid w:val="00F2594E"/>
    <w:rsid w:val="00F26479"/>
    <w:rsid w:val="00F26908"/>
    <w:rsid w:val="00F26BB3"/>
    <w:rsid w:val="00F26C7A"/>
    <w:rsid w:val="00F26E55"/>
    <w:rsid w:val="00F273C4"/>
    <w:rsid w:val="00F2770E"/>
    <w:rsid w:val="00F27A2C"/>
    <w:rsid w:val="00F27A50"/>
    <w:rsid w:val="00F27BB1"/>
    <w:rsid w:val="00F27C8F"/>
    <w:rsid w:val="00F30480"/>
    <w:rsid w:val="00F3058C"/>
    <w:rsid w:val="00F305C2"/>
    <w:rsid w:val="00F305C8"/>
    <w:rsid w:val="00F30604"/>
    <w:rsid w:val="00F306B8"/>
    <w:rsid w:val="00F30BAE"/>
    <w:rsid w:val="00F30E89"/>
    <w:rsid w:val="00F3163F"/>
    <w:rsid w:val="00F31642"/>
    <w:rsid w:val="00F316A5"/>
    <w:rsid w:val="00F31735"/>
    <w:rsid w:val="00F31B71"/>
    <w:rsid w:val="00F323F4"/>
    <w:rsid w:val="00F3251E"/>
    <w:rsid w:val="00F326BE"/>
    <w:rsid w:val="00F32E0F"/>
    <w:rsid w:val="00F32EF4"/>
    <w:rsid w:val="00F32FFF"/>
    <w:rsid w:val="00F33136"/>
    <w:rsid w:val="00F33291"/>
    <w:rsid w:val="00F33468"/>
    <w:rsid w:val="00F33475"/>
    <w:rsid w:val="00F334F4"/>
    <w:rsid w:val="00F33A27"/>
    <w:rsid w:val="00F33E62"/>
    <w:rsid w:val="00F3464A"/>
    <w:rsid w:val="00F34750"/>
    <w:rsid w:val="00F34C2E"/>
    <w:rsid w:val="00F34D22"/>
    <w:rsid w:val="00F34DF0"/>
    <w:rsid w:val="00F34EB4"/>
    <w:rsid w:val="00F34EDD"/>
    <w:rsid w:val="00F34F18"/>
    <w:rsid w:val="00F34FFA"/>
    <w:rsid w:val="00F35028"/>
    <w:rsid w:val="00F35779"/>
    <w:rsid w:val="00F3578E"/>
    <w:rsid w:val="00F3592D"/>
    <w:rsid w:val="00F35B5B"/>
    <w:rsid w:val="00F35B60"/>
    <w:rsid w:val="00F35B86"/>
    <w:rsid w:val="00F35C94"/>
    <w:rsid w:val="00F35CAE"/>
    <w:rsid w:val="00F36105"/>
    <w:rsid w:val="00F365C6"/>
    <w:rsid w:val="00F366ED"/>
    <w:rsid w:val="00F368B4"/>
    <w:rsid w:val="00F3698D"/>
    <w:rsid w:val="00F369F2"/>
    <w:rsid w:val="00F36A8C"/>
    <w:rsid w:val="00F36D81"/>
    <w:rsid w:val="00F3700A"/>
    <w:rsid w:val="00F37142"/>
    <w:rsid w:val="00F372DD"/>
    <w:rsid w:val="00F3757B"/>
    <w:rsid w:val="00F375E6"/>
    <w:rsid w:val="00F3796F"/>
    <w:rsid w:val="00F37A1C"/>
    <w:rsid w:val="00F37B5F"/>
    <w:rsid w:val="00F37BA4"/>
    <w:rsid w:val="00F37C24"/>
    <w:rsid w:val="00F37CEA"/>
    <w:rsid w:val="00F4003B"/>
    <w:rsid w:val="00F401F9"/>
    <w:rsid w:val="00F4024D"/>
    <w:rsid w:val="00F40467"/>
    <w:rsid w:val="00F40757"/>
    <w:rsid w:val="00F40C79"/>
    <w:rsid w:val="00F40D48"/>
    <w:rsid w:val="00F40D8D"/>
    <w:rsid w:val="00F40E8B"/>
    <w:rsid w:val="00F41141"/>
    <w:rsid w:val="00F4120D"/>
    <w:rsid w:val="00F414FD"/>
    <w:rsid w:val="00F41B3B"/>
    <w:rsid w:val="00F41F3C"/>
    <w:rsid w:val="00F4209D"/>
    <w:rsid w:val="00F4245B"/>
    <w:rsid w:val="00F42545"/>
    <w:rsid w:val="00F42727"/>
    <w:rsid w:val="00F42974"/>
    <w:rsid w:val="00F42A1A"/>
    <w:rsid w:val="00F42C01"/>
    <w:rsid w:val="00F42EC8"/>
    <w:rsid w:val="00F42FFC"/>
    <w:rsid w:val="00F43004"/>
    <w:rsid w:val="00F43140"/>
    <w:rsid w:val="00F43159"/>
    <w:rsid w:val="00F43682"/>
    <w:rsid w:val="00F436B8"/>
    <w:rsid w:val="00F4376B"/>
    <w:rsid w:val="00F43772"/>
    <w:rsid w:val="00F43917"/>
    <w:rsid w:val="00F43AB7"/>
    <w:rsid w:val="00F43E5E"/>
    <w:rsid w:val="00F442FA"/>
    <w:rsid w:val="00F44589"/>
    <w:rsid w:val="00F448DC"/>
    <w:rsid w:val="00F44CD8"/>
    <w:rsid w:val="00F452DE"/>
    <w:rsid w:val="00F4554D"/>
    <w:rsid w:val="00F45608"/>
    <w:rsid w:val="00F456FA"/>
    <w:rsid w:val="00F45B42"/>
    <w:rsid w:val="00F45E49"/>
    <w:rsid w:val="00F45F6F"/>
    <w:rsid w:val="00F46025"/>
    <w:rsid w:val="00F46247"/>
    <w:rsid w:val="00F46423"/>
    <w:rsid w:val="00F4646C"/>
    <w:rsid w:val="00F46747"/>
    <w:rsid w:val="00F46866"/>
    <w:rsid w:val="00F46A06"/>
    <w:rsid w:val="00F46AB4"/>
    <w:rsid w:val="00F46ADE"/>
    <w:rsid w:val="00F46B69"/>
    <w:rsid w:val="00F46F6B"/>
    <w:rsid w:val="00F4731B"/>
    <w:rsid w:val="00F473DD"/>
    <w:rsid w:val="00F4783C"/>
    <w:rsid w:val="00F47C86"/>
    <w:rsid w:val="00F47DF6"/>
    <w:rsid w:val="00F47E50"/>
    <w:rsid w:val="00F47E88"/>
    <w:rsid w:val="00F50292"/>
    <w:rsid w:val="00F5036F"/>
    <w:rsid w:val="00F50479"/>
    <w:rsid w:val="00F50758"/>
    <w:rsid w:val="00F5100F"/>
    <w:rsid w:val="00F513A9"/>
    <w:rsid w:val="00F51BA1"/>
    <w:rsid w:val="00F51C2B"/>
    <w:rsid w:val="00F51CDE"/>
    <w:rsid w:val="00F52235"/>
    <w:rsid w:val="00F5240A"/>
    <w:rsid w:val="00F5248E"/>
    <w:rsid w:val="00F526CF"/>
    <w:rsid w:val="00F5276F"/>
    <w:rsid w:val="00F5295F"/>
    <w:rsid w:val="00F529A2"/>
    <w:rsid w:val="00F52E63"/>
    <w:rsid w:val="00F53058"/>
    <w:rsid w:val="00F53162"/>
    <w:rsid w:val="00F53275"/>
    <w:rsid w:val="00F5356B"/>
    <w:rsid w:val="00F53A76"/>
    <w:rsid w:val="00F541C1"/>
    <w:rsid w:val="00F5441D"/>
    <w:rsid w:val="00F54446"/>
    <w:rsid w:val="00F5457F"/>
    <w:rsid w:val="00F547CC"/>
    <w:rsid w:val="00F54A1F"/>
    <w:rsid w:val="00F54B37"/>
    <w:rsid w:val="00F54B9D"/>
    <w:rsid w:val="00F54BF1"/>
    <w:rsid w:val="00F54C80"/>
    <w:rsid w:val="00F54CB4"/>
    <w:rsid w:val="00F5511F"/>
    <w:rsid w:val="00F55A70"/>
    <w:rsid w:val="00F55AE0"/>
    <w:rsid w:val="00F55C37"/>
    <w:rsid w:val="00F55EF3"/>
    <w:rsid w:val="00F561B4"/>
    <w:rsid w:val="00F562B3"/>
    <w:rsid w:val="00F562E7"/>
    <w:rsid w:val="00F56412"/>
    <w:rsid w:val="00F56473"/>
    <w:rsid w:val="00F56489"/>
    <w:rsid w:val="00F56595"/>
    <w:rsid w:val="00F5665D"/>
    <w:rsid w:val="00F56699"/>
    <w:rsid w:val="00F56763"/>
    <w:rsid w:val="00F57DA2"/>
    <w:rsid w:val="00F600B1"/>
    <w:rsid w:val="00F600D3"/>
    <w:rsid w:val="00F60242"/>
    <w:rsid w:val="00F60602"/>
    <w:rsid w:val="00F6075B"/>
    <w:rsid w:val="00F60D62"/>
    <w:rsid w:val="00F60ED8"/>
    <w:rsid w:val="00F6135E"/>
    <w:rsid w:val="00F61622"/>
    <w:rsid w:val="00F61629"/>
    <w:rsid w:val="00F61721"/>
    <w:rsid w:val="00F61AC2"/>
    <w:rsid w:val="00F61F00"/>
    <w:rsid w:val="00F6212A"/>
    <w:rsid w:val="00F62172"/>
    <w:rsid w:val="00F62692"/>
    <w:rsid w:val="00F6285F"/>
    <w:rsid w:val="00F62A71"/>
    <w:rsid w:val="00F62DAF"/>
    <w:rsid w:val="00F63149"/>
    <w:rsid w:val="00F6327C"/>
    <w:rsid w:val="00F635CA"/>
    <w:rsid w:val="00F63689"/>
    <w:rsid w:val="00F637BF"/>
    <w:rsid w:val="00F639E9"/>
    <w:rsid w:val="00F63CAB"/>
    <w:rsid w:val="00F63E59"/>
    <w:rsid w:val="00F642BE"/>
    <w:rsid w:val="00F644D0"/>
    <w:rsid w:val="00F644D9"/>
    <w:rsid w:val="00F6460D"/>
    <w:rsid w:val="00F648F0"/>
    <w:rsid w:val="00F64A69"/>
    <w:rsid w:val="00F64E2B"/>
    <w:rsid w:val="00F6514A"/>
    <w:rsid w:val="00F65827"/>
    <w:rsid w:val="00F65CE2"/>
    <w:rsid w:val="00F6649F"/>
    <w:rsid w:val="00F66840"/>
    <w:rsid w:val="00F66B1A"/>
    <w:rsid w:val="00F66B39"/>
    <w:rsid w:val="00F66EF4"/>
    <w:rsid w:val="00F6711F"/>
    <w:rsid w:val="00F671B5"/>
    <w:rsid w:val="00F67816"/>
    <w:rsid w:val="00F6792A"/>
    <w:rsid w:val="00F67EFF"/>
    <w:rsid w:val="00F70339"/>
    <w:rsid w:val="00F7054B"/>
    <w:rsid w:val="00F70715"/>
    <w:rsid w:val="00F70800"/>
    <w:rsid w:val="00F709B0"/>
    <w:rsid w:val="00F70BA8"/>
    <w:rsid w:val="00F70E7A"/>
    <w:rsid w:val="00F71089"/>
    <w:rsid w:val="00F711AA"/>
    <w:rsid w:val="00F712FD"/>
    <w:rsid w:val="00F716A1"/>
    <w:rsid w:val="00F71ED1"/>
    <w:rsid w:val="00F72B69"/>
    <w:rsid w:val="00F72B9C"/>
    <w:rsid w:val="00F7320B"/>
    <w:rsid w:val="00F73660"/>
    <w:rsid w:val="00F737E6"/>
    <w:rsid w:val="00F73C27"/>
    <w:rsid w:val="00F73C3A"/>
    <w:rsid w:val="00F73C68"/>
    <w:rsid w:val="00F73CC5"/>
    <w:rsid w:val="00F74567"/>
    <w:rsid w:val="00F74761"/>
    <w:rsid w:val="00F74C27"/>
    <w:rsid w:val="00F74FEC"/>
    <w:rsid w:val="00F750E8"/>
    <w:rsid w:val="00F75105"/>
    <w:rsid w:val="00F751D0"/>
    <w:rsid w:val="00F75255"/>
    <w:rsid w:val="00F7540B"/>
    <w:rsid w:val="00F75818"/>
    <w:rsid w:val="00F7594A"/>
    <w:rsid w:val="00F75A86"/>
    <w:rsid w:val="00F75EA3"/>
    <w:rsid w:val="00F765AD"/>
    <w:rsid w:val="00F76654"/>
    <w:rsid w:val="00F76CC5"/>
    <w:rsid w:val="00F76CE5"/>
    <w:rsid w:val="00F76D91"/>
    <w:rsid w:val="00F7710D"/>
    <w:rsid w:val="00F77358"/>
    <w:rsid w:val="00F7745F"/>
    <w:rsid w:val="00F77460"/>
    <w:rsid w:val="00F775C4"/>
    <w:rsid w:val="00F77763"/>
    <w:rsid w:val="00F779DF"/>
    <w:rsid w:val="00F77A35"/>
    <w:rsid w:val="00F802D0"/>
    <w:rsid w:val="00F80724"/>
    <w:rsid w:val="00F80772"/>
    <w:rsid w:val="00F80901"/>
    <w:rsid w:val="00F816CB"/>
    <w:rsid w:val="00F8175D"/>
    <w:rsid w:val="00F817B5"/>
    <w:rsid w:val="00F817F7"/>
    <w:rsid w:val="00F8180F"/>
    <w:rsid w:val="00F819EF"/>
    <w:rsid w:val="00F81BE1"/>
    <w:rsid w:val="00F81E7C"/>
    <w:rsid w:val="00F81EED"/>
    <w:rsid w:val="00F8261B"/>
    <w:rsid w:val="00F82AA2"/>
    <w:rsid w:val="00F82E36"/>
    <w:rsid w:val="00F82F45"/>
    <w:rsid w:val="00F8323B"/>
    <w:rsid w:val="00F832CE"/>
    <w:rsid w:val="00F8337B"/>
    <w:rsid w:val="00F83453"/>
    <w:rsid w:val="00F834B0"/>
    <w:rsid w:val="00F835FB"/>
    <w:rsid w:val="00F8389E"/>
    <w:rsid w:val="00F838D0"/>
    <w:rsid w:val="00F838EA"/>
    <w:rsid w:val="00F83A27"/>
    <w:rsid w:val="00F83C71"/>
    <w:rsid w:val="00F83E23"/>
    <w:rsid w:val="00F84026"/>
    <w:rsid w:val="00F843E2"/>
    <w:rsid w:val="00F8459E"/>
    <w:rsid w:val="00F845CE"/>
    <w:rsid w:val="00F84692"/>
    <w:rsid w:val="00F8476C"/>
    <w:rsid w:val="00F8482F"/>
    <w:rsid w:val="00F848C0"/>
    <w:rsid w:val="00F84B8C"/>
    <w:rsid w:val="00F84C18"/>
    <w:rsid w:val="00F84CB6"/>
    <w:rsid w:val="00F84D8D"/>
    <w:rsid w:val="00F84F27"/>
    <w:rsid w:val="00F85308"/>
    <w:rsid w:val="00F85850"/>
    <w:rsid w:val="00F858FD"/>
    <w:rsid w:val="00F86017"/>
    <w:rsid w:val="00F8647F"/>
    <w:rsid w:val="00F86548"/>
    <w:rsid w:val="00F86A06"/>
    <w:rsid w:val="00F86CC4"/>
    <w:rsid w:val="00F87DD2"/>
    <w:rsid w:val="00F90302"/>
    <w:rsid w:val="00F90522"/>
    <w:rsid w:val="00F9053A"/>
    <w:rsid w:val="00F905AC"/>
    <w:rsid w:val="00F90648"/>
    <w:rsid w:val="00F90663"/>
    <w:rsid w:val="00F9088B"/>
    <w:rsid w:val="00F909D8"/>
    <w:rsid w:val="00F90BCB"/>
    <w:rsid w:val="00F90E61"/>
    <w:rsid w:val="00F910A0"/>
    <w:rsid w:val="00F91182"/>
    <w:rsid w:val="00F911D9"/>
    <w:rsid w:val="00F911EB"/>
    <w:rsid w:val="00F915C1"/>
    <w:rsid w:val="00F915F2"/>
    <w:rsid w:val="00F91C0F"/>
    <w:rsid w:val="00F91E42"/>
    <w:rsid w:val="00F91F6F"/>
    <w:rsid w:val="00F920C5"/>
    <w:rsid w:val="00F92A09"/>
    <w:rsid w:val="00F92CC6"/>
    <w:rsid w:val="00F93335"/>
    <w:rsid w:val="00F93A97"/>
    <w:rsid w:val="00F93BDB"/>
    <w:rsid w:val="00F93C5F"/>
    <w:rsid w:val="00F93D9D"/>
    <w:rsid w:val="00F93EC4"/>
    <w:rsid w:val="00F94089"/>
    <w:rsid w:val="00F9410E"/>
    <w:rsid w:val="00F945E4"/>
    <w:rsid w:val="00F94BA4"/>
    <w:rsid w:val="00F94E85"/>
    <w:rsid w:val="00F9553A"/>
    <w:rsid w:val="00F95B1A"/>
    <w:rsid w:val="00F95B83"/>
    <w:rsid w:val="00F95FDB"/>
    <w:rsid w:val="00F96045"/>
    <w:rsid w:val="00F968BD"/>
    <w:rsid w:val="00F96AB2"/>
    <w:rsid w:val="00F9709E"/>
    <w:rsid w:val="00F971AE"/>
    <w:rsid w:val="00F97359"/>
    <w:rsid w:val="00F975B4"/>
    <w:rsid w:val="00F977B7"/>
    <w:rsid w:val="00F977F9"/>
    <w:rsid w:val="00F97F8C"/>
    <w:rsid w:val="00FA0B38"/>
    <w:rsid w:val="00FA0D5D"/>
    <w:rsid w:val="00FA0DEB"/>
    <w:rsid w:val="00FA0E7B"/>
    <w:rsid w:val="00FA0F66"/>
    <w:rsid w:val="00FA105B"/>
    <w:rsid w:val="00FA12C3"/>
    <w:rsid w:val="00FA15E8"/>
    <w:rsid w:val="00FA174E"/>
    <w:rsid w:val="00FA178F"/>
    <w:rsid w:val="00FA1CE4"/>
    <w:rsid w:val="00FA22B4"/>
    <w:rsid w:val="00FA2361"/>
    <w:rsid w:val="00FA244A"/>
    <w:rsid w:val="00FA2C32"/>
    <w:rsid w:val="00FA3371"/>
    <w:rsid w:val="00FA3783"/>
    <w:rsid w:val="00FA37EA"/>
    <w:rsid w:val="00FA3A3B"/>
    <w:rsid w:val="00FA3ABA"/>
    <w:rsid w:val="00FA3B00"/>
    <w:rsid w:val="00FA3C65"/>
    <w:rsid w:val="00FA4184"/>
    <w:rsid w:val="00FA433B"/>
    <w:rsid w:val="00FA4453"/>
    <w:rsid w:val="00FA4467"/>
    <w:rsid w:val="00FA44A4"/>
    <w:rsid w:val="00FA4A7B"/>
    <w:rsid w:val="00FA5344"/>
    <w:rsid w:val="00FA53E0"/>
    <w:rsid w:val="00FA5688"/>
    <w:rsid w:val="00FA5728"/>
    <w:rsid w:val="00FA58F2"/>
    <w:rsid w:val="00FA5B4D"/>
    <w:rsid w:val="00FA5D28"/>
    <w:rsid w:val="00FA6157"/>
    <w:rsid w:val="00FA642A"/>
    <w:rsid w:val="00FA66C5"/>
    <w:rsid w:val="00FA6832"/>
    <w:rsid w:val="00FA68D8"/>
    <w:rsid w:val="00FA6C20"/>
    <w:rsid w:val="00FA6DFF"/>
    <w:rsid w:val="00FA6E81"/>
    <w:rsid w:val="00FA6FA3"/>
    <w:rsid w:val="00FA716E"/>
    <w:rsid w:val="00FA73F9"/>
    <w:rsid w:val="00FA76C4"/>
    <w:rsid w:val="00FA7920"/>
    <w:rsid w:val="00FA7C44"/>
    <w:rsid w:val="00FA7E59"/>
    <w:rsid w:val="00FB0038"/>
    <w:rsid w:val="00FB0620"/>
    <w:rsid w:val="00FB06F8"/>
    <w:rsid w:val="00FB0852"/>
    <w:rsid w:val="00FB0EA7"/>
    <w:rsid w:val="00FB10DD"/>
    <w:rsid w:val="00FB1224"/>
    <w:rsid w:val="00FB167C"/>
    <w:rsid w:val="00FB1872"/>
    <w:rsid w:val="00FB195F"/>
    <w:rsid w:val="00FB1A7A"/>
    <w:rsid w:val="00FB1B01"/>
    <w:rsid w:val="00FB23E1"/>
    <w:rsid w:val="00FB2FB1"/>
    <w:rsid w:val="00FB318D"/>
    <w:rsid w:val="00FB3325"/>
    <w:rsid w:val="00FB3593"/>
    <w:rsid w:val="00FB3783"/>
    <w:rsid w:val="00FB3EFC"/>
    <w:rsid w:val="00FB3F6F"/>
    <w:rsid w:val="00FB4041"/>
    <w:rsid w:val="00FB496E"/>
    <w:rsid w:val="00FB4B6D"/>
    <w:rsid w:val="00FB4E9A"/>
    <w:rsid w:val="00FB4EA9"/>
    <w:rsid w:val="00FB4F68"/>
    <w:rsid w:val="00FB53F6"/>
    <w:rsid w:val="00FB55C3"/>
    <w:rsid w:val="00FB5882"/>
    <w:rsid w:val="00FB5CAB"/>
    <w:rsid w:val="00FB5DB6"/>
    <w:rsid w:val="00FB5E34"/>
    <w:rsid w:val="00FB5FA0"/>
    <w:rsid w:val="00FB6791"/>
    <w:rsid w:val="00FB691C"/>
    <w:rsid w:val="00FB6B5A"/>
    <w:rsid w:val="00FB6F65"/>
    <w:rsid w:val="00FB6F85"/>
    <w:rsid w:val="00FB73A5"/>
    <w:rsid w:val="00FB776B"/>
    <w:rsid w:val="00FB7772"/>
    <w:rsid w:val="00FB783B"/>
    <w:rsid w:val="00FB79F1"/>
    <w:rsid w:val="00FB79FD"/>
    <w:rsid w:val="00FB7EBB"/>
    <w:rsid w:val="00FC0069"/>
    <w:rsid w:val="00FC06F9"/>
    <w:rsid w:val="00FC0992"/>
    <w:rsid w:val="00FC0A21"/>
    <w:rsid w:val="00FC0A7F"/>
    <w:rsid w:val="00FC0E1A"/>
    <w:rsid w:val="00FC1397"/>
    <w:rsid w:val="00FC1570"/>
    <w:rsid w:val="00FC1826"/>
    <w:rsid w:val="00FC1A6A"/>
    <w:rsid w:val="00FC1F23"/>
    <w:rsid w:val="00FC2494"/>
    <w:rsid w:val="00FC2638"/>
    <w:rsid w:val="00FC26E4"/>
    <w:rsid w:val="00FC27C8"/>
    <w:rsid w:val="00FC2A7A"/>
    <w:rsid w:val="00FC2AC3"/>
    <w:rsid w:val="00FC2CCA"/>
    <w:rsid w:val="00FC2D11"/>
    <w:rsid w:val="00FC3453"/>
    <w:rsid w:val="00FC3642"/>
    <w:rsid w:val="00FC3645"/>
    <w:rsid w:val="00FC3663"/>
    <w:rsid w:val="00FC3831"/>
    <w:rsid w:val="00FC3EC5"/>
    <w:rsid w:val="00FC4069"/>
    <w:rsid w:val="00FC434B"/>
    <w:rsid w:val="00FC44B8"/>
    <w:rsid w:val="00FC4C40"/>
    <w:rsid w:val="00FC4EA3"/>
    <w:rsid w:val="00FC4EC7"/>
    <w:rsid w:val="00FC50D0"/>
    <w:rsid w:val="00FC5323"/>
    <w:rsid w:val="00FC549E"/>
    <w:rsid w:val="00FC5620"/>
    <w:rsid w:val="00FC5812"/>
    <w:rsid w:val="00FC5963"/>
    <w:rsid w:val="00FC59F6"/>
    <w:rsid w:val="00FC6173"/>
    <w:rsid w:val="00FC65EB"/>
    <w:rsid w:val="00FC6640"/>
    <w:rsid w:val="00FC68FA"/>
    <w:rsid w:val="00FC6B47"/>
    <w:rsid w:val="00FC6E3C"/>
    <w:rsid w:val="00FC74D6"/>
    <w:rsid w:val="00FC76B5"/>
    <w:rsid w:val="00FC76E4"/>
    <w:rsid w:val="00FD0046"/>
    <w:rsid w:val="00FD00B1"/>
    <w:rsid w:val="00FD05AC"/>
    <w:rsid w:val="00FD071E"/>
    <w:rsid w:val="00FD0824"/>
    <w:rsid w:val="00FD0B19"/>
    <w:rsid w:val="00FD1027"/>
    <w:rsid w:val="00FD118E"/>
    <w:rsid w:val="00FD1478"/>
    <w:rsid w:val="00FD17A3"/>
    <w:rsid w:val="00FD17D2"/>
    <w:rsid w:val="00FD19D3"/>
    <w:rsid w:val="00FD1ACF"/>
    <w:rsid w:val="00FD1BC7"/>
    <w:rsid w:val="00FD1D0D"/>
    <w:rsid w:val="00FD1E15"/>
    <w:rsid w:val="00FD221E"/>
    <w:rsid w:val="00FD269A"/>
    <w:rsid w:val="00FD2999"/>
    <w:rsid w:val="00FD2B85"/>
    <w:rsid w:val="00FD2D5D"/>
    <w:rsid w:val="00FD2F70"/>
    <w:rsid w:val="00FD311E"/>
    <w:rsid w:val="00FD3575"/>
    <w:rsid w:val="00FD367A"/>
    <w:rsid w:val="00FD3703"/>
    <w:rsid w:val="00FD37BA"/>
    <w:rsid w:val="00FD3F24"/>
    <w:rsid w:val="00FD3F95"/>
    <w:rsid w:val="00FD42B5"/>
    <w:rsid w:val="00FD4352"/>
    <w:rsid w:val="00FD437A"/>
    <w:rsid w:val="00FD44E2"/>
    <w:rsid w:val="00FD4563"/>
    <w:rsid w:val="00FD45C0"/>
    <w:rsid w:val="00FD47B6"/>
    <w:rsid w:val="00FD482E"/>
    <w:rsid w:val="00FD4881"/>
    <w:rsid w:val="00FD4E87"/>
    <w:rsid w:val="00FD4F23"/>
    <w:rsid w:val="00FD50CD"/>
    <w:rsid w:val="00FD5955"/>
    <w:rsid w:val="00FD600D"/>
    <w:rsid w:val="00FD603B"/>
    <w:rsid w:val="00FD611B"/>
    <w:rsid w:val="00FD6345"/>
    <w:rsid w:val="00FD63F8"/>
    <w:rsid w:val="00FD653C"/>
    <w:rsid w:val="00FD654B"/>
    <w:rsid w:val="00FD6F96"/>
    <w:rsid w:val="00FD725B"/>
    <w:rsid w:val="00FD72F7"/>
    <w:rsid w:val="00FD7502"/>
    <w:rsid w:val="00FD7546"/>
    <w:rsid w:val="00FD7BC9"/>
    <w:rsid w:val="00FD7CEC"/>
    <w:rsid w:val="00FD7EFF"/>
    <w:rsid w:val="00FE02CE"/>
    <w:rsid w:val="00FE0320"/>
    <w:rsid w:val="00FE0524"/>
    <w:rsid w:val="00FE05D9"/>
    <w:rsid w:val="00FE06E2"/>
    <w:rsid w:val="00FE09DE"/>
    <w:rsid w:val="00FE0F72"/>
    <w:rsid w:val="00FE0F76"/>
    <w:rsid w:val="00FE1103"/>
    <w:rsid w:val="00FE123F"/>
    <w:rsid w:val="00FE1308"/>
    <w:rsid w:val="00FE13CC"/>
    <w:rsid w:val="00FE1974"/>
    <w:rsid w:val="00FE1C9B"/>
    <w:rsid w:val="00FE20BD"/>
    <w:rsid w:val="00FE20C0"/>
    <w:rsid w:val="00FE22AF"/>
    <w:rsid w:val="00FE2336"/>
    <w:rsid w:val="00FE2439"/>
    <w:rsid w:val="00FE26FE"/>
    <w:rsid w:val="00FE2A76"/>
    <w:rsid w:val="00FE2ACA"/>
    <w:rsid w:val="00FE2B0C"/>
    <w:rsid w:val="00FE2CFE"/>
    <w:rsid w:val="00FE3216"/>
    <w:rsid w:val="00FE33CB"/>
    <w:rsid w:val="00FE3AE5"/>
    <w:rsid w:val="00FE3C5C"/>
    <w:rsid w:val="00FE3DD6"/>
    <w:rsid w:val="00FE41F7"/>
    <w:rsid w:val="00FE443E"/>
    <w:rsid w:val="00FE4621"/>
    <w:rsid w:val="00FE4797"/>
    <w:rsid w:val="00FE47AC"/>
    <w:rsid w:val="00FE48C9"/>
    <w:rsid w:val="00FE4902"/>
    <w:rsid w:val="00FE4B4C"/>
    <w:rsid w:val="00FE4BF6"/>
    <w:rsid w:val="00FE4D8D"/>
    <w:rsid w:val="00FE4ED5"/>
    <w:rsid w:val="00FE50EA"/>
    <w:rsid w:val="00FE54F2"/>
    <w:rsid w:val="00FE5D16"/>
    <w:rsid w:val="00FE61BC"/>
    <w:rsid w:val="00FE6251"/>
    <w:rsid w:val="00FE6530"/>
    <w:rsid w:val="00FE6691"/>
    <w:rsid w:val="00FE6851"/>
    <w:rsid w:val="00FE6C9C"/>
    <w:rsid w:val="00FE6CEB"/>
    <w:rsid w:val="00FE6D68"/>
    <w:rsid w:val="00FE6DEE"/>
    <w:rsid w:val="00FE7091"/>
    <w:rsid w:val="00FE70D7"/>
    <w:rsid w:val="00FE72A3"/>
    <w:rsid w:val="00FE72E2"/>
    <w:rsid w:val="00FE72EF"/>
    <w:rsid w:val="00FE739C"/>
    <w:rsid w:val="00FE76E3"/>
    <w:rsid w:val="00FE774A"/>
    <w:rsid w:val="00FE789B"/>
    <w:rsid w:val="00FE79F6"/>
    <w:rsid w:val="00FE7B09"/>
    <w:rsid w:val="00FE7D2F"/>
    <w:rsid w:val="00FE7E30"/>
    <w:rsid w:val="00FF02EC"/>
    <w:rsid w:val="00FF06D3"/>
    <w:rsid w:val="00FF07E7"/>
    <w:rsid w:val="00FF0AAB"/>
    <w:rsid w:val="00FF0ACE"/>
    <w:rsid w:val="00FF0E03"/>
    <w:rsid w:val="00FF0ED3"/>
    <w:rsid w:val="00FF108B"/>
    <w:rsid w:val="00FF1453"/>
    <w:rsid w:val="00FF19DB"/>
    <w:rsid w:val="00FF1C3B"/>
    <w:rsid w:val="00FF1E89"/>
    <w:rsid w:val="00FF1FDA"/>
    <w:rsid w:val="00FF24DA"/>
    <w:rsid w:val="00FF26B9"/>
    <w:rsid w:val="00FF29E0"/>
    <w:rsid w:val="00FF2DFB"/>
    <w:rsid w:val="00FF2F52"/>
    <w:rsid w:val="00FF2FE4"/>
    <w:rsid w:val="00FF3098"/>
    <w:rsid w:val="00FF3772"/>
    <w:rsid w:val="00FF38F3"/>
    <w:rsid w:val="00FF3C48"/>
    <w:rsid w:val="00FF3D9B"/>
    <w:rsid w:val="00FF3DA7"/>
    <w:rsid w:val="00FF3E10"/>
    <w:rsid w:val="00FF48B8"/>
    <w:rsid w:val="00FF5183"/>
    <w:rsid w:val="00FF583D"/>
    <w:rsid w:val="00FF5CFE"/>
    <w:rsid w:val="00FF5ECD"/>
    <w:rsid w:val="00FF60F6"/>
    <w:rsid w:val="00FF62E9"/>
    <w:rsid w:val="00FF6309"/>
    <w:rsid w:val="00FF64FF"/>
    <w:rsid w:val="00FF6951"/>
    <w:rsid w:val="00FF697E"/>
    <w:rsid w:val="00FF6B9D"/>
    <w:rsid w:val="00FF6BBE"/>
    <w:rsid w:val="00FF6CDF"/>
    <w:rsid w:val="00FF6D7A"/>
    <w:rsid w:val="00FF7061"/>
    <w:rsid w:val="00FF72E6"/>
    <w:rsid w:val="00FF7515"/>
    <w:rsid w:val="00FF77AC"/>
    <w:rsid w:val="00FF7BDD"/>
    <w:rsid w:val="00FF7C36"/>
    <w:rsid w:val="00FF7DCA"/>
    <w:rsid w:val="00FF7E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CC26DB"/>
  <w15:docId w15:val="{AF800172-C0F3-415F-8C12-022C8C836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FE8"/>
    <w:pPr>
      <w:spacing w:line="276" w:lineRule="auto"/>
    </w:pPr>
    <w:rPr>
      <w:sz w:val="22"/>
      <w:szCs w:val="22"/>
    </w:rPr>
  </w:style>
  <w:style w:type="paragraph" w:styleId="berschrift1">
    <w:name w:val="heading 1"/>
    <w:basedOn w:val="Standard"/>
    <w:next w:val="Standard"/>
    <w:link w:val="berschrift1Zchn"/>
    <w:uiPriority w:val="1"/>
    <w:qFormat/>
    <w:rsid w:val="00C72326"/>
    <w:pPr>
      <w:keepNext/>
      <w:keepLines/>
      <w:pageBreakBefore/>
      <w:spacing w:before="720" w:after="480"/>
      <w:jc w:val="center"/>
      <w:outlineLvl w:val="0"/>
    </w:pPr>
    <w:rPr>
      <w:rFonts w:eastAsia="Times New Roman"/>
      <w:b/>
      <w:bCs/>
      <w:sz w:val="36"/>
      <w:szCs w:val="36"/>
    </w:rPr>
  </w:style>
  <w:style w:type="paragraph" w:styleId="berschrift2">
    <w:name w:val="heading 2"/>
    <w:basedOn w:val="Standard"/>
    <w:next w:val="Standard"/>
    <w:link w:val="berschrift2Zchn"/>
    <w:autoRedefine/>
    <w:uiPriority w:val="9"/>
    <w:qFormat/>
    <w:rsid w:val="001F6A5C"/>
    <w:pPr>
      <w:keepNext/>
      <w:spacing w:before="360" w:after="120" w:line="240" w:lineRule="auto"/>
      <w:jc w:val="both"/>
      <w:outlineLvl w:val="1"/>
    </w:pPr>
    <w:rPr>
      <w:rFonts w:ascii="Arial" w:eastAsia="Times New Roman" w:hAnsi="Arial" w:cs="Arial"/>
      <w:b/>
      <w:bCs/>
      <w:i/>
      <w:iCs/>
      <w:sz w:val="24"/>
      <w:lang w:val="de-CH" w:eastAsia="de-DE"/>
    </w:rPr>
  </w:style>
  <w:style w:type="paragraph" w:styleId="berschrift3">
    <w:name w:val="heading 3"/>
    <w:basedOn w:val="Standard"/>
    <w:next w:val="Standard"/>
    <w:link w:val="berschrift3Zchn"/>
    <w:autoRedefine/>
    <w:uiPriority w:val="9"/>
    <w:unhideWhenUsed/>
    <w:qFormat/>
    <w:rsid w:val="00E61655"/>
    <w:pPr>
      <w:keepNext/>
      <w:keepLines/>
      <w:spacing w:before="240" w:after="120"/>
      <w:ind w:left="567" w:hanging="567"/>
      <w:jc w:val="both"/>
      <w:outlineLvl w:val="2"/>
    </w:pPr>
    <w:rPr>
      <w:rFonts w:ascii="Arial" w:eastAsia="Times New Roman" w:hAnsi="Arial" w:cs="Arial"/>
      <w:b/>
      <w:i/>
      <w:szCs w:val="24"/>
      <w:lang w:val="de-CH"/>
    </w:rPr>
  </w:style>
  <w:style w:type="paragraph" w:styleId="berschrift4">
    <w:name w:val="heading 4"/>
    <w:basedOn w:val="Standard"/>
    <w:next w:val="Standard"/>
    <w:link w:val="berschrift4Zchn"/>
    <w:uiPriority w:val="9"/>
    <w:unhideWhenUsed/>
    <w:qFormat/>
    <w:rsid w:val="00D946A4"/>
    <w:pPr>
      <w:keepNext/>
      <w:keepLines/>
      <w:spacing w:before="120"/>
      <w:ind w:left="862" w:hanging="862"/>
      <w:jc w:val="both"/>
      <w:outlineLvl w:val="3"/>
    </w:pPr>
    <w:rPr>
      <w:rFonts w:eastAsia="Times New Roman"/>
      <w:i/>
      <w:iCs/>
      <w:lang w:val="de-CH"/>
    </w:rPr>
  </w:style>
  <w:style w:type="paragraph" w:styleId="berschrift5">
    <w:name w:val="heading 5"/>
    <w:basedOn w:val="Standard"/>
    <w:next w:val="Standard"/>
    <w:link w:val="berschrift5Zchn"/>
    <w:uiPriority w:val="9"/>
    <w:semiHidden/>
    <w:unhideWhenUsed/>
    <w:qFormat/>
    <w:rsid w:val="00E9377A"/>
    <w:pPr>
      <w:keepNext/>
      <w:keepLines/>
      <w:spacing w:before="40" w:line="360" w:lineRule="auto"/>
      <w:ind w:left="1008" w:hanging="1008"/>
      <w:jc w:val="both"/>
      <w:outlineLvl w:val="4"/>
    </w:pPr>
    <w:rPr>
      <w:rFonts w:ascii="Cambria" w:eastAsia="Times New Roman" w:hAnsi="Cambria"/>
      <w:color w:val="365F91"/>
      <w:lang w:val="de-CH"/>
    </w:rPr>
  </w:style>
  <w:style w:type="paragraph" w:styleId="berschrift6">
    <w:name w:val="heading 6"/>
    <w:basedOn w:val="Standard"/>
    <w:next w:val="Standard"/>
    <w:link w:val="berschrift6Zchn"/>
    <w:uiPriority w:val="9"/>
    <w:semiHidden/>
    <w:unhideWhenUsed/>
    <w:qFormat/>
    <w:rsid w:val="00E9377A"/>
    <w:pPr>
      <w:keepNext/>
      <w:keepLines/>
      <w:spacing w:before="40" w:line="360" w:lineRule="auto"/>
      <w:ind w:left="1152" w:hanging="1152"/>
      <w:jc w:val="both"/>
      <w:outlineLvl w:val="5"/>
    </w:pPr>
    <w:rPr>
      <w:rFonts w:ascii="Cambria" w:eastAsia="Times New Roman" w:hAnsi="Cambria"/>
      <w:color w:val="243F60"/>
      <w:lang w:val="de-CH"/>
    </w:rPr>
  </w:style>
  <w:style w:type="paragraph" w:styleId="berschrift7">
    <w:name w:val="heading 7"/>
    <w:basedOn w:val="Standard"/>
    <w:next w:val="Standard"/>
    <w:link w:val="berschrift7Zchn"/>
    <w:uiPriority w:val="9"/>
    <w:semiHidden/>
    <w:unhideWhenUsed/>
    <w:qFormat/>
    <w:rsid w:val="00E9377A"/>
    <w:pPr>
      <w:keepNext/>
      <w:keepLines/>
      <w:spacing w:before="40" w:line="360" w:lineRule="auto"/>
      <w:ind w:left="1296" w:hanging="1296"/>
      <w:jc w:val="both"/>
      <w:outlineLvl w:val="6"/>
    </w:pPr>
    <w:rPr>
      <w:rFonts w:ascii="Cambria" w:eastAsia="Times New Roman" w:hAnsi="Cambria"/>
      <w:i/>
      <w:iCs/>
      <w:color w:val="243F60"/>
      <w:lang w:val="de-CH"/>
    </w:rPr>
  </w:style>
  <w:style w:type="paragraph" w:styleId="berschrift8">
    <w:name w:val="heading 8"/>
    <w:basedOn w:val="Standard"/>
    <w:next w:val="Standard"/>
    <w:link w:val="berschrift8Zchn"/>
    <w:uiPriority w:val="9"/>
    <w:semiHidden/>
    <w:unhideWhenUsed/>
    <w:qFormat/>
    <w:rsid w:val="00E9377A"/>
    <w:pPr>
      <w:keepNext/>
      <w:keepLines/>
      <w:spacing w:before="40" w:line="360" w:lineRule="auto"/>
      <w:ind w:left="1440" w:hanging="1440"/>
      <w:jc w:val="both"/>
      <w:outlineLvl w:val="7"/>
    </w:pPr>
    <w:rPr>
      <w:rFonts w:ascii="Cambria" w:eastAsia="Times New Roman" w:hAnsi="Cambria"/>
      <w:color w:val="272727"/>
      <w:sz w:val="21"/>
      <w:szCs w:val="21"/>
      <w:lang w:val="de-CH"/>
    </w:rPr>
  </w:style>
  <w:style w:type="paragraph" w:styleId="berschrift9">
    <w:name w:val="heading 9"/>
    <w:basedOn w:val="Standard"/>
    <w:next w:val="Standard"/>
    <w:link w:val="berschrift9Zchn"/>
    <w:uiPriority w:val="9"/>
    <w:semiHidden/>
    <w:unhideWhenUsed/>
    <w:qFormat/>
    <w:rsid w:val="00E9377A"/>
    <w:pPr>
      <w:keepNext/>
      <w:keepLines/>
      <w:spacing w:before="40" w:line="360" w:lineRule="auto"/>
      <w:ind w:left="1584" w:hanging="1584"/>
      <w:jc w:val="both"/>
      <w:outlineLvl w:val="8"/>
    </w:pPr>
    <w:rPr>
      <w:rFonts w:ascii="Cambria" w:eastAsia="Times New Roman" w:hAnsi="Cambria"/>
      <w:i/>
      <w:iCs/>
      <w:color w:val="272727"/>
      <w:sz w:val="21"/>
      <w:szCs w:val="21"/>
      <w:lang w:val="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1"/>
    <w:rsid w:val="00C72326"/>
    <w:rPr>
      <w:rFonts w:eastAsia="Times New Roman"/>
      <w:b/>
      <w:bCs/>
      <w:sz w:val="36"/>
      <w:szCs w:val="36"/>
    </w:rPr>
  </w:style>
  <w:style w:type="character" w:customStyle="1" w:styleId="berschrift2Zchn">
    <w:name w:val="Überschrift 2 Zchn"/>
    <w:link w:val="berschrift2"/>
    <w:uiPriority w:val="9"/>
    <w:rsid w:val="001F6A5C"/>
    <w:rPr>
      <w:rFonts w:ascii="Arial" w:eastAsia="Times New Roman" w:hAnsi="Arial" w:cs="Arial"/>
      <w:b/>
      <w:bCs/>
      <w:i/>
      <w:iCs/>
      <w:sz w:val="24"/>
      <w:szCs w:val="22"/>
      <w:lang w:val="de-CH" w:eastAsia="de-DE"/>
    </w:rPr>
  </w:style>
  <w:style w:type="character" w:customStyle="1" w:styleId="berschrift3Zchn">
    <w:name w:val="Überschrift 3 Zchn"/>
    <w:link w:val="berschrift3"/>
    <w:uiPriority w:val="9"/>
    <w:rsid w:val="00E61655"/>
    <w:rPr>
      <w:rFonts w:ascii="Arial" w:eastAsia="Times New Roman" w:hAnsi="Arial" w:cs="Arial"/>
      <w:b/>
      <w:i/>
      <w:sz w:val="22"/>
      <w:szCs w:val="24"/>
      <w:lang w:val="de-CH"/>
    </w:rPr>
  </w:style>
  <w:style w:type="character" w:customStyle="1" w:styleId="berschrift4Zchn">
    <w:name w:val="Überschrift 4 Zchn"/>
    <w:link w:val="berschrift4"/>
    <w:uiPriority w:val="9"/>
    <w:rsid w:val="00D946A4"/>
    <w:rPr>
      <w:rFonts w:ascii="Calibri" w:eastAsia="Times New Roman" w:hAnsi="Calibri"/>
      <w:i/>
      <w:iCs/>
      <w:sz w:val="22"/>
      <w:szCs w:val="22"/>
      <w:lang w:val="de-CH" w:eastAsia="en-US"/>
    </w:rPr>
  </w:style>
  <w:style w:type="character" w:customStyle="1" w:styleId="berschrift5Zchn">
    <w:name w:val="Überschrift 5 Zchn"/>
    <w:link w:val="berschrift5"/>
    <w:uiPriority w:val="9"/>
    <w:semiHidden/>
    <w:rsid w:val="00E9377A"/>
    <w:rPr>
      <w:rFonts w:ascii="Cambria" w:eastAsia="Times New Roman" w:hAnsi="Cambria" w:cs="Times New Roman"/>
      <w:color w:val="365F91"/>
      <w:lang w:val="de-CH"/>
    </w:rPr>
  </w:style>
  <w:style w:type="character" w:customStyle="1" w:styleId="berschrift6Zchn">
    <w:name w:val="Überschrift 6 Zchn"/>
    <w:link w:val="berschrift6"/>
    <w:uiPriority w:val="9"/>
    <w:semiHidden/>
    <w:rsid w:val="00E9377A"/>
    <w:rPr>
      <w:rFonts w:ascii="Cambria" w:eastAsia="Times New Roman" w:hAnsi="Cambria" w:cs="Times New Roman"/>
      <w:color w:val="243F60"/>
      <w:lang w:val="de-CH"/>
    </w:rPr>
  </w:style>
  <w:style w:type="character" w:customStyle="1" w:styleId="berschrift7Zchn">
    <w:name w:val="Überschrift 7 Zchn"/>
    <w:link w:val="berschrift7"/>
    <w:uiPriority w:val="9"/>
    <w:semiHidden/>
    <w:rsid w:val="00E9377A"/>
    <w:rPr>
      <w:rFonts w:ascii="Cambria" w:eastAsia="Times New Roman" w:hAnsi="Cambria" w:cs="Times New Roman"/>
      <w:i/>
      <w:iCs/>
      <w:color w:val="243F60"/>
      <w:lang w:val="de-CH"/>
    </w:rPr>
  </w:style>
  <w:style w:type="character" w:customStyle="1" w:styleId="berschrift8Zchn">
    <w:name w:val="Überschrift 8 Zchn"/>
    <w:link w:val="berschrift8"/>
    <w:uiPriority w:val="9"/>
    <w:semiHidden/>
    <w:rsid w:val="00E9377A"/>
    <w:rPr>
      <w:rFonts w:ascii="Cambria" w:eastAsia="Times New Roman" w:hAnsi="Cambria" w:cs="Times New Roman"/>
      <w:color w:val="272727"/>
      <w:sz w:val="21"/>
      <w:szCs w:val="21"/>
      <w:lang w:val="de-CH"/>
    </w:rPr>
  </w:style>
  <w:style w:type="character" w:customStyle="1" w:styleId="berschrift9Zchn">
    <w:name w:val="Überschrift 9 Zchn"/>
    <w:link w:val="berschrift9"/>
    <w:uiPriority w:val="9"/>
    <w:semiHidden/>
    <w:rsid w:val="00E9377A"/>
    <w:rPr>
      <w:rFonts w:ascii="Cambria" w:eastAsia="Times New Roman" w:hAnsi="Cambria" w:cs="Times New Roman"/>
      <w:i/>
      <w:iCs/>
      <w:color w:val="272727"/>
      <w:sz w:val="21"/>
      <w:szCs w:val="21"/>
      <w:lang w:val="de-CH"/>
    </w:rPr>
  </w:style>
  <w:style w:type="paragraph" w:styleId="Sprechblasentext">
    <w:name w:val="Balloon Text"/>
    <w:basedOn w:val="Standard"/>
    <w:link w:val="SprechblasentextZchn"/>
    <w:uiPriority w:val="99"/>
    <w:semiHidden/>
    <w:unhideWhenUsed/>
    <w:rsid w:val="009A6262"/>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9A6262"/>
    <w:rPr>
      <w:rFonts w:ascii="Tahoma" w:hAnsi="Tahoma" w:cs="Tahoma"/>
      <w:sz w:val="16"/>
      <w:szCs w:val="16"/>
    </w:rPr>
  </w:style>
  <w:style w:type="paragraph" w:styleId="Kopfzeile">
    <w:name w:val="header"/>
    <w:basedOn w:val="Standard"/>
    <w:link w:val="KopfzeileZchn"/>
    <w:uiPriority w:val="99"/>
    <w:unhideWhenUsed/>
    <w:rsid w:val="0096006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960062"/>
  </w:style>
  <w:style w:type="paragraph" w:styleId="Fuzeile">
    <w:name w:val="footer"/>
    <w:basedOn w:val="Standard"/>
    <w:link w:val="FuzeileZchn"/>
    <w:uiPriority w:val="99"/>
    <w:unhideWhenUsed/>
    <w:rsid w:val="0096006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960062"/>
  </w:style>
  <w:style w:type="character" w:styleId="Seitenzahl">
    <w:name w:val="page number"/>
    <w:uiPriority w:val="99"/>
    <w:rsid w:val="00960062"/>
    <w:rPr>
      <w:rFonts w:cs="Times New Roman"/>
    </w:rPr>
  </w:style>
  <w:style w:type="paragraph" w:styleId="Verzeichnis2">
    <w:name w:val="toc 2"/>
    <w:basedOn w:val="Standard"/>
    <w:next w:val="Standard"/>
    <w:autoRedefine/>
    <w:uiPriority w:val="39"/>
    <w:unhideWhenUsed/>
    <w:rsid w:val="00612EAF"/>
    <w:pPr>
      <w:tabs>
        <w:tab w:val="right" w:pos="9356"/>
        <w:tab w:val="left" w:pos="9781"/>
      </w:tabs>
      <w:ind w:left="284"/>
    </w:pPr>
    <w:rPr>
      <w:noProof/>
    </w:rPr>
  </w:style>
  <w:style w:type="character" w:styleId="Hyperlink">
    <w:name w:val="Hyperlink"/>
    <w:uiPriority w:val="99"/>
    <w:unhideWhenUsed/>
    <w:rsid w:val="00C26365"/>
    <w:rPr>
      <w:color w:val="0000FF"/>
      <w:u w:val="single"/>
    </w:rPr>
  </w:style>
  <w:style w:type="paragraph" w:customStyle="1" w:styleId="Default">
    <w:name w:val="Default"/>
    <w:rsid w:val="001520B9"/>
    <w:pPr>
      <w:autoSpaceDE w:val="0"/>
      <w:autoSpaceDN w:val="0"/>
      <w:adjustRightInd w:val="0"/>
    </w:pPr>
    <w:rPr>
      <w:rFonts w:cs="Calibri"/>
      <w:color w:val="000000"/>
      <w:sz w:val="24"/>
      <w:szCs w:val="24"/>
    </w:rPr>
  </w:style>
  <w:style w:type="paragraph" w:customStyle="1" w:styleId="Literatur">
    <w:name w:val="Literatur"/>
    <w:basedOn w:val="Textkrper"/>
    <w:rsid w:val="0065047B"/>
    <w:pPr>
      <w:spacing w:after="0"/>
      <w:ind w:left="284" w:hanging="284"/>
    </w:pPr>
    <w:rPr>
      <w:rFonts w:eastAsia="Times New Roman"/>
      <w:sz w:val="19"/>
      <w:szCs w:val="19"/>
      <w:lang w:eastAsia="de-DE"/>
    </w:rPr>
  </w:style>
  <w:style w:type="paragraph" w:styleId="Textkrper">
    <w:name w:val="Body Text"/>
    <w:basedOn w:val="Standard"/>
    <w:link w:val="TextkrperZchn"/>
    <w:uiPriority w:val="1"/>
    <w:unhideWhenUsed/>
    <w:qFormat/>
    <w:rsid w:val="00332752"/>
    <w:pPr>
      <w:spacing w:after="120"/>
      <w:jc w:val="both"/>
    </w:pPr>
    <w:rPr>
      <w:rFonts w:ascii="Arial" w:hAnsi="Arial"/>
    </w:rPr>
  </w:style>
  <w:style w:type="character" w:customStyle="1" w:styleId="TextkrperZchn">
    <w:name w:val="Textkörper Zchn"/>
    <w:link w:val="Textkrper"/>
    <w:uiPriority w:val="1"/>
    <w:rsid w:val="00332752"/>
    <w:rPr>
      <w:rFonts w:ascii="Arial" w:hAnsi="Arial"/>
      <w:sz w:val="22"/>
      <w:szCs w:val="22"/>
    </w:rPr>
  </w:style>
  <w:style w:type="paragraph" w:styleId="Beschriftung">
    <w:name w:val="caption"/>
    <w:basedOn w:val="Standard"/>
    <w:next w:val="Standard"/>
    <w:uiPriority w:val="35"/>
    <w:unhideWhenUsed/>
    <w:qFormat/>
    <w:rsid w:val="00886B32"/>
    <w:pPr>
      <w:spacing w:before="120" w:after="360"/>
      <w:jc w:val="both"/>
    </w:pPr>
    <w:rPr>
      <w:rFonts w:eastAsia="Arial" w:cs="Arial"/>
      <w:iCs/>
      <w:sz w:val="19"/>
      <w:szCs w:val="18"/>
      <w:lang w:eastAsia="de-DE"/>
    </w:rPr>
  </w:style>
  <w:style w:type="table" w:styleId="Tabellenraster">
    <w:name w:val="Table Grid"/>
    <w:basedOn w:val="NormaleTabelle"/>
    <w:uiPriority w:val="39"/>
    <w:rsid w:val="000C28D8"/>
    <w:rPr>
      <w:rFonts w:ascii="Arial" w:eastAsia="Arial" w:hAnsi="Arial" w:cs="Arial"/>
      <w:lang w:val="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E9377A"/>
    <w:pPr>
      <w:spacing w:line="360" w:lineRule="auto"/>
      <w:ind w:left="720"/>
      <w:contextualSpacing/>
      <w:jc w:val="both"/>
    </w:pPr>
    <w:rPr>
      <w:rFonts w:ascii="Arial" w:hAnsi="Arial"/>
      <w:lang w:val="de-CH"/>
    </w:rPr>
  </w:style>
  <w:style w:type="paragraph" w:styleId="Funotentext">
    <w:name w:val="footnote text"/>
    <w:basedOn w:val="Standard"/>
    <w:link w:val="FunotentextZchn"/>
    <w:uiPriority w:val="99"/>
    <w:unhideWhenUsed/>
    <w:rsid w:val="00E9377A"/>
    <w:pPr>
      <w:spacing w:line="240" w:lineRule="auto"/>
      <w:jc w:val="both"/>
    </w:pPr>
    <w:rPr>
      <w:rFonts w:ascii="Arial" w:hAnsi="Arial"/>
      <w:sz w:val="24"/>
      <w:szCs w:val="24"/>
      <w:lang w:val="de-CH"/>
    </w:rPr>
  </w:style>
  <w:style w:type="character" w:customStyle="1" w:styleId="FunotentextZchn">
    <w:name w:val="Fußnotentext Zchn"/>
    <w:link w:val="Funotentext"/>
    <w:uiPriority w:val="99"/>
    <w:rsid w:val="00E9377A"/>
    <w:rPr>
      <w:rFonts w:ascii="Arial" w:hAnsi="Arial"/>
      <w:sz w:val="24"/>
      <w:szCs w:val="24"/>
      <w:lang w:val="de-CH"/>
    </w:rPr>
  </w:style>
  <w:style w:type="character" w:styleId="Funotenzeichen">
    <w:name w:val="footnote reference"/>
    <w:uiPriority w:val="99"/>
    <w:unhideWhenUsed/>
    <w:rsid w:val="00E9377A"/>
    <w:rPr>
      <w:vertAlign w:val="superscript"/>
    </w:rPr>
  </w:style>
  <w:style w:type="character" w:customStyle="1" w:styleId="KommentartextZchn">
    <w:name w:val="Kommentartext Zchn"/>
    <w:link w:val="Kommentartext"/>
    <w:uiPriority w:val="99"/>
    <w:rsid w:val="00E9377A"/>
    <w:rPr>
      <w:rFonts w:ascii="Arial" w:hAnsi="Arial"/>
      <w:sz w:val="24"/>
      <w:szCs w:val="24"/>
      <w:lang w:val="de-CH"/>
    </w:rPr>
  </w:style>
  <w:style w:type="paragraph" w:styleId="Kommentartext">
    <w:name w:val="annotation text"/>
    <w:basedOn w:val="Standard"/>
    <w:link w:val="KommentartextZchn"/>
    <w:uiPriority w:val="99"/>
    <w:unhideWhenUsed/>
    <w:rsid w:val="00E9377A"/>
    <w:pPr>
      <w:spacing w:line="240" w:lineRule="auto"/>
      <w:jc w:val="both"/>
    </w:pPr>
    <w:rPr>
      <w:rFonts w:ascii="Arial" w:hAnsi="Arial"/>
      <w:sz w:val="24"/>
      <w:szCs w:val="24"/>
      <w:lang w:val="de-CH"/>
    </w:rPr>
  </w:style>
  <w:style w:type="character" w:customStyle="1" w:styleId="KommentarthemaZchn">
    <w:name w:val="Kommentarthema Zchn"/>
    <w:link w:val="Kommentarthema"/>
    <w:uiPriority w:val="99"/>
    <w:semiHidden/>
    <w:rsid w:val="00E9377A"/>
    <w:rPr>
      <w:rFonts w:ascii="Arial" w:hAnsi="Arial"/>
      <w:b/>
      <w:bCs/>
      <w:sz w:val="20"/>
      <w:szCs w:val="20"/>
      <w:lang w:val="de-CH"/>
    </w:rPr>
  </w:style>
  <w:style w:type="paragraph" w:styleId="Kommentarthema">
    <w:name w:val="annotation subject"/>
    <w:basedOn w:val="Kommentartext"/>
    <w:next w:val="Kommentartext"/>
    <w:link w:val="KommentarthemaZchn"/>
    <w:uiPriority w:val="99"/>
    <w:semiHidden/>
    <w:unhideWhenUsed/>
    <w:rsid w:val="00E9377A"/>
    <w:rPr>
      <w:b/>
      <w:bCs/>
      <w:sz w:val="20"/>
      <w:szCs w:val="20"/>
    </w:rPr>
  </w:style>
  <w:style w:type="character" w:customStyle="1" w:styleId="NichtaufgelsteErwhnung2">
    <w:name w:val="Nicht aufgelöste Erwähnung2"/>
    <w:uiPriority w:val="99"/>
    <w:rsid w:val="00E9377A"/>
    <w:rPr>
      <w:color w:val="808080"/>
      <w:shd w:val="clear" w:color="auto" w:fill="E6E6E6"/>
    </w:rPr>
  </w:style>
  <w:style w:type="table" w:customStyle="1" w:styleId="TableGrid">
    <w:name w:val="TableGrid"/>
    <w:rsid w:val="00E9377A"/>
    <w:rPr>
      <w:rFonts w:eastAsia="Times New Roman"/>
      <w:sz w:val="22"/>
      <w:szCs w:val="22"/>
      <w:lang w:val="de-CH" w:eastAsia="de-CH"/>
    </w:rPr>
    <w:tblPr>
      <w:tblCellMar>
        <w:top w:w="0" w:type="dxa"/>
        <w:left w:w="0" w:type="dxa"/>
        <w:bottom w:w="0" w:type="dxa"/>
        <w:right w:w="0" w:type="dxa"/>
      </w:tblCellMar>
    </w:tblPr>
  </w:style>
  <w:style w:type="paragraph" w:styleId="Titel">
    <w:name w:val="Title"/>
    <w:aliases w:val="Anhang"/>
    <w:basedOn w:val="Standard"/>
    <w:next w:val="Standard"/>
    <w:link w:val="TitelZchn"/>
    <w:uiPriority w:val="10"/>
    <w:qFormat/>
    <w:rsid w:val="00E9377A"/>
    <w:pPr>
      <w:spacing w:line="240" w:lineRule="auto"/>
      <w:contextualSpacing/>
      <w:jc w:val="both"/>
    </w:pPr>
    <w:rPr>
      <w:rFonts w:ascii="Arial" w:eastAsia="Times New Roman" w:hAnsi="Arial" w:cs="Arial"/>
      <w:b/>
      <w:bCs/>
      <w:spacing w:val="-10"/>
      <w:kern w:val="28"/>
      <w:szCs w:val="24"/>
    </w:rPr>
  </w:style>
  <w:style w:type="character" w:customStyle="1" w:styleId="TitelZchn">
    <w:name w:val="Titel Zchn"/>
    <w:aliases w:val="Anhang Zchn"/>
    <w:link w:val="Titel"/>
    <w:uiPriority w:val="10"/>
    <w:rsid w:val="00E9377A"/>
    <w:rPr>
      <w:rFonts w:ascii="Arial" w:eastAsia="Times New Roman" w:hAnsi="Arial" w:cs="Arial"/>
      <w:b/>
      <w:bCs/>
      <w:spacing w:val="-10"/>
      <w:kern w:val="28"/>
      <w:szCs w:val="24"/>
    </w:rPr>
  </w:style>
  <w:style w:type="character" w:customStyle="1" w:styleId="gd15mcfceub">
    <w:name w:val="gd15mcfceub"/>
    <w:rsid w:val="00E9377A"/>
  </w:style>
  <w:style w:type="paragraph" w:styleId="Inhaltsverzeichnisberschrift">
    <w:name w:val="TOC Heading"/>
    <w:basedOn w:val="berschrift1"/>
    <w:next w:val="Standard"/>
    <w:uiPriority w:val="39"/>
    <w:semiHidden/>
    <w:unhideWhenUsed/>
    <w:qFormat/>
    <w:rsid w:val="00DA4AAE"/>
    <w:pPr>
      <w:outlineLvl w:val="9"/>
    </w:pPr>
  </w:style>
  <w:style w:type="character" w:styleId="BesuchterLink">
    <w:name w:val="FollowedHyperlink"/>
    <w:uiPriority w:val="99"/>
    <w:semiHidden/>
    <w:unhideWhenUsed/>
    <w:rsid w:val="00DA4AAE"/>
    <w:rPr>
      <w:color w:val="800080"/>
      <w:u w:val="single"/>
    </w:rPr>
  </w:style>
  <w:style w:type="character" w:customStyle="1" w:styleId="HTMLVorformatiertZchn">
    <w:name w:val="HTML Vorformatiert Zchn"/>
    <w:link w:val="HTMLVorformatiert"/>
    <w:uiPriority w:val="99"/>
    <w:semiHidden/>
    <w:rsid w:val="00DA4AAE"/>
    <w:rPr>
      <w:rFonts w:ascii="Courier New" w:eastAsia="Times New Roman" w:hAnsi="Courier New" w:cs="Courier New"/>
      <w:sz w:val="20"/>
      <w:szCs w:val="20"/>
      <w:lang w:val="de-CH" w:eastAsia="de-CH"/>
    </w:rPr>
  </w:style>
  <w:style w:type="paragraph" w:styleId="HTMLVorformatiert">
    <w:name w:val="HTML Preformatted"/>
    <w:basedOn w:val="Standard"/>
    <w:link w:val="HTMLVorformatiertZchn"/>
    <w:uiPriority w:val="99"/>
    <w:semiHidden/>
    <w:unhideWhenUsed/>
    <w:rsid w:val="00DA4A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Pr>
      <w:rFonts w:ascii="Courier New" w:eastAsia="Times New Roman" w:hAnsi="Courier New" w:cs="Courier New"/>
      <w:sz w:val="20"/>
      <w:szCs w:val="20"/>
      <w:lang w:val="de-CH" w:eastAsia="de-CH"/>
    </w:rPr>
  </w:style>
  <w:style w:type="paragraph" w:styleId="Verzeichnis1">
    <w:name w:val="toc 1"/>
    <w:basedOn w:val="Standard"/>
    <w:next w:val="Standard"/>
    <w:autoRedefine/>
    <w:uiPriority w:val="39"/>
    <w:unhideWhenUsed/>
    <w:rsid w:val="00A754D7"/>
    <w:pPr>
      <w:keepNext/>
      <w:tabs>
        <w:tab w:val="right" w:pos="9356"/>
        <w:tab w:val="left" w:pos="9781"/>
      </w:tabs>
      <w:spacing w:before="240"/>
    </w:pPr>
    <w:rPr>
      <w:b/>
      <w:noProof/>
      <w:lang w:val="de-CH"/>
    </w:rPr>
  </w:style>
  <w:style w:type="paragraph" w:styleId="Verzeichnis3">
    <w:name w:val="toc 3"/>
    <w:basedOn w:val="Standard"/>
    <w:next w:val="Standard"/>
    <w:autoRedefine/>
    <w:uiPriority w:val="39"/>
    <w:unhideWhenUsed/>
    <w:rsid w:val="00612EAF"/>
    <w:pPr>
      <w:tabs>
        <w:tab w:val="right" w:pos="9356"/>
        <w:tab w:val="left" w:pos="9781"/>
      </w:tabs>
      <w:ind w:left="567"/>
    </w:pPr>
    <w:rPr>
      <w:noProof/>
      <w:lang w:val="de-CH"/>
    </w:rPr>
  </w:style>
  <w:style w:type="character" w:customStyle="1" w:styleId="TitelZchn1">
    <w:name w:val="Titel Zchn1"/>
    <w:aliases w:val="Anhang Zchn1"/>
    <w:uiPriority w:val="10"/>
    <w:rsid w:val="00DA4AAE"/>
    <w:rPr>
      <w:rFonts w:ascii="Cambria" w:eastAsia="Times New Roman" w:hAnsi="Cambria" w:cs="Times New Roman"/>
      <w:color w:val="17365D"/>
      <w:spacing w:val="5"/>
      <w:kern w:val="28"/>
      <w:sz w:val="52"/>
      <w:szCs w:val="52"/>
      <w:lang w:val="de-CH"/>
    </w:rPr>
  </w:style>
  <w:style w:type="character" w:customStyle="1" w:styleId="UntertitelZchn">
    <w:name w:val="Untertitel Zchn"/>
    <w:aliases w:val="Überschrift_klein Zchn"/>
    <w:link w:val="Untertitel"/>
    <w:uiPriority w:val="11"/>
    <w:locked/>
    <w:rsid w:val="00DA4AAE"/>
    <w:rPr>
      <w:rFonts w:ascii="Arial" w:hAnsi="Arial" w:cs="Arial"/>
      <w:b/>
    </w:rPr>
  </w:style>
  <w:style w:type="paragraph" w:styleId="Untertitel">
    <w:name w:val="Subtitle"/>
    <w:aliases w:val="Überschrift_klein"/>
    <w:basedOn w:val="Standard"/>
    <w:next w:val="Standard"/>
    <w:link w:val="UntertitelZchn"/>
    <w:uiPriority w:val="11"/>
    <w:qFormat/>
    <w:rsid w:val="00DA4AAE"/>
    <w:pPr>
      <w:spacing w:after="160" w:line="360" w:lineRule="auto"/>
    </w:pPr>
    <w:rPr>
      <w:rFonts w:ascii="Arial" w:hAnsi="Arial" w:cs="Arial"/>
      <w:b/>
    </w:rPr>
  </w:style>
  <w:style w:type="character" w:customStyle="1" w:styleId="UntertitelZchn1">
    <w:name w:val="Untertitel Zchn1"/>
    <w:aliases w:val="Überschrift_klein Zchn1"/>
    <w:uiPriority w:val="11"/>
    <w:rsid w:val="00DA4AAE"/>
    <w:rPr>
      <w:rFonts w:ascii="Cambria" w:eastAsia="Times New Roman" w:hAnsi="Cambria" w:cs="Times New Roman"/>
      <w:i/>
      <w:iCs/>
      <w:color w:val="4F81BD"/>
      <w:spacing w:val="15"/>
      <w:sz w:val="24"/>
      <w:szCs w:val="24"/>
    </w:rPr>
  </w:style>
  <w:style w:type="character" w:styleId="Kommentarzeichen">
    <w:name w:val="annotation reference"/>
    <w:uiPriority w:val="99"/>
    <w:semiHidden/>
    <w:unhideWhenUsed/>
    <w:rsid w:val="00DA4AAE"/>
    <w:rPr>
      <w:sz w:val="16"/>
      <w:szCs w:val="16"/>
    </w:rPr>
  </w:style>
  <w:style w:type="character" w:customStyle="1" w:styleId="gnkrckgcgsb">
    <w:name w:val="gnkrckgcgsb"/>
    <w:rsid w:val="00DA4AAE"/>
  </w:style>
  <w:style w:type="table" w:customStyle="1" w:styleId="Wissenschaftlich">
    <w:name w:val="Wissenschaftlich"/>
    <w:basedOn w:val="NormaleTabelle"/>
    <w:uiPriority w:val="99"/>
    <w:rsid w:val="00DA4AAE"/>
    <w:rPr>
      <w:rFonts w:ascii="Arial" w:hAnsi="Arial"/>
      <w:sz w:val="18"/>
      <w:lang w:val="de-CH"/>
    </w:rPr>
    <w:tblPr>
      <w:tblBorders>
        <w:top w:val="single" w:sz="8" w:space="0" w:color="auto"/>
        <w:bottom w:val="single" w:sz="8" w:space="0" w:color="auto"/>
      </w:tblBorders>
    </w:tblPr>
    <w:tblStylePr w:type="firstRow">
      <w:rPr>
        <w:b/>
      </w:rPr>
      <w:tblPr/>
      <w:tcPr>
        <w:tcBorders>
          <w:top w:val="single" w:sz="8" w:space="0" w:color="auto"/>
          <w:left w:val="nil"/>
          <w:bottom w:val="single" w:sz="8" w:space="0" w:color="auto"/>
          <w:right w:val="nil"/>
          <w:insideH w:val="nil"/>
          <w:insideV w:val="nil"/>
          <w:tl2br w:val="nil"/>
          <w:tr2bl w:val="nil"/>
        </w:tcBorders>
      </w:tcPr>
    </w:tblStylePr>
  </w:style>
  <w:style w:type="table" w:customStyle="1" w:styleId="TableNormal">
    <w:name w:val="Table Normal"/>
    <w:uiPriority w:val="2"/>
    <w:semiHidden/>
    <w:unhideWhenUsed/>
    <w:qFormat/>
    <w:rsid w:val="00EC0F53"/>
    <w:pPr>
      <w:widowControl w:val="0"/>
    </w:pPr>
    <w:rPr>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EC0F53"/>
    <w:pPr>
      <w:widowControl w:val="0"/>
      <w:spacing w:line="240" w:lineRule="auto"/>
    </w:pPr>
    <w:rPr>
      <w:lang w:val="en-US"/>
    </w:rPr>
  </w:style>
  <w:style w:type="paragraph" w:customStyle="1" w:styleId="Beschriftung-Tabelle">
    <w:name w:val="Beschriftung-Tabelle"/>
    <w:basedOn w:val="Beschriftung"/>
    <w:qFormat/>
    <w:rsid w:val="00E01FA4"/>
    <w:pPr>
      <w:keepNext/>
      <w:spacing w:before="360" w:after="120"/>
    </w:pPr>
  </w:style>
  <w:style w:type="paragraph" w:styleId="Verzeichnis4">
    <w:name w:val="toc 4"/>
    <w:basedOn w:val="Standard"/>
    <w:next w:val="Standard"/>
    <w:autoRedefine/>
    <w:uiPriority w:val="39"/>
    <w:unhideWhenUsed/>
    <w:rsid w:val="006B04C2"/>
    <w:pPr>
      <w:spacing w:after="100"/>
      <w:ind w:left="660"/>
    </w:pPr>
    <w:rPr>
      <w:rFonts w:eastAsia="Times New Roman"/>
      <w:lang w:eastAsia="en-GB"/>
    </w:rPr>
  </w:style>
  <w:style w:type="paragraph" w:styleId="Verzeichnis5">
    <w:name w:val="toc 5"/>
    <w:basedOn w:val="Standard"/>
    <w:next w:val="Standard"/>
    <w:autoRedefine/>
    <w:uiPriority w:val="39"/>
    <w:unhideWhenUsed/>
    <w:rsid w:val="006B04C2"/>
    <w:pPr>
      <w:spacing w:after="100"/>
      <w:ind w:left="880"/>
    </w:pPr>
    <w:rPr>
      <w:rFonts w:eastAsia="Times New Roman"/>
      <w:lang w:eastAsia="en-GB"/>
    </w:rPr>
  </w:style>
  <w:style w:type="paragraph" w:styleId="Verzeichnis6">
    <w:name w:val="toc 6"/>
    <w:basedOn w:val="Standard"/>
    <w:next w:val="Standard"/>
    <w:autoRedefine/>
    <w:uiPriority w:val="39"/>
    <w:unhideWhenUsed/>
    <w:rsid w:val="006B04C2"/>
    <w:pPr>
      <w:spacing w:after="100"/>
      <w:ind w:left="1100"/>
    </w:pPr>
    <w:rPr>
      <w:rFonts w:eastAsia="Times New Roman"/>
      <w:lang w:eastAsia="en-GB"/>
    </w:rPr>
  </w:style>
  <w:style w:type="paragraph" w:styleId="Verzeichnis7">
    <w:name w:val="toc 7"/>
    <w:basedOn w:val="Standard"/>
    <w:next w:val="Standard"/>
    <w:autoRedefine/>
    <w:uiPriority w:val="39"/>
    <w:unhideWhenUsed/>
    <w:rsid w:val="006B04C2"/>
    <w:pPr>
      <w:spacing w:after="100"/>
      <w:ind w:left="1320"/>
    </w:pPr>
    <w:rPr>
      <w:rFonts w:eastAsia="Times New Roman"/>
      <w:lang w:eastAsia="en-GB"/>
    </w:rPr>
  </w:style>
  <w:style w:type="paragraph" w:styleId="Verzeichnis8">
    <w:name w:val="toc 8"/>
    <w:basedOn w:val="Standard"/>
    <w:next w:val="Standard"/>
    <w:autoRedefine/>
    <w:uiPriority w:val="39"/>
    <w:unhideWhenUsed/>
    <w:rsid w:val="006B04C2"/>
    <w:pPr>
      <w:spacing w:after="100"/>
      <w:ind w:left="1540"/>
    </w:pPr>
    <w:rPr>
      <w:rFonts w:eastAsia="Times New Roman"/>
      <w:lang w:eastAsia="en-GB"/>
    </w:rPr>
  </w:style>
  <w:style w:type="paragraph" w:styleId="Verzeichnis9">
    <w:name w:val="toc 9"/>
    <w:basedOn w:val="Standard"/>
    <w:next w:val="Standard"/>
    <w:autoRedefine/>
    <w:uiPriority w:val="39"/>
    <w:unhideWhenUsed/>
    <w:rsid w:val="006B04C2"/>
    <w:pPr>
      <w:spacing w:after="100"/>
      <w:ind w:left="1760"/>
    </w:pPr>
    <w:rPr>
      <w:rFonts w:eastAsia="Times New Roman"/>
      <w:lang w:eastAsia="en-GB"/>
    </w:rPr>
  </w:style>
  <w:style w:type="paragraph" w:styleId="StandardWeb">
    <w:name w:val="Normal (Web)"/>
    <w:basedOn w:val="Standard"/>
    <w:uiPriority w:val="99"/>
    <w:unhideWhenUsed/>
    <w:rsid w:val="00A33BC3"/>
    <w:pPr>
      <w:spacing w:before="100" w:beforeAutospacing="1" w:after="100" w:afterAutospacing="1" w:line="240" w:lineRule="auto"/>
    </w:pPr>
    <w:rPr>
      <w:rFonts w:ascii="Times New Roman" w:eastAsia="Times New Roman" w:hAnsi="Times New Roman"/>
      <w:sz w:val="24"/>
      <w:szCs w:val="24"/>
      <w:lang w:eastAsia="en-GB"/>
    </w:rPr>
  </w:style>
  <w:style w:type="character" w:styleId="Hervorhebung">
    <w:name w:val="Emphasis"/>
    <w:basedOn w:val="Absatz-Standardschriftart"/>
    <w:uiPriority w:val="20"/>
    <w:qFormat/>
    <w:rsid w:val="00167AD4"/>
    <w:rPr>
      <w:i/>
      <w:iCs/>
    </w:rPr>
  </w:style>
  <w:style w:type="character" w:styleId="Platzhaltertext">
    <w:name w:val="Placeholder Text"/>
    <w:basedOn w:val="Absatz-Standardschriftart"/>
    <w:uiPriority w:val="99"/>
    <w:semiHidden/>
    <w:rsid w:val="00E63CDF"/>
    <w:rPr>
      <w:color w:val="808080"/>
    </w:rPr>
  </w:style>
  <w:style w:type="character" w:styleId="NichtaufgelsteErwhnung">
    <w:name w:val="Unresolved Mention"/>
    <w:basedOn w:val="Absatz-Standardschriftart"/>
    <w:uiPriority w:val="99"/>
    <w:semiHidden/>
    <w:unhideWhenUsed/>
    <w:rsid w:val="009570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8247">
      <w:bodyDiv w:val="1"/>
      <w:marLeft w:val="0"/>
      <w:marRight w:val="0"/>
      <w:marTop w:val="0"/>
      <w:marBottom w:val="0"/>
      <w:divBdr>
        <w:top w:val="none" w:sz="0" w:space="0" w:color="auto"/>
        <w:left w:val="none" w:sz="0" w:space="0" w:color="auto"/>
        <w:bottom w:val="none" w:sz="0" w:space="0" w:color="auto"/>
        <w:right w:val="none" w:sz="0" w:space="0" w:color="auto"/>
      </w:divBdr>
    </w:div>
    <w:div w:id="8214839">
      <w:bodyDiv w:val="1"/>
      <w:marLeft w:val="0"/>
      <w:marRight w:val="0"/>
      <w:marTop w:val="0"/>
      <w:marBottom w:val="0"/>
      <w:divBdr>
        <w:top w:val="none" w:sz="0" w:space="0" w:color="auto"/>
        <w:left w:val="none" w:sz="0" w:space="0" w:color="auto"/>
        <w:bottom w:val="none" w:sz="0" w:space="0" w:color="auto"/>
        <w:right w:val="none" w:sz="0" w:space="0" w:color="auto"/>
      </w:divBdr>
      <w:divsChild>
        <w:div w:id="232592433">
          <w:marLeft w:val="446"/>
          <w:marRight w:val="0"/>
          <w:marTop w:val="0"/>
          <w:marBottom w:val="120"/>
          <w:divBdr>
            <w:top w:val="none" w:sz="0" w:space="0" w:color="auto"/>
            <w:left w:val="none" w:sz="0" w:space="0" w:color="auto"/>
            <w:bottom w:val="none" w:sz="0" w:space="0" w:color="auto"/>
            <w:right w:val="none" w:sz="0" w:space="0" w:color="auto"/>
          </w:divBdr>
        </w:div>
        <w:div w:id="1069502938">
          <w:marLeft w:val="446"/>
          <w:marRight w:val="0"/>
          <w:marTop w:val="0"/>
          <w:marBottom w:val="120"/>
          <w:divBdr>
            <w:top w:val="none" w:sz="0" w:space="0" w:color="auto"/>
            <w:left w:val="none" w:sz="0" w:space="0" w:color="auto"/>
            <w:bottom w:val="none" w:sz="0" w:space="0" w:color="auto"/>
            <w:right w:val="none" w:sz="0" w:space="0" w:color="auto"/>
          </w:divBdr>
        </w:div>
        <w:div w:id="1189877688">
          <w:marLeft w:val="446"/>
          <w:marRight w:val="0"/>
          <w:marTop w:val="0"/>
          <w:marBottom w:val="120"/>
          <w:divBdr>
            <w:top w:val="none" w:sz="0" w:space="0" w:color="auto"/>
            <w:left w:val="none" w:sz="0" w:space="0" w:color="auto"/>
            <w:bottom w:val="none" w:sz="0" w:space="0" w:color="auto"/>
            <w:right w:val="none" w:sz="0" w:space="0" w:color="auto"/>
          </w:divBdr>
        </w:div>
        <w:div w:id="535434081">
          <w:marLeft w:val="446"/>
          <w:marRight w:val="0"/>
          <w:marTop w:val="0"/>
          <w:marBottom w:val="120"/>
          <w:divBdr>
            <w:top w:val="none" w:sz="0" w:space="0" w:color="auto"/>
            <w:left w:val="none" w:sz="0" w:space="0" w:color="auto"/>
            <w:bottom w:val="none" w:sz="0" w:space="0" w:color="auto"/>
            <w:right w:val="none" w:sz="0" w:space="0" w:color="auto"/>
          </w:divBdr>
        </w:div>
        <w:div w:id="542401047">
          <w:marLeft w:val="446"/>
          <w:marRight w:val="0"/>
          <w:marTop w:val="0"/>
          <w:marBottom w:val="120"/>
          <w:divBdr>
            <w:top w:val="none" w:sz="0" w:space="0" w:color="auto"/>
            <w:left w:val="none" w:sz="0" w:space="0" w:color="auto"/>
            <w:bottom w:val="none" w:sz="0" w:space="0" w:color="auto"/>
            <w:right w:val="none" w:sz="0" w:space="0" w:color="auto"/>
          </w:divBdr>
        </w:div>
        <w:div w:id="1693455882">
          <w:marLeft w:val="446"/>
          <w:marRight w:val="0"/>
          <w:marTop w:val="0"/>
          <w:marBottom w:val="120"/>
          <w:divBdr>
            <w:top w:val="none" w:sz="0" w:space="0" w:color="auto"/>
            <w:left w:val="none" w:sz="0" w:space="0" w:color="auto"/>
            <w:bottom w:val="none" w:sz="0" w:space="0" w:color="auto"/>
            <w:right w:val="none" w:sz="0" w:space="0" w:color="auto"/>
          </w:divBdr>
        </w:div>
      </w:divsChild>
    </w:div>
    <w:div w:id="15663644">
      <w:bodyDiv w:val="1"/>
      <w:marLeft w:val="0"/>
      <w:marRight w:val="0"/>
      <w:marTop w:val="0"/>
      <w:marBottom w:val="0"/>
      <w:divBdr>
        <w:top w:val="none" w:sz="0" w:space="0" w:color="auto"/>
        <w:left w:val="none" w:sz="0" w:space="0" w:color="auto"/>
        <w:bottom w:val="none" w:sz="0" w:space="0" w:color="auto"/>
        <w:right w:val="none" w:sz="0" w:space="0" w:color="auto"/>
      </w:divBdr>
    </w:div>
    <w:div w:id="34816975">
      <w:bodyDiv w:val="1"/>
      <w:marLeft w:val="0"/>
      <w:marRight w:val="0"/>
      <w:marTop w:val="0"/>
      <w:marBottom w:val="0"/>
      <w:divBdr>
        <w:top w:val="none" w:sz="0" w:space="0" w:color="auto"/>
        <w:left w:val="none" w:sz="0" w:space="0" w:color="auto"/>
        <w:bottom w:val="none" w:sz="0" w:space="0" w:color="auto"/>
        <w:right w:val="none" w:sz="0" w:space="0" w:color="auto"/>
      </w:divBdr>
    </w:div>
    <w:div w:id="34938270">
      <w:bodyDiv w:val="1"/>
      <w:marLeft w:val="0"/>
      <w:marRight w:val="0"/>
      <w:marTop w:val="0"/>
      <w:marBottom w:val="0"/>
      <w:divBdr>
        <w:top w:val="none" w:sz="0" w:space="0" w:color="auto"/>
        <w:left w:val="none" w:sz="0" w:space="0" w:color="auto"/>
        <w:bottom w:val="none" w:sz="0" w:space="0" w:color="auto"/>
        <w:right w:val="none" w:sz="0" w:space="0" w:color="auto"/>
      </w:divBdr>
    </w:div>
    <w:div w:id="35279430">
      <w:bodyDiv w:val="1"/>
      <w:marLeft w:val="0"/>
      <w:marRight w:val="0"/>
      <w:marTop w:val="0"/>
      <w:marBottom w:val="0"/>
      <w:divBdr>
        <w:top w:val="none" w:sz="0" w:space="0" w:color="auto"/>
        <w:left w:val="none" w:sz="0" w:space="0" w:color="auto"/>
        <w:bottom w:val="none" w:sz="0" w:space="0" w:color="auto"/>
        <w:right w:val="none" w:sz="0" w:space="0" w:color="auto"/>
      </w:divBdr>
      <w:divsChild>
        <w:div w:id="472212140">
          <w:marLeft w:val="547"/>
          <w:marRight w:val="0"/>
          <w:marTop w:val="240"/>
          <w:marBottom w:val="0"/>
          <w:divBdr>
            <w:top w:val="none" w:sz="0" w:space="0" w:color="auto"/>
            <w:left w:val="none" w:sz="0" w:space="0" w:color="auto"/>
            <w:bottom w:val="none" w:sz="0" w:space="0" w:color="auto"/>
            <w:right w:val="none" w:sz="0" w:space="0" w:color="auto"/>
          </w:divBdr>
        </w:div>
      </w:divsChild>
    </w:div>
    <w:div w:id="37166576">
      <w:bodyDiv w:val="1"/>
      <w:marLeft w:val="0"/>
      <w:marRight w:val="0"/>
      <w:marTop w:val="0"/>
      <w:marBottom w:val="0"/>
      <w:divBdr>
        <w:top w:val="none" w:sz="0" w:space="0" w:color="auto"/>
        <w:left w:val="none" w:sz="0" w:space="0" w:color="auto"/>
        <w:bottom w:val="none" w:sz="0" w:space="0" w:color="auto"/>
        <w:right w:val="none" w:sz="0" w:space="0" w:color="auto"/>
      </w:divBdr>
    </w:div>
    <w:div w:id="40911691">
      <w:bodyDiv w:val="1"/>
      <w:marLeft w:val="0"/>
      <w:marRight w:val="0"/>
      <w:marTop w:val="0"/>
      <w:marBottom w:val="0"/>
      <w:divBdr>
        <w:top w:val="none" w:sz="0" w:space="0" w:color="auto"/>
        <w:left w:val="none" w:sz="0" w:space="0" w:color="auto"/>
        <w:bottom w:val="none" w:sz="0" w:space="0" w:color="auto"/>
        <w:right w:val="none" w:sz="0" w:space="0" w:color="auto"/>
      </w:divBdr>
    </w:div>
    <w:div w:id="56628965">
      <w:bodyDiv w:val="1"/>
      <w:marLeft w:val="0"/>
      <w:marRight w:val="0"/>
      <w:marTop w:val="0"/>
      <w:marBottom w:val="0"/>
      <w:divBdr>
        <w:top w:val="none" w:sz="0" w:space="0" w:color="auto"/>
        <w:left w:val="none" w:sz="0" w:space="0" w:color="auto"/>
        <w:bottom w:val="none" w:sz="0" w:space="0" w:color="auto"/>
        <w:right w:val="none" w:sz="0" w:space="0" w:color="auto"/>
      </w:divBdr>
    </w:div>
    <w:div w:id="93520049">
      <w:bodyDiv w:val="1"/>
      <w:marLeft w:val="0"/>
      <w:marRight w:val="0"/>
      <w:marTop w:val="0"/>
      <w:marBottom w:val="0"/>
      <w:divBdr>
        <w:top w:val="none" w:sz="0" w:space="0" w:color="auto"/>
        <w:left w:val="none" w:sz="0" w:space="0" w:color="auto"/>
        <w:bottom w:val="none" w:sz="0" w:space="0" w:color="auto"/>
        <w:right w:val="none" w:sz="0" w:space="0" w:color="auto"/>
      </w:divBdr>
      <w:divsChild>
        <w:div w:id="71897913">
          <w:marLeft w:val="547"/>
          <w:marRight w:val="0"/>
          <w:marTop w:val="115"/>
          <w:marBottom w:val="0"/>
          <w:divBdr>
            <w:top w:val="none" w:sz="0" w:space="0" w:color="auto"/>
            <w:left w:val="none" w:sz="0" w:space="0" w:color="auto"/>
            <w:bottom w:val="none" w:sz="0" w:space="0" w:color="auto"/>
            <w:right w:val="none" w:sz="0" w:space="0" w:color="auto"/>
          </w:divBdr>
        </w:div>
        <w:div w:id="469178231">
          <w:marLeft w:val="547"/>
          <w:marRight w:val="0"/>
          <w:marTop w:val="115"/>
          <w:marBottom w:val="0"/>
          <w:divBdr>
            <w:top w:val="none" w:sz="0" w:space="0" w:color="auto"/>
            <w:left w:val="none" w:sz="0" w:space="0" w:color="auto"/>
            <w:bottom w:val="none" w:sz="0" w:space="0" w:color="auto"/>
            <w:right w:val="none" w:sz="0" w:space="0" w:color="auto"/>
          </w:divBdr>
        </w:div>
        <w:div w:id="713231771">
          <w:marLeft w:val="547"/>
          <w:marRight w:val="0"/>
          <w:marTop w:val="115"/>
          <w:marBottom w:val="0"/>
          <w:divBdr>
            <w:top w:val="none" w:sz="0" w:space="0" w:color="auto"/>
            <w:left w:val="none" w:sz="0" w:space="0" w:color="auto"/>
            <w:bottom w:val="none" w:sz="0" w:space="0" w:color="auto"/>
            <w:right w:val="none" w:sz="0" w:space="0" w:color="auto"/>
          </w:divBdr>
        </w:div>
      </w:divsChild>
    </w:div>
    <w:div w:id="100691959">
      <w:bodyDiv w:val="1"/>
      <w:marLeft w:val="0"/>
      <w:marRight w:val="0"/>
      <w:marTop w:val="0"/>
      <w:marBottom w:val="0"/>
      <w:divBdr>
        <w:top w:val="none" w:sz="0" w:space="0" w:color="auto"/>
        <w:left w:val="none" w:sz="0" w:space="0" w:color="auto"/>
        <w:bottom w:val="none" w:sz="0" w:space="0" w:color="auto"/>
        <w:right w:val="none" w:sz="0" w:space="0" w:color="auto"/>
      </w:divBdr>
    </w:div>
    <w:div w:id="109201652">
      <w:bodyDiv w:val="1"/>
      <w:marLeft w:val="0"/>
      <w:marRight w:val="0"/>
      <w:marTop w:val="0"/>
      <w:marBottom w:val="0"/>
      <w:divBdr>
        <w:top w:val="none" w:sz="0" w:space="0" w:color="auto"/>
        <w:left w:val="none" w:sz="0" w:space="0" w:color="auto"/>
        <w:bottom w:val="none" w:sz="0" w:space="0" w:color="auto"/>
        <w:right w:val="none" w:sz="0" w:space="0" w:color="auto"/>
      </w:divBdr>
      <w:divsChild>
        <w:div w:id="894312433">
          <w:marLeft w:val="547"/>
          <w:marRight w:val="0"/>
          <w:marTop w:val="96"/>
          <w:marBottom w:val="0"/>
          <w:divBdr>
            <w:top w:val="none" w:sz="0" w:space="0" w:color="auto"/>
            <w:left w:val="none" w:sz="0" w:space="0" w:color="auto"/>
            <w:bottom w:val="none" w:sz="0" w:space="0" w:color="auto"/>
            <w:right w:val="none" w:sz="0" w:space="0" w:color="auto"/>
          </w:divBdr>
        </w:div>
        <w:div w:id="2103989601">
          <w:marLeft w:val="547"/>
          <w:marRight w:val="0"/>
          <w:marTop w:val="96"/>
          <w:marBottom w:val="0"/>
          <w:divBdr>
            <w:top w:val="none" w:sz="0" w:space="0" w:color="auto"/>
            <w:left w:val="none" w:sz="0" w:space="0" w:color="auto"/>
            <w:bottom w:val="none" w:sz="0" w:space="0" w:color="auto"/>
            <w:right w:val="none" w:sz="0" w:space="0" w:color="auto"/>
          </w:divBdr>
        </w:div>
        <w:div w:id="939919958">
          <w:marLeft w:val="547"/>
          <w:marRight w:val="0"/>
          <w:marTop w:val="96"/>
          <w:marBottom w:val="0"/>
          <w:divBdr>
            <w:top w:val="none" w:sz="0" w:space="0" w:color="auto"/>
            <w:left w:val="none" w:sz="0" w:space="0" w:color="auto"/>
            <w:bottom w:val="none" w:sz="0" w:space="0" w:color="auto"/>
            <w:right w:val="none" w:sz="0" w:space="0" w:color="auto"/>
          </w:divBdr>
        </w:div>
        <w:div w:id="613220382">
          <w:marLeft w:val="547"/>
          <w:marRight w:val="0"/>
          <w:marTop w:val="96"/>
          <w:marBottom w:val="0"/>
          <w:divBdr>
            <w:top w:val="none" w:sz="0" w:space="0" w:color="auto"/>
            <w:left w:val="none" w:sz="0" w:space="0" w:color="auto"/>
            <w:bottom w:val="none" w:sz="0" w:space="0" w:color="auto"/>
            <w:right w:val="none" w:sz="0" w:space="0" w:color="auto"/>
          </w:divBdr>
        </w:div>
      </w:divsChild>
    </w:div>
    <w:div w:id="113714611">
      <w:bodyDiv w:val="1"/>
      <w:marLeft w:val="0"/>
      <w:marRight w:val="0"/>
      <w:marTop w:val="0"/>
      <w:marBottom w:val="0"/>
      <w:divBdr>
        <w:top w:val="none" w:sz="0" w:space="0" w:color="auto"/>
        <w:left w:val="none" w:sz="0" w:space="0" w:color="auto"/>
        <w:bottom w:val="none" w:sz="0" w:space="0" w:color="auto"/>
        <w:right w:val="none" w:sz="0" w:space="0" w:color="auto"/>
      </w:divBdr>
      <w:divsChild>
        <w:div w:id="2022121292">
          <w:marLeft w:val="446"/>
          <w:marRight w:val="0"/>
          <w:marTop w:val="0"/>
          <w:marBottom w:val="120"/>
          <w:divBdr>
            <w:top w:val="none" w:sz="0" w:space="0" w:color="auto"/>
            <w:left w:val="none" w:sz="0" w:space="0" w:color="auto"/>
            <w:bottom w:val="none" w:sz="0" w:space="0" w:color="auto"/>
            <w:right w:val="none" w:sz="0" w:space="0" w:color="auto"/>
          </w:divBdr>
        </w:div>
        <w:div w:id="1849102550">
          <w:marLeft w:val="446"/>
          <w:marRight w:val="0"/>
          <w:marTop w:val="0"/>
          <w:marBottom w:val="120"/>
          <w:divBdr>
            <w:top w:val="none" w:sz="0" w:space="0" w:color="auto"/>
            <w:left w:val="none" w:sz="0" w:space="0" w:color="auto"/>
            <w:bottom w:val="none" w:sz="0" w:space="0" w:color="auto"/>
            <w:right w:val="none" w:sz="0" w:space="0" w:color="auto"/>
          </w:divBdr>
        </w:div>
        <w:div w:id="1540047737">
          <w:marLeft w:val="446"/>
          <w:marRight w:val="0"/>
          <w:marTop w:val="0"/>
          <w:marBottom w:val="120"/>
          <w:divBdr>
            <w:top w:val="none" w:sz="0" w:space="0" w:color="auto"/>
            <w:left w:val="none" w:sz="0" w:space="0" w:color="auto"/>
            <w:bottom w:val="none" w:sz="0" w:space="0" w:color="auto"/>
            <w:right w:val="none" w:sz="0" w:space="0" w:color="auto"/>
          </w:divBdr>
        </w:div>
      </w:divsChild>
    </w:div>
    <w:div w:id="119996559">
      <w:bodyDiv w:val="1"/>
      <w:marLeft w:val="0"/>
      <w:marRight w:val="0"/>
      <w:marTop w:val="0"/>
      <w:marBottom w:val="0"/>
      <w:divBdr>
        <w:top w:val="none" w:sz="0" w:space="0" w:color="auto"/>
        <w:left w:val="none" w:sz="0" w:space="0" w:color="auto"/>
        <w:bottom w:val="none" w:sz="0" w:space="0" w:color="auto"/>
        <w:right w:val="none" w:sz="0" w:space="0" w:color="auto"/>
      </w:divBdr>
    </w:div>
    <w:div w:id="125317124">
      <w:bodyDiv w:val="1"/>
      <w:marLeft w:val="0"/>
      <w:marRight w:val="0"/>
      <w:marTop w:val="0"/>
      <w:marBottom w:val="0"/>
      <w:divBdr>
        <w:top w:val="none" w:sz="0" w:space="0" w:color="auto"/>
        <w:left w:val="none" w:sz="0" w:space="0" w:color="auto"/>
        <w:bottom w:val="none" w:sz="0" w:space="0" w:color="auto"/>
        <w:right w:val="none" w:sz="0" w:space="0" w:color="auto"/>
      </w:divBdr>
    </w:div>
    <w:div w:id="128548765">
      <w:bodyDiv w:val="1"/>
      <w:marLeft w:val="0"/>
      <w:marRight w:val="0"/>
      <w:marTop w:val="0"/>
      <w:marBottom w:val="0"/>
      <w:divBdr>
        <w:top w:val="none" w:sz="0" w:space="0" w:color="auto"/>
        <w:left w:val="none" w:sz="0" w:space="0" w:color="auto"/>
        <w:bottom w:val="none" w:sz="0" w:space="0" w:color="auto"/>
        <w:right w:val="none" w:sz="0" w:space="0" w:color="auto"/>
      </w:divBdr>
    </w:div>
    <w:div w:id="138152470">
      <w:bodyDiv w:val="1"/>
      <w:marLeft w:val="0"/>
      <w:marRight w:val="0"/>
      <w:marTop w:val="0"/>
      <w:marBottom w:val="0"/>
      <w:divBdr>
        <w:top w:val="none" w:sz="0" w:space="0" w:color="auto"/>
        <w:left w:val="none" w:sz="0" w:space="0" w:color="auto"/>
        <w:bottom w:val="none" w:sz="0" w:space="0" w:color="auto"/>
        <w:right w:val="none" w:sz="0" w:space="0" w:color="auto"/>
      </w:divBdr>
      <w:divsChild>
        <w:div w:id="112940654">
          <w:marLeft w:val="547"/>
          <w:marRight w:val="0"/>
          <w:marTop w:val="96"/>
          <w:marBottom w:val="0"/>
          <w:divBdr>
            <w:top w:val="none" w:sz="0" w:space="0" w:color="auto"/>
            <w:left w:val="none" w:sz="0" w:space="0" w:color="auto"/>
            <w:bottom w:val="none" w:sz="0" w:space="0" w:color="auto"/>
            <w:right w:val="none" w:sz="0" w:space="0" w:color="auto"/>
          </w:divBdr>
        </w:div>
        <w:div w:id="1408041137">
          <w:marLeft w:val="547"/>
          <w:marRight w:val="0"/>
          <w:marTop w:val="96"/>
          <w:marBottom w:val="0"/>
          <w:divBdr>
            <w:top w:val="none" w:sz="0" w:space="0" w:color="auto"/>
            <w:left w:val="none" w:sz="0" w:space="0" w:color="auto"/>
            <w:bottom w:val="none" w:sz="0" w:space="0" w:color="auto"/>
            <w:right w:val="none" w:sz="0" w:space="0" w:color="auto"/>
          </w:divBdr>
        </w:div>
        <w:div w:id="1527330196">
          <w:marLeft w:val="547"/>
          <w:marRight w:val="0"/>
          <w:marTop w:val="96"/>
          <w:marBottom w:val="0"/>
          <w:divBdr>
            <w:top w:val="none" w:sz="0" w:space="0" w:color="auto"/>
            <w:left w:val="none" w:sz="0" w:space="0" w:color="auto"/>
            <w:bottom w:val="none" w:sz="0" w:space="0" w:color="auto"/>
            <w:right w:val="none" w:sz="0" w:space="0" w:color="auto"/>
          </w:divBdr>
        </w:div>
        <w:div w:id="973289107">
          <w:marLeft w:val="547"/>
          <w:marRight w:val="0"/>
          <w:marTop w:val="96"/>
          <w:marBottom w:val="0"/>
          <w:divBdr>
            <w:top w:val="none" w:sz="0" w:space="0" w:color="auto"/>
            <w:left w:val="none" w:sz="0" w:space="0" w:color="auto"/>
            <w:bottom w:val="none" w:sz="0" w:space="0" w:color="auto"/>
            <w:right w:val="none" w:sz="0" w:space="0" w:color="auto"/>
          </w:divBdr>
        </w:div>
        <w:div w:id="1132287179">
          <w:marLeft w:val="547"/>
          <w:marRight w:val="0"/>
          <w:marTop w:val="96"/>
          <w:marBottom w:val="0"/>
          <w:divBdr>
            <w:top w:val="none" w:sz="0" w:space="0" w:color="auto"/>
            <w:left w:val="none" w:sz="0" w:space="0" w:color="auto"/>
            <w:bottom w:val="none" w:sz="0" w:space="0" w:color="auto"/>
            <w:right w:val="none" w:sz="0" w:space="0" w:color="auto"/>
          </w:divBdr>
        </w:div>
        <w:div w:id="1952860009">
          <w:marLeft w:val="547"/>
          <w:marRight w:val="0"/>
          <w:marTop w:val="96"/>
          <w:marBottom w:val="0"/>
          <w:divBdr>
            <w:top w:val="none" w:sz="0" w:space="0" w:color="auto"/>
            <w:left w:val="none" w:sz="0" w:space="0" w:color="auto"/>
            <w:bottom w:val="none" w:sz="0" w:space="0" w:color="auto"/>
            <w:right w:val="none" w:sz="0" w:space="0" w:color="auto"/>
          </w:divBdr>
        </w:div>
        <w:div w:id="1320377277">
          <w:marLeft w:val="547"/>
          <w:marRight w:val="0"/>
          <w:marTop w:val="96"/>
          <w:marBottom w:val="0"/>
          <w:divBdr>
            <w:top w:val="none" w:sz="0" w:space="0" w:color="auto"/>
            <w:left w:val="none" w:sz="0" w:space="0" w:color="auto"/>
            <w:bottom w:val="none" w:sz="0" w:space="0" w:color="auto"/>
            <w:right w:val="none" w:sz="0" w:space="0" w:color="auto"/>
          </w:divBdr>
        </w:div>
      </w:divsChild>
    </w:div>
    <w:div w:id="146476406">
      <w:bodyDiv w:val="1"/>
      <w:marLeft w:val="0"/>
      <w:marRight w:val="0"/>
      <w:marTop w:val="0"/>
      <w:marBottom w:val="0"/>
      <w:divBdr>
        <w:top w:val="none" w:sz="0" w:space="0" w:color="auto"/>
        <w:left w:val="none" w:sz="0" w:space="0" w:color="auto"/>
        <w:bottom w:val="none" w:sz="0" w:space="0" w:color="auto"/>
        <w:right w:val="none" w:sz="0" w:space="0" w:color="auto"/>
      </w:divBdr>
    </w:div>
    <w:div w:id="169763225">
      <w:bodyDiv w:val="1"/>
      <w:marLeft w:val="0"/>
      <w:marRight w:val="0"/>
      <w:marTop w:val="0"/>
      <w:marBottom w:val="0"/>
      <w:divBdr>
        <w:top w:val="none" w:sz="0" w:space="0" w:color="auto"/>
        <w:left w:val="none" w:sz="0" w:space="0" w:color="auto"/>
        <w:bottom w:val="none" w:sz="0" w:space="0" w:color="auto"/>
        <w:right w:val="none" w:sz="0" w:space="0" w:color="auto"/>
      </w:divBdr>
    </w:div>
    <w:div w:id="210239746">
      <w:bodyDiv w:val="1"/>
      <w:marLeft w:val="0"/>
      <w:marRight w:val="0"/>
      <w:marTop w:val="0"/>
      <w:marBottom w:val="0"/>
      <w:divBdr>
        <w:top w:val="none" w:sz="0" w:space="0" w:color="auto"/>
        <w:left w:val="none" w:sz="0" w:space="0" w:color="auto"/>
        <w:bottom w:val="none" w:sz="0" w:space="0" w:color="auto"/>
        <w:right w:val="none" w:sz="0" w:space="0" w:color="auto"/>
      </w:divBdr>
    </w:div>
    <w:div w:id="231620288">
      <w:bodyDiv w:val="1"/>
      <w:marLeft w:val="0"/>
      <w:marRight w:val="0"/>
      <w:marTop w:val="0"/>
      <w:marBottom w:val="0"/>
      <w:divBdr>
        <w:top w:val="none" w:sz="0" w:space="0" w:color="auto"/>
        <w:left w:val="none" w:sz="0" w:space="0" w:color="auto"/>
        <w:bottom w:val="none" w:sz="0" w:space="0" w:color="auto"/>
        <w:right w:val="none" w:sz="0" w:space="0" w:color="auto"/>
      </w:divBdr>
    </w:div>
    <w:div w:id="239675040">
      <w:bodyDiv w:val="1"/>
      <w:marLeft w:val="0"/>
      <w:marRight w:val="0"/>
      <w:marTop w:val="0"/>
      <w:marBottom w:val="0"/>
      <w:divBdr>
        <w:top w:val="none" w:sz="0" w:space="0" w:color="auto"/>
        <w:left w:val="none" w:sz="0" w:space="0" w:color="auto"/>
        <w:bottom w:val="none" w:sz="0" w:space="0" w:color="auto"/>
        <w:right w:val="none" w:sz="0" w:space="0" w:color="auto"/>
      </w:divBdr>
    </w:div>
    <w:div w:id="257980249">
      <w:bodyDiv w:val="1"/>
      <w:marLeft w:val="0"/>
      <w:marRight w:val="0"/>
      <w:marTop w:val="0"/>
      <w:marBottom w:val="0"/>
      <w:divBdr>
        <w:top w:val="none" w:sz="0" w:space="0" w:color="auto"/>
        <w:left w:val="none" w:sz="0" w:space="0" w:color="auto"/>
        <w:bottom w:val="none" w:sz="0" w:space="0" w:color="auto"/>
        <w:right w:val="none" w:sz="0" w:space="0" w:color="auto"/>
      </w:divBdr>
    </w:div>
    <w:div w:id="262416138">
      <w:bodyDiv w:val="1"/>
      <w:marLeft w:val="0"/>
      <w:marRight w:val="0"/>
      <w:marTop w:val="0"/>
      <w:marBottom w:val="0"/>
      <w:divBdr>
        <w:top w:val="none" w:sz="0" w:space="0" w:color="auto"/>
        <w:left w:val="none" w:sz="0" w:space="0" w:color="auto"/>
        <w:bottom w:val="none" w:sz="0" w:space="0" w:color="auto"/>
        <w:right w:val="none" w:sz="0" w:space="0" w:color="auto"/>
      </w:divBdr>
    </w:div>
    <w:div w:id="267858582">
      <w:bodyDiv w:val="1"/>
      <w:marLeft w:val="0"/>
      <w:marRight w:val="0"/>
      <w:marTop w:val="0"/>
      <w:marBottom w:val="0"/>
      <w:divBdr>
        <w:top w:val="none" w:sz="0" w:space="0" w:color="auto"/>
        <w:left w:val="none" w:sz="0" w:space="0" w:color="auto"/>
        <w:bottom w:val="none" w:sz="0" w:space="0" w:color="auto"/>
        <w:right w:val="none" w:sz="0" w:space="0" w:color="auto"/>
      </w:divBdr>
    </w:div>
    <w:div w:id="279918444">
      <w:bodyDiv w:val="1"/>
      <w:marLeft w:val="0"/>
      <w:marRight w:val="0"/>
      <w:marTop w:val="0"/>
      <w:marBottom w:val="0"/>
      <w:divBdr>
        <w:top w:val="none" w:sz="0" w:space="0" w:color="auto"/>
        <w:left w:val="none" w:sz="0" w:space="0" w:color="auto"/>
        <w:bottom w:val="none" w:sz="0" w:space="0" w:color="auto"/>
        <w:right w:val="none" w:sz="0" w:space="0" w:color="auto"/>
      </w:divBdr>
      <w:divsChild>
        <w:div w:id="1300451497">
          <w:marLeft w:val="547"/>
          <w:marRight w:val="0"/>
          <w:marTop w:val="115"/>
          <w:marBottom w:val="0"/>
          <w:divBdr>
            <w:top w:val="none" w:sz="0" w:space="0" w:color="auto"/>
            <w:left w:val="none" w:sz="0" w:space="0" w:color="auto"/>
            <w:bottom w:val="none" w:sz="0" w:space="0" w:color="auto"/>
            <w:right w:val="none" w:sz="0" w:space="0" w:color="auto"/>
          </w:divBdr>
        </w:div>
        <w:div w:id="1769812245">
          <w:marLeft w:val="547"/>
          <w:marRight w:val="0"/>
          <w:marTop w:val="115"/>
          <w:marBottom w:val="0"/>
          <w:divBdr>
            <w:top w:val="none" w:sz="0" w:space="0" w:color="auto"/>
            <w:left w:val="none" w:sz="0" w:space="0" w:color="auto"/>
            <w:bottom w:val="none" w:sz="0" w:space="0" w:color="auto"/>
            <w:right w:val="none" w:sz="0" w:space="0" w:color="auto"/>
          </w:divBdr>
        </w:div>
      </w:divsChild>
    </w:div>
    <w:div w:id="282466068">
      <w:bodyDiv w:val="1"/>
      <w:marLeft w:val="0"/>
      <w:marRight w:val="0"/>
      <w:marTop w:val="0"/>
      <w:marBottom w:val="0"/>
      <w:divBdr>
        <w:top w:val="none" w:sz="0" w:space="0" w:color="auto"/>
        <w:left w:val="none" w:sz="0" w:space="0" w:color="auto"/>
        <w:bottom w:val="none" w:sz="0" w:space="0" w:color="auto"/>
        <w:right w:val="none" w:sz="0" w:space="0" w:color="auto"/>
      </w:divBdr>
    </w:div>
    <w:div w:id="287129783">
      <w:bodyDiv w:val="1"/>
      <w:marLeft w:val="0"/>
      <w:marRight w:val="0"/>
      <w:marTop w:val="0"/>
      <w:marBottom w:val="0"/>
      <w:divBdr>
        <w:top w:val="none" w:sz="0" w:space="0" w:color="auto"/>
        <w:left w:val="none" w:sz="0" w:space="0" w:color="auto"/>
        <w:bottom w:val="none" w:sz="0" w:space="0" w:color="auto"/>
        <w:right w:val="none" w:sz="0" w:space="0" w:color="auto"/>
      </w:divBdr>
    </w:div>
    <w:div w:id="294532069">
      <w:bodyDiv w:val="1"/>
      <w:marLeft w:val="0"/>
      <w:marRight w:val="0"/>
      <w:marTop w:val="0"/>
      <w:marBottom w:val="0"/>
      <w:divBdr>
        <w:top w:val="none" w:sz="0" w:space="0" w:color="auto"/>
        <w:left w:val="none" w:sz="0" w:space="0" w:color="auto"/>
        <w:bottom w:val="none" w:sz="0" w:space="0" w:color="auto"/>
        <w:right w:val="none" w:sz="0" w:space="0" w:color="auto"/>
      </w:divBdr>
    </w:div>
    <w:div w:id="305670958">
      <w:bodyDiv w:val="1"/>
      <w:marLeft w:val="0"/>
      <w:marRight w:val="0"/>
      <w:marTop w:val="0"/>
      <w:marBottom w:val="0"/>
      <w:divBdr>
        <w:top w:val="none" w:sz="0" w:space="0" w:color="auto"/>
        <w:left w:val="none" w:sz="0" w:space="0" w:color="auto"/>
        <w:bottom w:val="none" w:sz="0" w:space="0" w:color="auto"/>
        <w:right w:val="none" w:sz="0" w:space="0" w:color="auto"/>
      </w:divBdr>
    </w:div>
    <w:div w:id="314603024">
      <w:bodyDiv w:val="1"/>
      <w:marLeft w:val="0"/>
      <w:marRight w:val="0"/>
      <w:marTop w:val="0"/>
      <w:marBottom w:val="0"/>
      <w:divBdr>
        <w:top w:val="none" w:sz="0" w:space="0" w:color="auto"/>
        <w:left w:val="none" w:sz="0" w:space="0" w:color="auto"/>
        <w:bottom w:val="none" w:sz="0" w:space="0" w:color="auto"/>
        <w:right w:val="none" w:sz="0" w:space="0" w:color="auto"/>
      </w:divBdr>
      <w:divsChild>
        <w:div w:id="1125580994">
          <w:marLeft w:val="720"/>
          <w:marRight w:val="0"/>
          <w:marTop w:val="240"/>
          <w:marBottom w:val="0"/>
          <w:divBdr>
            <w:top w:val="none" w:sz="0" w:space="0" w:color="auto"/>
            <w:left w:val="none" w:sz="0" w:space="0" w:color="auto"/>
            <w:bottom w:val="none" w:sz="0" w:space="0" w:color="auto"/>
            <w:right w:val="none" w:sz="0" w:space="0" w:color="auto"/>
          </w:divBdr>
        </w:div>
      </w:divsChild>
    </w:div>
    <w:div w:id="315190143">
      <w:bodyDiv w:val="1"/>
      <w:marLeft w:val="0"/>
      <w:marRight w:val="0"/>
      <w:marTop w:val="0"/>
      <w:marBottom w:val="0"/>
      <w:divBdr>
        <w:top w:val="none" w:sz="0" w:space="0" w:color="auto"/>
        <w:left w:val="none" w:sz="0" w:space="0" w:color="auto"/>
        <w:bottom w:val="none" w:sz="0" w:space="0" w:color="auto"/>
        <w:right w:val="none" w:sz="0" w:space="0" w:color="auto"/>
      </w:divBdr>
    </w:div>
    <w:div w:id="321355259">
      <w:bodyDiv w:val="1"/>
      <w:marLeft w:val="0"/>
      <w:marRight w:val="0"/>
      <w:marTop w:val="0"/>
      <w:marBottom w:val="0"/>
      <w:divBdr>
        <w:top w:val="none" w:sz="0" w:space="0" w:color="auto"/>
        <w:left w:val="none" w:sz="0" w:space="0" w:color="auto"/>
        <w:bottom w:val="none" w:sz="0" w:space="0" w:color="auto"/>
        <w:right w:val="none" w:sz="0" w:space="0" w:color="auto"/>
      </w:divBdr>
    </w:div>
    <w:div w:id="330255609">
      <w:bodyDiv w:val="1"/>
      <w:marLeft w:val="0"/>
      <w:marRight w:val="0"/>
      <w:marTop w:val="0"/>
      <w:marBottom w:val="0"/>
      <w:divBdr>
        <w:top w:val="none" w:sz="0" w:space="0" w:color="auto"/>
        <w:left w:val="none" w:sz="0" w:space="0" w:color="auto"/>
        <w:bottom w:val="none" w:sz="0" w:space="0" w:color="auto"/>
        <w:right w:val="none" w:sz="0" w:space="0" w:color="auto"/>
      </w:divBdr>
      <w:divsChild>
        <w:div w:id="1841695152">
          <w:marLeft w:val="547"/>
          <w:marRight w:val="0"/>
          <w:marTop w:val="115"/>
          <w:marBottom w:val="0"/>
          <w:divBdr>
            <w:top w:val="none" w:sz="0" w:space="0" w:color="auto"/>
            <w:left w:val="none" w:sz="0" w:space="0" w:color="auto"/>
            <w:bottom w:val="none" w:sz="0" w:space="0" w:color="auto"/>
            <w:right w:val="none" w:sz="0" w:space="0" w:color="auto"/>
          </w:divBdr>
        </w:div>
        <w:div w:id="890533920">
          <w:marLeft w:val="547"/>
          <w:marRight w:val="0"/>
          <w:marTop w:val="115"/>
          <w:marBottom w:val="0"/>
          <w:divBdr>
            <w:top w:val="none" w:sz="0" w:space="0" w:color="auto"/>
            <w:left w:val="none" w:sz="0" w:space="0" w:color="auto"/>
            <w:bottom w:val="none" w:sz="0" w:space="0" w:color="auto"/>
            <w:right w:val="none" w:sz="0" w:space="0" w:color="auto"/>
          </w:divBdr>
        </w:div>
      </w:divsChild>
    </w:div>
    <w:div w:id="362173162">
      <w:bodyDiv w:val="1"/>
      <w:marLeft w:val="0"/>
      <w:marRight w:val="0"/>
      <w:marTop w:val="0"/>
      <w:marBottom w:val="0"/>
      <w:divBdr>
        <w:top w:val="none" w:sz="0" w:space="0" w:color="auto"/>
        <w:left w:val="none" w:sz="0" w:space="0" w:color="auto"/>
        <w:bottom w:val="none" w:sz="0" w:space="0" w:color="auto"/>
        <w:right w:val="none" w:sz="0" w:space="0" w:color="auto"/>
      </w:divBdr>
    </w:div>
    <w:div w:id="371617252">
      <w:bodyDiv w:val="1"/>
      <w:marLeft w:val="0"/>
      <w:marRight w:val="0"/>
      <w:marTop w:val="0"/>
      <w:marBottom w:val="0"/>
      <w:divBdr>
        <w:top w:val="none" w:sz="0" w:space="0" w:color="auto"/>
        <w:left w:val="none" w:sz="0" w:space="0" w:color="auto"/>
        <w:bottom w:val="none" w:sz="0" w:space="0" w:color="auto"/>
        <w:right w:val="none" w:sz="0" w:space="0" w:color="auto"/>
      </w:divBdr>
    </w:div>
    <w:div w:id="393091230">
      <w:bodyDiv w:val="1"/>
      <w:marLeft w:val="0"/>
      <w:marRight w:val="0"/>
      <w:marTop w:val="0"/>
      <w:marBottom w:val="0"/>
      <w:divBdr>
        <w:top w:val="none" w:sz="0" w:space="0" w:color="auto"/>
        <w:left w:val="none" w:sz="0" w:space="0" w:color="auto"/>
        <w:bottom w:val="none" w:sz="0" w:space="0" w:color="auto"/>
        <w:right w:val="none" w:sz="0" w:space="0" w:color="auto"/>
      </w:divBdr>
    </w:div>
    <w:div w:id="395709291">
      <w:bodyDiv w:val="1"/>
      <w:marLeft w:val="0"/>
      <w:marRight w:val="0"/>
      <w:marTop w:val="0"/>
      <w:marBottom w:val="0"/>
      <w:divBdr>
        <w:top w:val="none" w:sz="0" w:space="0" w:color="auto"/>
        <w:left w:val="none" w:sz="0" w:space="0" w:color="auto"/>
        <w:bottom w:val="none" w:sz="0" w:space="0" w:color="auto"/>
        <w:right w:val="none" w:sz="0" w:space="0" w:color="auto"/>
      </w:divBdr>
    </w:div>
    <w:div w:id="403141857">
      <w:bodyDiv w:val="1"/>
      <w:marLeft w:val="0"/>
      <w:marRight w:val="0"/>
      <w:marTop w:val="0"/>
      <w:marBottom w:val="0"/>
      <w:divBdr>
        <w:top w:val="none" w:sz="0" w:space="0" w:color="auto"/>
        <w:left w:val="none" w:sz="0" w:space="0" w:color="auto"/>
        <w:bottom w:val="none" w:sz="0" w:space="0" w:color="auto"/>
        <w:right w:val="none" w:sz="0" w:space="0" w:color="auto"/>
      </w:divBdr>
    </w:div>
    <w:div w:id="412165821">
      <w:bodyDiv w:val="1"/>
      <w:marLeft w:val="0"/>
      <w:marRight w:val="0"/>
      <w:marTop w:val="0"/>
      <w:marBottom w:val="0"/>
      <w:divBdr>
        <w:top w:val="none" w:sz="0" w:space="0" w:color="auto"/>
        <w:left w:val="none" w:sz="0" w:space="0" w:color="auto"/>
        <w:bottom w:val="none" w:sz="0" w:space="0" w:color="auto"/>
        <w:right w:val="none" w:sz="0" w:space="0" w:color="auto"/>
      </w:divBdr>
      <w:divsChild>
        <w:div w:id="923876344">
          <w:marLeft w:val="547"/>
          <w:marRight w:val="0"/>
          <w:marTop w:val="240"/>
          <w:marBottom w:val="0"/>
          <w:divBdr>
            <w:top w:val="none" w:sz="0" w:space="0" w:color="auto"/>
            <w:left w:val="none" w:sz="0" w:space="0" w:color="auto"/>
            <w:bottom w:val="none" w:sz="0" w:space="0" w:color="auto"/>
            <w:right w:val="none" w:sz="0" w:space="0" w:color="auto"/>
          </w:divBdr>
        </w:div>
        <w:div w:id="1047342747">
          <w:marLeft w:val="547"/>
          <w:marRight w:val="0"/>
          <w:marTop w:val="240"/>
          <w:marBottom w:val="0"/>
          <w:divBdr>
            <w:top w:val="none" w:sz="0" w:space="0" w:color="auto"/>
            <w:left w:val="none" w:sz="0" w:space="0" w:color="auto"/>
            <w:bottom w:val="none" w:sz="0" w:space="0" w:color="auto"/>
            <w:right w:val="none" w:sz="0" w:space="0" w:color="auto"/>
          </w:divBdr>
        </w:div>
        <w:div w:id="1016738608">
          <w:marLeft w:val="547"/>
          <w:marRight w:val="0"/>
          <w:marTop w:val="240"/>
          <w:marBottom w:val="0"/>
          <w:divBdr>
            <w:top w:val="none" w:sz="0" w:space="0" w:color="auto"/>
            <w:left w:val="none" w:sz="0" w:space="0" w:color="auto"/>
            <w:bottom w:val="none" w:sz="0" w:space="0" w:color="auto"/>
            <w:right w:val="none" w:sz="0" w:space="0" w:color="auto"/>
          </w:divBdr>
        </w:div>
        <w:div w:id="649790201">
          <w:marLeft w:val="547"/>
          <w:marRight w:val="0"/>
          <w:marTop w:val="240"/>
          <w:marBottom w:val="0"/>
          <w:divBdr>
            <w:top w:val="none" w:sz="0" w:space="0" w:color="auto"/>
            <w:left w:val="none" w:sz="0" w:space="0" w:color="auto"/>
            <w:bottom w:val="none" w:sz="0" w:space="0" w:color="auto"/>
            <w:right w:val="none" w:sz="0" w:space="0" w:color="auto"/>
          </w:divBdr>
        </w:div>
      </w:divsChild>
    </w:div>
    <w:div w:id="416638496">
      <w:bodyDiv w:val="1"/>
      <w:marLeft w:val="0"/>
      <w:marRight w:val="0"/>
      <w:marTop w:val="0"/>
      <w:marBottom w:val="0"/>
      <w:divBdr>
        <w:top w:val="none" w:sz="0" w:space="0" w:color="auto"/>
        <w:left w:val="none" w:sz="0" w:space="0" w:color="auto"/>
        <w:bottom w:val="none" w:sz="0" w:space="0" w:color="auto"/>
        <w:right w:val="none" w:sz="0" w:space="0" w:color="auto"/>
      </w:divBdr>
    </w:div>
    <w:div w:id="419372227">
      <w:bodyDiv w:val="1"/>
      <w:marLeft w:val="0"/>
      <w:marRight w:val="0"/>
      <w:marTop w:val="0"/>
      <w:marBottom w:val="0"/>
      <w:divBdr>
        <w:top w:val="none" w:sz="0" w:space="0" w:color="auto"/>
        <w:left w:val="none" w:sz="0" w:space="0" w:color="auto"/>
        <w:bottom w:val="none" w:sz="0" w:space="0" w:color="auto"/>
        <w:right w:val="none" w:sz="0" w:space="0" w:color="auto"/>
      </w:divBdr>
      <w:divsChild>
        <w:div w:id="1355155060">
          <w:marLeft w:val="547"/>
          <w:marRight w:val="0"/>
          <w:marTop w:val="115"/>
          <w:marBottom w:val="0"/>
          <w:divBdr>
            <w:top w:val="none" w:sz="0" w:space="0" w:color="auto"/>
            <w:left w:val="none" w:sz="0" w:space="0" w:color="auto"/>
            <w:bottom w:val="none" w:sz="0" w:space="0" w:color="auto"/>
            <w:right w:val="none" w:sz="0" w:space="0" w:color="auto"/>
          </w:divBdr>
        </w:div>
        <w:div w:id="1904875669">
          <w:marLeft w:val="547"/>
          <w:marRight w:val="0"/>
          <w:marTop w:val="115"/>
          <w:marBottom w:val="0"/>
          <w:divBdr>
            <w:top w:val="none" w:sz="0" w:space="0" w:color="auto"/>
            <w:left w:val="none" w:sz="0" w:space="0" w:color="auto"/>
            <w:bottom w:val="none" w:sz="0" w:space="0" w:color="auto"/>
            <w:right w:val="none" w:sz="0" w:space="0" w:color="auto"/>
          </w:divBdr>
        </w:div>
      </w:divsChild>
    </w:div>
    <w:div w:id="438262990">
      <w:bodyDiv w:val="1"/>
      <w:marLeft w:val="0"/>
      <w:marRight w:val="0"/>
      <w:marTop w:val="0"/>
      <w:marBottom w:val="0"/>
      <w:divBdr>
        <w:top w:val="none" w:sz="0" w:space="0" w:color="auto"/>
        <w:left w:val="none" w:sz="0" w:space="0" w:color="auto"/>
        <w:bottom w:val="none" w:sz="0" w:space="0" w:color="auto"/>
        <w:right w:val="none" w:sz="0" w:space="0" w:color="auto"/>
      </w:divBdr>
    </w:div>
    <w:div w:id="444466960">
      <w:bodyDiv w:val="1"/>
      <w:marLeft w:val="0"/>
      <w:marRight w:val="0"/>
      <w:marTop w:val="0"/>
      <w:marBottom w:val="0"/>
      <w:divBdr>
        <w:top w:val="none" w:sz="0" w:space="0" w:color="auto"/>
        <w:left w:val="none" w:sz="0" w:space="0" w:color="auto"/>
        <w:bottom w:val="none" w:sz="0" w:space="0" w:color="auto"/>
        <w:right w:val="none" w:sz="0" w:space="0" w:color="auto"/>
      </w:divBdr>
    </w:div>
    <w:div w:id="459685096">
      <w:bodyDiv w:val="1"/>
      <w:marLeft w:val="0"/>
      <w:marRight w:val="0"/>
      <w:marTop w:val="0"/>
      <w:marBottom w:val="0"/>
      <w:divBdr>
        <w:top w:val="none" w:sz="0" w:space="0" w:color="auto"/>
        <w:left w:val="none" w:sz="0" w:space="0" w:color="auto"/>
        <w:bottom w:val="none" w:sz="0" w:space="0" w:color="auto"/>
        <w:right w:val="none" w:sz="0" w:space="0" w:color="auto"/>
      </w:divBdr>
    </w:div>
    <w:div w:id="475952560">
      <w:bodyDiv w:val="1"/>
      <w:marLeft w:val="0"/>
      <w:marRight w:val="0"/>
      <w:marTop w:val="0"/>
      <w:marBottom w:val="0"/>
      <w:divBdr>
        <w:top w:val="none" w:sz="0" w:space="0" w:color="auto"/>
        <w:left w:val="none" w:sz="0" w:space="0" w:color="auto"/>
        <w:bottom w:val="none" w:sz="0" w:space="0" w:color="auto"/>
        <w:right w:val="none" w:sz="0" w:space="0" w:color="auto"/>
      </w:divBdr>
    </w:div>
    <w:div w:id="479153827">
      <w:bodyDiv w:val="1"/>
      <w:marLeft w:val="0"/>
      <w:marRight w:val="0"/>
      <w:marTop w:val="0"/>
      <w:marBottom w:val="0"/>
      <w:divBdr>
        <w:top w:val="none" w:sz="0" w:space="0" w:color="auto"/>
        <w:left w:val="none" w:sz="0" w:space="0" w:color="auto"/>
        <w:bottom w:val="none" w:sz="0" w:space="0" w:color="auto"/>
        <w:right w:val="none" w:sz="0" w:space="0" w:color="auto"/>
      </w:divBdr>
      <w:divsChild>
        <w:div w:id="836117654">
          <w:marLeft w:val="547"/>
          <w:marRight w:val="0"/>
          <w:marTop w:val="96"/>
          <w:marBottom w:val="0"/>
          <w:divBdr>
            <w:top w:val="none" w:sz="0" w:space="0" w:color="auto"/>
            <w:left w:val="none" w:sz="0" w:space="0" w:color="auto"/>
            <w:bottom w:val="none" w:sz="0" w:space="0" w:color="auto"/>
            <w:right w:val="none" w:sz="0" w:space="0" w:color="auto"/>
          </w:divBdr>
        </w:div>
      </w:divsChild>
    </w:div>
    <w:div w:id="485098550">
      <w:bodyDiv w:val="1"/>
      <w:marLeft w:val="0"/>
      <w:marRight w:val="0"/>
      <w:marTop w:val="0"/>
      <w:marBottom w:val="0"/>
      <w:divBdr>
        <w:top w:val="none" w:sz="0" w:space="0" w:color="auto"/>
        <w:left w:val="none" w:sz="0" w:space="0" w:color="auto"/>
        <w:bottom w:val="none" w:sz="0" w:space="0" w:color="auto"/>
        <w:right w:val="none" w:sz="0" w:space="0" w:color="auto"/>
      </w:divBdr>
    </w:div>
    <w:div w:id="487405159">
      <w:bodyDiv w:val="1"/>
      <w:marLeft w:val="0"/>
      <w:marRight w:val="0"/>
      <w:marTop w:val="0"/>
      <w:marBottom w:val="0"/>
      <w:divBdr>
        <w:top w:val="none" w:sz="0" w:space="0" w:color="auto"/>
        <w:left w:val="none" w:sz="0" w:space="0" w:color="auto"/>
        <w:bottom w:val="none" w:sz="0" w:space="0" w:color="auto"/>
        <w:right w:val="none" w:sz="0" w:space="0" w:color="auto"/>
      </w:divBdr>
    </w:div>
    <w:div w:id="497382794">
      <w:bodyDiv w:val="1"/>
      <w:marLeft w:val="0"/>
      <w:marRight w:val="0"/>
      <w:marTop w:val="0"/>
      <w:marBottom w:val="0"/>
      <w:divBdr>
        <w:top w:val="none" w:sz="0" w:space="0" w:color="auto"/>
        <w:left w:val="none" w:sz="0" w:space="0" w:color="auto"/>
        <w:bottom w:val="none" w:sz="0" w:space="0" w:color="auto"/>
        <w:right w:val="none" w:sz="0" w:space="0" w:color="auto"/>
      </w:divBdr>
    </w:div>
    <w:div w:id="498544066">
      <w:bodyDiv w:val="1"/>
      <w:marLeft w:val="0"/>
      <w:marRight w:val="0"/>
      <w:marTop w:val="0"/>
      <w:marBottom w:val="0"/>
      <w:divBdr>
        <w:top w:val="none" w:sz="0" w:space="0" w:color="auto"/>
        <w:left w:val="none" w:sz="0" w:space="0" w:color="auto"/>
        <w:bottom w:val="none" w:sz="0" w:space="0" w:color="auto"/>
        <w:right w:val="none" w:sz="0" w:space="0" w:color="auto"/>
      </w:divBdr>
    </w:div>
    <w:div w:id="503786274">
      <w:bodyDiv w:val="1"/>
      <w:marLeft w:val="0"/>
      <w:marRight w:val="0"/>
      <w:marTop w:val="0"/>
      <w:marBottom w:val="0"/>
      <w:divBdr>
        <w:top w:val="none" w:sz="0" w:space="0" w:color="auto"/>
        <w:left w:val="none" w:sz="0" w:space="0" w:color="auto"/>
        <w:bottom w:val="none" w:sz="0" w:space="0" w:color="auto"/>
        <w:right w:val="none" w:sz="0" w:space="0" w:color="auto"/>
      </w:divBdr>
    </w:div>
    <w:div w:id="505171746">
      <w:bodyDiv w:val="1"/>
      <w:marLeft w:val="0"/>
      <w:marRight w:val="0"/>
      <w:marTop w:val="0"/>
      <w:marBottom w:val="0"/>
      <w:divBdr>
        <w:top w:val="none" w:sz="0" w:space="0" w:color="auto"/>
        <w:left w:val="none" w:sz="0" w:space="0" w:color="auto"/>
        <w:bottom w:val="none" w:sz="0" w:space="0" w:color="auto"/>
        <w:right w:val="none" w:sz="0" w:space="0" w:color="auto"/>
      </w:divBdr>
      <w:divsChild>
        <w:div w:id="802190028">
          <w:marLeft w:val="547"/>
          <w:marRight w:val="0"/>
          <w:marTop w:val="115"/>
          <w:marBottom w:val="0"/>
          <w:divBdr>
            <w:top w:val="none" w:sz="0" w:space="0" w:color="auto"/>
            <w:left w:val="none" w:sz="0" w:space="0" w:color="auto"/>
            <w:bottom w:val="none" w:sz="0" w:space="0" w:color="auto"/>
            <w:right w:val="none" w:sz="0" w:space="0" w:color="auto"/>
          </w:divBdr>
        </w:div>
        <w:div w:id="736316587">
          <w:marLeft w:val="547"/>
          <w:marRight w:val="0"/>
          <w:marTop w:val="115"/>
          <w:marBottom w:val="0"/>
          <w:divBdr>
            <w:top w:val="none" w:sz="0" w:space="0" w:color="auto"/>
            <w:left w:val="none" w:sz="0" w:space="0" w:color="auto"/>
            <w:bottom w:val="none" w:sz="0" w:space="0" w:color="auto"/>
            <w:right w:val="none" w:sz="0" w:space="0" w:color="auto"/>
          </w:divBdr>
        </w:div>
        <w:div w:id="1080130357">
          <w:marLeft w:val="547"/>
          <w:marRight w:val="0"/>
          <w:marTop w:val="115"/>
          <w:marBottom w:val="0"/>
          <w:divBdr>
            <w:top w:val="none" w:sz="0" w:space="0" w:color="auto"/>
            <w:left w:val="none" w:sz="0" w:space="0" w:color="auto"/>
            <w:bottom w:val="none" w:sz="0" w:space="0" w:color="auto"/>
            <w:right w:val="none" w:sz="0" w:space="0" w:color="auto"/>
          </w:divBdr>
        </w:div>
        <w:div w:id="969627772">
          <w:marLeft w:val="547"/>
          <w:marRight w:val="0"/>
          <w:marTop w:val="115"/>
          <w:marBottom w:val="0"/>
          <w:divBdr>
            <w:top w:val="none" w:sz="0" w:space="0" w:color="auto"/>
            <w:left w:val="none" w:sz="0" w:space="0" w:color="auto"/>
            <w:bottom w:val="none" w:sz="0" w:space="0" w:color="auto"/>
            <w:right w:val="none" w:sz="0" w:space="0" w:color="auto"/>
          </w:divBdr>
        </w:div>
      </w:divsChild>
    </w:div>
    <w:div w:id="509023854">
      <w:bodyDiv w:val="1"/>
      <w:marLeft w:val="0"/>
      <w:marRight w:val="0"/>
      <w:marTop w:val="0"/>
      <w:marBottom w:val="0"/>
      <w:divBdr>
        <w:top w:val="none" w:sz="0" w:space="0" w:color="auto"/>
        <w:left w:val="none" w:sz="0" w:space="0" w:color="auto"/>
        <w:bottom w:val="none" w:sz="0" w:space="0" w:color="auto"/>
        <w:right w:val="none" w:sz="0" w:space="0" w:color="auto"/>
      </w:divBdr>
      <w:divsChild>
        <w:div w:id="1934051723">
          <w:marLeft w:val="1166"/>
          <w:marRight w:val="0"/>
          <w:marTop w:val="96"/>
          <w:marBottom w:val="0"/>
          <w:divBdr>
            <w:top w:val="none" w:sz="0" w:space="0" w:color="auto"/>
            <w:left w:val="none" w:sz="0" w:space="0" w:color="auto"/>
            <w:bottom w:val="none" w:sz="0" w:space="0" w:color="auto"/>
            <w:right w:val="none" w:sz="0" w:space="0" w:color="auto"/>
          </w:divBdr>
        </w:div>
        <w:div w:id="1813398387">
          <w:marLeft w:val="1166"/>
          <w:marRight w:val="0"/>
          <w:marTop w:val="96"/>
          <w:marBottom w:val="0"/>
          <w:divBdr>
            <w:top w:val="none" w:sz="0" w:space="0" w:color="auto"/>
            <w:left w:val="none" w:sz="0" w:space="0" w:color="auto"/>
            <w:bottom w:val="none" w:sz="0" w:space="0" w:color="auto"/>
            <w:right w:val="none" w:sz="0" w:space="0" w:color="auto"/>
          </w:divBdr>
        </w:div>
        <w:div w:id="1294676335">
          <w:marLeft w:val="1166"/>
          <w:marRight w:val="0"/>
          <w:marTop w:val="96"/>
          <w:marBottom w:val="0"/>
          <w:divBdr>
            <w:top w:val="none" w:sz="0" w:space="0" w:color="auto"/>
            <w:left w:val="none" w:sz="0" w:space="0" w:color="auto"/>
            <w:bottom w:val="none" w:sz="0" w:space="0" w:color="auto"/>
            <w:right w:val="none" w:sz="0" w:space="0" w:color="auto"/>
          </w:divBdr>
        </w:div>
        <w:div w:id="1568764228">
          <w:marLeft w:val="1166"/>
          <w:marRight w:val="0"/>
          <w:marTop w:val="96"/>
          <w:marBottom w:val="0"/>
          <w:divBdr>
            <w:top w:val="none" w:sz="0" w:space="0" w:color="auto"/>
            <w:left w:val="none" w:sz="0" w:space="0" w:color="auto"/>
            <w:bottom w:val="none" w:sz="0" w:space="0" w:color="auto"/>
            <w:right w:val="none" w:sz="0" w:space="0" w:color="auto"/>
          </w:divBdr>
        </w:div>
        <w:div w:id="1960528852">
          <w:marLeft w:val="1166"/>
          <w:marRight w:val="0"/>
          <w:marTop w:val="96"/>
          <w:marBottom w:val="0"/>
          <w:divBdr>
            <w:top w:val="none" w:sz="0" w:space="0" w:color="auto"/>
            <w:left w:val="none" w:sz="0" w:space="0" w:color="auto"/>
            <w:bottom w:val="none" w:sz="0" w:space="0" w:color="auto"/>
            <w:right w:val="none" w:sz="0" w:space="0" w:color="auto"/>
          </w:divBdr>
        </w:div>
      </w:divsChild>
    </w:div>
    <w:div w:id="520363417">
      <w:bodyDiv w:val="1"/>
      <w:marLeft w:val="0"/>
      <w:marRight w:val="0"/>
      <w:marTop w:val="0"/>
      <w:marBottom w:val="0"/>
      <w:divBdr>
        <w:top w:val="none" w:sz="0" w:space="0" w:color="auto"/>
        <w:left w:val="none" w:sz="0" w:space="0" w:color="auto"/>
        <w:bottom w:val="none" w:sz="0" w:space="0" w:color="auto"/>
        <w:right w:val="none" w:sz="0" w:space="0" w:color="auto"/>
      </w:divBdr>
    </w:div>
    <w:div w:id="554044734">
      <w:bodyDiv w:val="1"/>
      <w:marLeft w:val="0"/>
      <w:marRight w:val="0"/>
      <w:marTop w:val="0"/>
      <w:marBottom w:val="0"/>
      <w:divBdr>
        <w:top w:val="none" w:sz="0" w:space="0" w:color="auto"/>
        <w:left w:val="none" w:sz="0" w:space="0" w:color="auto"/>
        <w:bottom w:val="none" w:sz="0" w:space="0" w:color="auto"/>
        <w:right w:val="none" w:sz="0" w:space="0" w:color="auto"/>
      </w:divBdr>
    </w:div>
    <w:div w:id="562183917">
      <w:bodyDiv w:val="1"/>
      <w:marLeft w:val="0"/>
      <w:marRight w:val="0"/>
      <w:marTop w:val="0"/>
      <w:marBottom w:val="0"/>
      <w:divBdr>
        <w:top w:val="none" w:sz="0" w:space="0" w:color="auto"/>
        <w:left w:val="none" w:sz="0" w:space="0" w:color="auto"/>
        <w:bottom w:val="none" w:sz="0" w:space="0" w:color="auto"/>
        <w:right w:val="none" w:sz="0" w:space="0" w:color="auto"/>
      </w:divBdr>
    </w:div>
    <w:div w:id="588277124">
      <w:bodyDiv w:val="1"/>
      <w:marLeft w:val="0"/>
      <w:marRight w:val="0"/>
      <w:marTop w:val="0"/>
      <w:marBottom w:val="0"/>
      <w:divBdr>
        <w:top w:val="none" w:sz="0" w:space="0" w:color="auto"/>
        <w:left w:val="none" w:sz="0" w:space="0" w:color="auto"/>
        <w:bottom w:val="none" w:sz="0" w:space="0" w:color="auto"/>
        <w:right w:val="none" w:sz="0" w:space="0" w:color="auto"/>
      </w:divBdr>
    </w:div>
    <w:div w:id="604272900">
      <w:bodyDiv w:val="1"/>
      <w:marLeft w:val="0"/>
      <w:marRight w:val="0"/>
      <w:marTop w:val="0"/>
      <w:marBottom w:val="0"/>
      <w:divBdr>
        <w:top w:val="none" w:sz="0" w:space="0" w:color="auto"/>
        <w:left w:val="none" w:sz="0" w:space="0" w:color="auto"/>
        <w:bottom w:val="none" w:sz="0" w:space="0" w:color="auto"/>
        <w:right w:val="none" w:sz="0" w:space="0" w:color="auto"/>
      </w:divBdr>
    </w:div>
    <w:div w:id="604313375">
      <w:bodyDiv w:val="1"/>
      <w:marLeft w:val="0"/>
      <w:marRight w:val="0"/>
      <w:marTop w:val="0"/>
      <w:marBottom w:val="0"/>
      <w:divBdr>
        <w:top w:val="none" w:sz="0" w:space="0" w:color="auto"/>
        <w:left w:val="none" w:sz="0" w:space="0" w:color="auto"/>
        <w:bottom w:val="none" w:sz="0" w:space="0" w:color="auto"/>
        <w:right w:val="none" w:sz="0" w:space="0" w:color="auto"/>
      </w:divBdr>
    </w:div>
    <w:div w:id="607540358">
      <w:bodyDiv w:val="1"/>
      <w:marLeft w:val="0"/>
      <w:marRight w:val="0"/>
      <w:marTop w:val="0"/>
      <w:marBottom w:val="0"/>
      <w:divBdr>
        <w:top w:val="none" w:sz="0" w:space="0" w:color="auto"/>
        <w:left w:val="none" w:sz="0" w:space="0" w:color="auto"/>
        <w:bottom w:val="none" w:sz="0" w:space="0" w:color="auto"/>
        <w:right w:val="none" w:sz="0" w:space="0" w:color="auto"/>
      </w:divBdr>
    </w:div>
    <w:div w:id="617955220">
      <w:bodyDiv w:val="1"/>
      <w:marLeft w:val="0"/>
      <w:marRight w:val="0"/>
      <w:marTop w:val="0"/>
      <w:marBottom w:val="0"/>
      <w:divBdr>
        <w:top w:val="none" w:sz="0" w:space="0" w:color="auto"/>
        <w:left w:val="none" w:sz="0" w:space="0" w:color="auto"/>
        <w:bottom w:val="none" w:sz="0" w:space="0" w:color="auto"/>
        <w:right w:val="none" w:sz="0" w:space="0" w:color="auto"/>
      </w:divBdr>
    </w:div>
    <w:div w:id="630403976">
      <w:bodyDiv w:val="1"/>
      <w:marLeft w:val="0"/>
      <w:marRight w:val="0"/>
      <w:marTop w:val="0"/>
      <w:marBottom w:val="0"/>
      <w:divBdr>
        <w:top w:val="none" w:sz="0" w:space="0" w:color="auto"/>
        <w:left w:val="none" w:sz="0" w:space="0" w:color="auto"/>
        <w:bottom w:val="none" w:sz="0" w:space="0" w:color="auto"/>
        <w:right w:val="none" w:sz="0" w:space="0" w:color="auto"/>
      </w:divBdr>
      <w:divsChild>
        <w:div w:id="1387530515">
          <w:marLeft w:val="547"/>
          <w:marRight w:val="0"/>
          <w:marTop w:val="240"/>
          <w:marBottom w:val="0"/>
          <w:divBdr>
            <w:top w:val="none" w:sz="0" w:space="0" w:color="auto"/>
            <w:left w:val="none" w:sz="0" w:space="0" w:color="auto"/>
            <w:bottom w:val="none" w:sz="0" w:space="0" w:color="auto"/>
            <w:right w:val="none" w:sz="0" w:space="0" w:color="auto"/>
          </w:divBdr>
        </w:div>
        <w:div w:id="267734374">
          <w:marLeft w:val="547"/>
          <w:marRight w:val="0"/>
          <w:marTop w:val="240"/>
          <w:marBottom w:val="0"/>
          <w:divBdr>
            <w:top w:val="none" w:sz="0" w:space="0" w:color="auto"/>
            <w:left w:val="none" w:sz="0" w:space="0" w:color="auto"/>
            <w:bottom w:val="none" w:sz="0" w:space="0" w:color="auto"/>
            <w:right w:val="none" w:sz="0" w:space="0" w:color="auto"/>
          </w:divBdr>
        </w:div>
        <w:div w:id="871310462">
          <w:marLeft w:val="547"/>
          <w:marRight w:val="0"/>
          <w:marTop w:val="240"/>
          <w:marBottom w:val="0"/>
          <w:divBdr>
            <w:top w:val="none" w:sz="0" w:space="0" w:color="auto"/>
            <w:left w:val="none" w:sz="0" w:space="0" w:color="auto"/>
            <w:bottom w:val="none" w:sz="0" w:space="0" w:color="auto"/>
            <w:right w:val="none" w:sz="0" w:space="0" w:color="auto"/>
          </w:divBdr>
        </w:div>
        <w:div w:id="1532306091">
          <w:marLeft w:val="547"/>
          <w:marRight w:val="0"/>
          <w:marTop w:val="240"/>
          <w:marBottom w:val="0"/>
          <w:divBdr>
            <w:top w:val="none" w:sz="0" w:space="0" w:color="auto"/>
            <w:left w:val="none" w:sz="0" w:space="0" w:color="auto"/>
            <w:bottom w:val="none" w:sz="0" w:space="0" w:color="auto"/>
            <w:right w:val="none" w:sz="0" w:space="0" w:color="auto"/>
          </w:divBdr>
        </w:div>
        <w:div w:id="1222323007">
          <w:marLeft w:val="547"/>
          <w:marRight w:val="0"/>
          <w:marTop w:val="240"/>
          <w:marBottom w:val="0"/>
          <w:divBdr>
            <w:top w:val="none" w:sz="0" w:space="0" w:color="auto"/>
            <w:left w:val="none" w:sz="0" w:space="0" w:color="auto"/>
            <w:bottom w:val="none" w:sz="0" w:space="0" w:color="auto"/>
            <w:right w:val="none" w:sz="0" w:space="0" w:color="auto"/>
          </w:divBdr>
        </w:div>
      </w:divsChild>
    </w:div>
    <w:div w:id="631863720">
      <w:bodyDiv w:val="1"/>
      <w:marLeft w:val="0"/>
      <w:marRight w:val="0"/>
      <w:marTop w:val="0"/>
      <w:marBottom w:val="0"/>
      <w:divBdr>
        <w:top w:val="none" w:sz="0" w:space="0" w:color="auto"/>
        <w:left w:val="none" w:sz="0" w:space="0" w:color="auto"/>
        <w:bottom w:val="none" w:sz="0" w:space="0" w:color="auto"/>
        <w:right w:val="none" w:sz="0" w:space="0" w:color="auto"/>
      </w:divBdr>
    </w:div>
    <w:div w:id="644510850">
      <w:bodyDiv w:val="1"/>
      <w:marLeft w:val="0"/>
      <w:marRight w:val="0"/>
      <w:marTop w:val="0"/>
      <w:marBottom w:val="0"/>
      <w:divBdr>
        <w:top w:val="none" w:sz="0" w:space="0" w:color="auto"/>
        <w:left w:val="none" w:sz="0" w:space="0" w:color="auto"/>
        <w:bottom w:val="none" w:sz="0" w:space="0" w:color="auto"/>
        <w:right w:val="none" w:sz="0" w:space="0" w:color="auto"/>
      </w:divBdr>
    </w:div>
    <w:div w:id="645475951">
      <w:bodyDiv w:val="1"/>
      <w:marLeft w:val="0"/>
      <w:marRight w:val="0"/>
      <w:marTop w:val="0"/>
      <w:marBottom w:val="0"/>
      <w:divBdr>
        <w:top w:val="none" w:sz="0" w:space="0" w:color="auto"/>
        <w:left w:val="none" w:sz="0" w:space="0" w:color="auto"/>
        <w:bottom w:val="none" w:sz="0" w:space="0" w:color="auto"/>
        <w:right w:val="none" w:sz="0" w:space="0" w:color="auto"/>
      </w:divBdr>
      <w:divsChild>
        <w:div w:id="1992906819">
          <w:marLeft w:val="547"/>
          <w:marRight w:val="0"/>
          <w:marTop w:val="240"/>
          <w:marBottom w:val="0"/>
          <w:divBdr>
            <w:top w:val="none" w:sz="0" w:space="0" w:color="auto"/>
            <w:left w:val="none" w:sz="0" w:space="0" w:color="auto"/>
            <w:bottom w:val="none" w:sz="0" w:space="0" w:color="auto"/>
            <w:right w:val="none" w:sz="0" w:space="0" w:color="auto"/>
          </w:divBdr>
        </w:div>
      </w:divsChild>
    </w:div>
    <w:div w:id="656111822">
      <w:bodyDiv w:val="1"/>
      <w:marLeft w:val="0"/>
      <w:marRight w:val="0"/>
      <w:marTop w:val="0"/>
      <w:marBottom w:val="0"/>
      <w:divBdr>
        <w:top w:val="none" w:sz="0" w:space="0" w:color="auto"/>
        <w:left w:val="none" w:sz="0" w:space="0" w:color="auto"/>
        <w:bottom w:val="none" w:sz="0" w:space="0" w:color="auto"/>
        <w:right w:val="none" w:sz="0" w:space="0" w:color="auto"/>
      </w:divBdr>
    </w:div>
    <w:div w:id="665595142">
      <w:bodyDiv w:val="1"/>
      <w:marLeft w:val="0"/>
      <w:marRight w:val="0"/>
      <w:marTop w:val="0"/>
      <w:marBottom w:val="0"/>
      <w:divBdr>
        <w:top w:val="none" w:sz="0" w:space="0" w:color="auto"/>
        <w:left w:val="none" w:sz="0" w:space="0" w:color="auto"/>
        <w:bottom w:val="none" w:sz="0" w:space="0" w:color="auto"/>
        <w:right w:val="none" w:sz="0" w:space="0" w:color="auto"/>
      </w:divBdr>
    </w:div>
    <w:div w:id="666247413">
      <w:bodyDiv w:val="1"/>
      <w:marLeft w:val="0"/>
      <w:marRight w:val="0"/>
      <w:marTop w:val="0"/>
      <w:marBottom w:val="0"/>
      <w:divBdr>
        <w:top w:val="none" w:sz="0" w:space="0" w:color="auto"/>
        <w:left w:val="none" w:sz="0" w:space="0" w:color="auto"/>
        <w:bottom w:val="none" w:sz="0" w:space="0" w:color="auto"/>
        <w:right w:val="none" w:sz="0" w:space="0" w:color="auto"/>
      </w:divBdr>
      <w:divsChild>
        <w:div w:id="1706447582">
          <w:marLeft w:val="547"/>
          <w:marRight w:val="0"/>
          <w:marTop w:val="240"/>
          <w:marBottom w:val="0"/>
          <w:divBdr>
            <w:top w:val="none" w:sz="0" w:space="0" w:color="auto"/>
            <w:left w:val="none" w:sz="0" w:space="0" w:color="auto"/>
            <w:bottom w:val="none" w:sz="0" w:space="0" w:color="auto"/>
            <w:right w:val="none" w:sz="0" w:space="0" w:color="auto"/>
          </w:divBdr>
        </w:div>
      </w:divsChild>
    </w:div>
    <w:div w:id="678849890">
      <w:bodyDiv w:val="1"/>
      <w:marLeft w:val="0"/>
      <w:marRight w:val="0"/>
      <w:marTop w:val="0"/>
      <w:marBottom w:val="0"/>
      <w:divBdr>
        <w:top w:val="none" w:sz="0" w:space="0" w:color="auto"/>
        <w:left w:val="none" w:sz="0" w:space="0" w:color="auto"/>
        <w:bottom w:val="none" w:sz="0" w:space="0" w:color="auto"/>
        <w:right w:val="none" w:sz="0" w:space="0" w:color="auto"/>
      </w:divBdr>
    </w:div>
    <w:div w:id="680935479">
      <w:bodyDiv w:val="1"/>
      <w:marLeft w:val="0"/>
      <w:marRight w:val="0"/>
      <w:marTop w:val="0"/>
      <w:marBottom w:val="0"/>
      <w:divBdr>
        <w:top w:val="none" w:sz="0" w:space="0" w:color="auto"/>
        <w:left w:val="none" w:sz="0" w:space="0" w:color="auto"/>
        <w:bottom w:val="none" w:sz="0" w:space="0" w:color="auto"/>
        <w:right w:val="none" w:sz="0" w:space="0" w:color="auto"/>
      </w:divBdr>
    </w:div>
    <w:div w:id="687413000">
      <w:bodyDiv w:val="1"/>
      <w:marLeft w:val="0"/>
      <w:marRight w:val="0"/>
      <w:marTop w:val="0"/>
      <w:marBottom w:val="0"/>
      <w:divBdr>
        <w:top w:val="none" w:sz="0" w:space="0" w:color="auto"/>
        <w:left w:val="none" w:sz="0" w:space="0" w:color="auto"/>
        <w:bottom w:val="none" w:sz="0" w:space="0" w:color="auto"/>
        <w:right w:val="none" w:sz="0" w:space="0" w:color="auto"/>
      </w:divBdr>
      <w:divsChild>
        <w:div w:id="176576880">
          <w:marLeft w:val="547"/>
          <w:marRight w:val="0"/>
          <w:marTop w:val="96"/>
          <w:marBottom w:val="0"/>
          <w:divBdr>
            <w:top w:val="none" w:sz="0" w:space="0" w:color="auto"/>
            <w:left w:val="none" w:sz="0" w:space="0" w:color="auto"/>
            <w:bottom w:val="none" w:sz="0" w:space="0" w:color="auto"/>
            <w:right w:val="none" w:sz="0" w:space="0" w:color="auto"/>
          </w:divBdr>
        </w:div>
        <w:div w:id="1925991767">
          <w:marLeft w:val="547"/>
          <w:marRight w:val="0"/>
          <w:marTop w:val="96"/>
          <w:marBottom w:val="0"/>
          <w:divBdr>
            <w:top w:val="none" w:sz="0" w:space="0" w:color="auto"/>
            <w:left w:val="none" w:sz="0" w:space="0" w:color="auto"/>
            <w:bottom w:val="none" w:sz="0" w:space="0" w:color="auto"/>
            <w:right w:val="none" w:sz="0" w:space="0" w:color="auto"/>
          </w:divBdr>
        </w:div>
        <w:div w:id="1131898133">
          <w:marLeft w:val="547"/>
          <w:marRight w:val="0"/>
          <w:marTop w:val="96"/>
          <w:marBottom w:val="0"/>
          <w:divBdr>
            <w:top w:val="none" w:sz="0" w:space="0" w:color="auto"/>
            <w:left w:val="none" w:sz="0" w:space="0" w:color="auto"/>
            <w:bottom w:val="none" w:sz="0" w:space="0" w:color="auto"/>
            <w:right w:val="none" w:sz="0" w:space="0" w:color="auto"/>
          </w:divBdr>
        </w:div>
        <w:div w:id="1356417369">
          <w:marLeft w:val="547"/>
          <w:marRight w:val="0"/>
          <w:marTop w:val="96"/>
          <w:marBottom w:val="0"/>
          <w:divBdr>
            <w:top w:val="none" w:sz="0" w:space="0" w:color="auto"/>
            <w:left w:val="none" w:sz="0" w:space="0" w:color="auto"/>
            <w:bottom w:val="none" w:sz="0" w:space="0" w:color="auto"/>
            <w:right w:val="none" w:sz="0" w:space="0" w:color="auto"/>
          </w:divBdr>
        </w:div>
        <w:div w:id="607079091">
          <w:marLeft w:val="547"/>
          <w:marRight w:val="0"/>
          <w:marTop w:val="96"/>
          <w:marBottom w:val="0"/>
          <w:divBdr>
            <w:top w:val="none" w:sz="0" w:space="0" w:color="auto"/>
            <w:left w:val="none" w:sz="0" w:space="0" w:color="auto"/>
            <w:bottom w:val="none" w:sz="0" w:space="0" w:color="auto"/>
            <w:right w:val="none" w:sz="0" w:space="0" w:color="auto"/>
          </w:divBdr>
        </w:div>
        <w:div w:id="1943755119">
          <w:marLeft w:val="547"/>
          <w:marRight w:val="0"/>
          <w:marTop w:val="96"/>
          <w:marBottom w:val="0"/>
          <w:divBdr>
            <w:top w:val="none" w:sz="0" w:space="0" w:color="auto"/>
            <w:left w:val="none" w:sz="0" w:space="0" w:color="auto"/>
            <w:bottom w:val="none" w:sz="0" w:space="0" w:color="auto"/>
            <w:right w:val="none" w:sz="0" w:space="0" w:color="auto"/>
          </w:divBdr>
        </w:div>
        <w:div w:id="294066479">
          <w:marLeft w:val="547"/>
          <w:marRight w:val="0"/>
          <w:marTop w:val="96"/>
          <w:marBottom w:val="0"/>
          <w:divBdr>
            <w:top w:val="none" w:sz="0" w:space="0" w:color="auto"/>
            <w:left w:val="none" w:sz="0" w:space="0" w:color="auto"/>
            <w:bottom w:val="none" w:sz="0" w:space="0" w:color="auto"/>
            <w:right w:val="none" w:sz="0" w:space="0" w:color="auto"/>
          </w:divBdr>
        </w:div>
      </w:divsChild>
    </w:div>
    <w:div w:id="702441857">
      <w:bodyDiv w:val="1"/>
      <w:marLeft w:val="0"/>
      <w:marRight w:val="0"/>
      <w:marTop w:val="0"/>
      <w:marBottom w:val="0"/>
      <w:divBdr>
        <w:top w:val="none" w:sz="0" w:space="0" w:color="auto"/>
        <w:left w:val="none" w:sz="0" w:space="0" w:color="auto"/>
        <w:bottom w:val="none" w:sz="0" w:space="0" w:color="auto"/>
        <w:right w:val="none" w:sz="0" w:space="0" w:color="auto"/>
      </w:divBdr>
    </w:div>
    <w:div w:id="708726438">
      <w:bodyDiv w:val="1"/>
      <w:marLeft w:val="0"/>
      <w:marRight w:val="0"/>
      <w:marTop w:val="0"/>
      <w:marBottom w:val="0"/>
      <w:divBdr>
        <w:top w:val="none" w:sz="0" w:space="0" w:color="auto"/>
        <w:left w:val="none" w:sz="0" w:space="0" w:color="auto"/>
        <w:bottom w:val="none" w:sz="0" w:space="0" w:color="auto"/>
        <w:right w:val="none" w:sz="0" w:space="0" w:color="auto"/>
      </w:divBdr>
    </w:div>
    <w:div w:id="709568406">
      <w:bodyDiv w:val="1"/>
      <w:marLeft w:val="0"/>
      <w:marRight w:val="0"/>
      <w:marTop w:val="0"/>
      <w:marBottom w:val="0"/>
      <w:divBdr>
        <w:top w:val="none" w:sz="0" w:space="0" w:color="auto"/>
        <w:left w:val="none" w:sz="0" w:space="0" w:color="auto"/>
        <w:bottom w:val="none" w:sz="0" w:space="0" w:color="auto"/>
        <w:right w:val="none" w:sz="0" w:space="0" w:color="auto"/>
      </w:divBdr>
    </w:div>
    <w:div w:id="709691705">
      <w:bodyDiv w:val="1"/>
      <w:marLeft w:val="0"/>
      <w:marRight w:val="0"/>
      <w:marTop w:val="0"/>
      <w:marBottom w:val="0"/>
      <w:divBdr>
        <w:top w:val="none" w:sz="0" w:space="0" w:color="auto"/>
        <w:left w:val="none" w:sz="0" w:space="0" w:color="auto"/>
        <w:bottom w:val="none" w:sz="0" w:space="0" w:color="auto"/>
        <w:right w:val="none" w:sz="0" w:space="0" w:color="auto"/>
      </w:divBdr>
      <w:divsChild>
        <w:div w:id="1878421388">
          <w:marLeft w:val="1166"/>
          <w:marRight w:val="0"/>
          <w:marTop w:val="96"/>
          <w:marBottom w:val="0"/>
          <w:divBdr>
            <w:top w:val="none" w:sz="0" w:space="0" w:color="auto"/>
            <w:left w:val="none" w:sz="0" w:space="0" w:color="auto"/>
            <w:bottom w:val="none" w:sz="0" w:space="0" w:color="auto"/>
            <w:right w:val="none" w:sz="0" w:space="0" w:color="auto"/>
          </w:divBdr>
        </w:div>
        <w:div w:id="24407682">
          <w:marLeft w:val="1166"/>
          <w:marRight w:val="0"/>
          <w:marTop w:val="96"/>
          <w:marBottom w:val="0"/>
          <w:divBdr>
            <w:top w:val="none" w:sz="0" w:space="0" w:color="auto"/>
            <w:left w:val="none" w:sz="0" w:space="0" w:color="auto"/>
            <w:bottom w:val="none" w:sz="0" w:space="0" w:color="auto"/>
            <w:right w:val="none" w:sz="0" w:space="0" w:color="auto"/>
          </w:divBdr>
        </w:div>
        <w:div w:id="1307276200">
          <w:marLeft w:val="1166"/>
          <w:marRight w:val="0"/>
          <w:marTop w:val="96"/>
          <w:marBottom w:val="0"/>
          <w:divBdr>
            <w:top w:val="none" w:sz="0" w:space="0" w:color="auto"/>
            <w:left w:val="none" w:sz="0" w:space="0" w:color="auto"/>
            <w:bottom w:val="none" w:sz="0" w:space="0" w:color="auto"/>
            <w:right w:val="none" w:sz="0" w:space="0" w:color="auto"/>
          </w:divBdr>
        </w:div>
        <w:div w:id="82190217">
          <w:marLeft w:val="1166"/>
          <w:marRight w:val="0"/>
          <w:marTop w:val="96"/>
          <w:marBottom w:val="0"/>
          <w:divBdr>
            <w:top w:val="none" w:sz="0" w:space="0" w:color="auto"/>
            <w:left w:val="none" w:sz="0" w:space="0" w:color="auto"/>
            <w:bottom w:val="none" w:sz="0" w:space="0" w:color="auto"/>
            <w:right w:val="none" w:sz="0" w:space="0" w:color="auto"/>
          </w:divBdr>
        </w:div>
        <w:div w:id="597297264">
          <w:marLeft w:val="1166"/>
          <w:marRight w:val="0"/>
          <w:marTop w:val="96"/>
          <w:marBottom w:val="0"/>
          <w:divBdr>
            <w:top w:val="none" w:sz="0" w:space="0" w:color="auto"/>
            <w:left w:val="none" w:sz="0" w:space="0" w:color="auto"/>
            <w:bottom w:val="none" w:sz="0" w:space="0" w:color="auto"/>
            <w:right w:val="none" w:sz="0" w:space="0" w:color="auto"/>
          </w:divBdr>
        </w:div>
      </w:divsChild>
    </w:div>
    <w:div w:id="714621620">
      <w:bodyDiv w:val="1"/>
      <w:marLeft w:val="0"/>
      <w:marRight w:val="0"/>
      <w:marTop w:val="0"/>
      <w:marBottom w:val="0"/>
      <w:divBdr>
        <w:top w:val="none" w:sz="0" w:space="0" w:color="auto"/>
        <w:left w:val="none" w:sz="0" w:space="0" w:color="auto"/>
        <w:bottom w:val="none" w:sz="0" w:space="0" w:color="auto"/>
        <w:right w:val="none" w:sz="0" w:space="0" w:color="auto"/>
      </w:divBdr>
    </w:div>
    <w:div w:id="720519232">
      <w:bodyDiv w:val="1"/>
      <w:marLeft w:val="0"/>
      <w:marRight w:val="0"/>
      <w:marTop w:val="0"/>
      <w:marBottom w:val="0"/>
      <w:divBdr>
        <w:top w:val="none" w:sz="0" w:space="0" w:color="auto"/>
        <w:left w:val="none" w:sz="0" w:space="0" w:color="auto"/>
        <w:bottom w:val="none" w:sz="0" w:space="0" w:color="auto"/>
        <w:right w:val="none" w:sz="0" w:space="0" w:color="auto"/>
      </w:divBdr>
    </w:div>
    <w:div w:id="738946081">
      <w:bodyDiv w:val="1"/>
      <w:marLeft w:val="0"/>
      <w:marRight w:val="0"/>
      <w:marTop w:val="0"/>
      <w:marBottom w:val="0"/>
      <w:divBdr>
        <w:top w:val="none" w:sz="0" w:space="0" w:color="auto"/>
        <w:left w:val="none" w:sz="0" w:space="0" w:color="auto"/>
        <w:bottom w:val="none" w:sz="0" w:space="0" w:color="auto"/>
        <w:right w:val="none" w:sz="0" w:space="0" w:color="auto"/>
      </w:divBdr>
    </w:div>
    <w:div w:id="746926450">
      <w:bodyDiv w:val="1"/>
      <w:marLeft w:val="0"/>
      <w:marRight w:val="0"/>
      <w:marTop w:val="0"/>
      <w:marBottom w:val="0"/>
      <w:divBdr>
        <w:top w:val="none" w:sz="0" w:space="0" w:color="auto"/>
        <w:left w:val="none" w:sz="0" w:space="0" w:color="auto"/>
        <w:bottom w:val="none" w:sz="0" w:space="0" w:color="auto"/>
        <w:right w:val="none" w:sz="0" w:space="0" w:color="auto"/>
      </w:divBdr>
    </w:div>
    <w:div w:id="767310285">
      <w:bodyDiv w:val="1"/>
      <w:marLeft w:val="0"/>
      <w:marRight w:val="0"/>
      <w:marTop w:val="0"/>
      <w:marBottom w:val="0"/>
      <w:divBdr>
        <w:top w:val="none" w:sz="0" w:space="0" w:color="auto"/>
        <w:left w:val="none" w:sz="0" w:space="0" w:color="auto"/>
        <w:bottom w:val="none" w:sz="0" w:space="0" w:color="auto"/>
        <w:right w:val="none" w:sz="0" w:space="0" w:color="auto"/>
      </w:divBdr>
    </w:div>
    <w:div w:id="787743566">
      <w:bodyDiv w:val="1"/>
      <w:marLeft w:val="0"/>
      <w:marRight w:val="0"/>
      <w:marTop w:val="0"/>
      <w:marBottom w:val="0"/>
      <w:divBdr>
        <w:top w:val="none" w:sz="0" w:space="0" w:color="auto"/>
        <w:left w:val="none" w:sz="0" w:space="0" w:color="auto"/>
        <w:bottom w:val="none" w:sz="0" w:space="0" w:color="auto"/>
        <w:right w:val="none" w:sz="0" w:space="0" w:color="auto"/>
      </w:divBdr>
      <w:divsChild>
        <w:div w:id="1114904447">
          <w:marLeft w:val="547"/>
          <w:marRight w:val="0"/>
          <w:marTop w:val="240"/>
          <w:marBottom w:val="0"/>
          <w:divBdr>
            <w:top w:val="none" w:sz="0" w:space="0" w:color="auto"/>
            <w:left w:val="none" w:sz="0" w:space="0" w:color="auto"/>
            <w:bottom w:val="none" w:sz="0" w:space="0" w:color="auto"/>
            <w:right w:val="none" w:sz="0" w:space="0" w:color="auto"/>
          </w:divBdr>
        </w:div>
        <w:div w:id="205798583">
          <w:marLeft w:val="547"/>
          <w:marRight w:val="0"/>
          <w:marTop w:val="240"/>
          <w:marBottom w:val="0"/>
          <w:divBdr>
            <w:top w:val="none" w:sz="0" w:space="0" w:color="auto"/>
            <w:left w:val="none" w:sz="0" w:space="0" w:color="auto"/>
            <w:bottom w:val="none" w:sz="0" w:space="0" w:color="auto"/>
            <w:right w:val="none" w:sz="0" w:space="0" w:color="auto"/>
          </w:divBdr>
        </w:div>
        <w:div w:id="1275334001">
          <w:marLeft w:val="547"/>
          <w:marRight w:val="0"/>
          <w:marTop w:val="240"/>
          <w:marBottom w:val="0"/>
          <w:divBdr>
            <w:top w:val="none" w:sz="0" w:space="0" w:color="auto"/>
            <w:left w:val="none" w:sz="0" w:space="0" w:color="auto"/>
            <w:bottom w:val="none" w:sz="0" w:space="0" w:color="auto"/>
            <w:right w:val="none" w:sz="0" w:space="0" w:color="auto"/>
          </w:divBdr>
        </w:div>
        <w:div w:id="207382757">
          <w:marLeft w:val="547"/>
          <w:marRight w:val="0"/>
          <w:marTop w:val="240"/>
          <w:marBottom w:val="0"/>
          <w:divBdr>
            <w:top w:val="none" w:sz="0" w:space="0" w:color="auto"/>
            <w:left w:val="none" w:sz="0" w:space="0" w:color="auto"/>
            <w:bottom w:val="none" w:sz="0" w:space="0" w:color="auto"/>
            <w:right w:val="none" w:sz="0" w:space="0" w:color="auto"/>
          </w:divBdr>
        </w:div>
      </w:divsChild>
    </w:div>
    <w:div w:id="795223275">
      <w:bodyDiv w:val="1"/>
      <w:marLeft w:val="0"/>
      <w:marRight w:val="0"/>
      <w:marTop w:val="0"/>
      <w:marBottom w:val="0"/>
      <w:divBdr>
        <w:top w:val="none" w:sz="0" w:space="0" w:color="auto"/>
        <w:left w:val="none" w:sz="0" w:space="0" w:color="auto"/>
        <w:bottom w:val="none" w:sz="0" w:space="0" w:color="auto"/>
        <w:right w:val="none" w:sz="0" w:space="0" w:color="auto"/>
      </w:divBdr>
    </w:div>
    <w:div w:id="796529607">
      <w:bodyDiv w:val="1"/>
      <w:marLeft w:val="0"/>
      <w:marRight w:val="0"/>
      <w:marTop w:val="0"/>
      <w:marBottom w:val="0"/>
      <w:divBdr>
        <w:top w:val="none" w:sz="0" w:space="0" w:color="auto"/>
        <w:left w:val="none" w:sz="0" w:space="0" w:color="auto"/>
        <w:bottom w:val="none" w:sz="0" w:space="0" w:color="auto"/>
        <w:right w:val="none" w:sz="0" w:space="0" w:color="auto"/>
      </w:divBdr>
      <w:divsChild>
        <w:div w:id="347021392">
          <w:marLeft w:val="547"/>
          <w:marRight w:val="0"/>
          <w:marTop w:val="106"/>
          <w:marBottom w:val="0"/>
          <w:divBdr>
            <w:top w:val="none" w:sz="0" w:space="0" w:color="auto"/>
            <w:left w:val="none" w:sz="0" w:space="0" w:color="auto"/>
            <w:bottom w:val="none" w:sz="0" w:space="0" w:color="auto"/>
            <w:right w:val="none" w:sz="0" w:space="0" w:color="auto"/>
          </w:divBdr>
        </w:div>
        <w:div w:id="2114400039">
          <w:marLeft w:val="547"/>
          <w:marRight w:val="0"/>
          <w:marTop w:val="106"/>
          <w:marBottom w:val="0"/>
          <w:divBdr>
            <w:top w:val="none" w:sz="0" w:space="0" w:color="auto"/>
            <w:left w:val="none" w:sz="0" w:space="0" w:color="auto"/>
            <w:bottom w:val="none" w:sz="0" w:space="0" w:color="auto"/>
            <w:right w:val="none" w:sz="0" w:space="0" w:color="auto"/>
          </w:divBdr>
        </w:div>
        <w:div w:id="1518544763">
          <w:marLeft w:val="547"/>
          <w:marRight w:val="0"/>
          <w:marTop w:val="106"/>
          <w:marBottom w:val="0"/>
          <w:divBdr>
            <w:top w:val="none" w:sz="0" w:space="0" w:color="auto"/>
            <w:left w:val="none" w:sz="0" w:space="0" w:color="auto"/>
            <w:bottom w:val="none" w:sz="0" w:space="0" w:color="auto"/>
            <w:right w:val="none" w:sz="0" w:space="0" w:color="auto"/>
          </w:divBdr>
        </w:div>
      </w:divsChild>
    </w:div>
    <w:div w:id="799152013">
      <w:bodyDiv w:val="1"/>
      <w:marLeft w:val="0"/>
      <w:marRight w:val="0"/>
      <w:marTop w:val="0"/>
      <w:marBottom w:val="0"/>
      <w:divBdr>
        <w:top w:val="none" w:sz="0" w:space="0" w:color="auto"/>
        <w:left w:val="none" w:sz="0" w:space="0" w:color="auto"/>
        <w:bottom w:val="none" w:sz="0" w:space="0" w:color="auto"/>
        <w:right w:val="none" w:sz="0" w:space="0" w:color="auto"/>
      </w:divBdr>
    </w:div>
    <w:div w:id="805709275">
      <w:bodyDiv w:val="1"/>
      <w:marLeft w:val="0"/>
      <w:marRight w:val="0"/>
      <w:marTop w:val="0"/>
      <w:marBottom w:val="0"/>
      <w:divBdr>
        <w:top w:val="none" w:sz="0" w:space="0" w:color="auto"/>
        <w:left w:val="none" w:sz="0" w:space="0" w:color="auto"/>
        <w:bottom w:val="none" w:sz="0" w:space="0" w:color="auto"/>
        <w:right w:val="none" w:sz="0" w:space="0" w:color="auto"/>
      </w:divBdr>
    </w:div>
    <w:div w:id="818762737">
      <w:bodyDiv w:val="1"/>
      <w:marLeft w:val="0"/>
      <w:marRight w:val="0"/>
      <w:marTop w:val="0"/>
      <w:marBottom w:val="0"/>
      <w:divBdr>
        <w:top w:val="none" w:sz="0" w:space="0" w:color="auto"/>
        <w:left w:val="none" w:sz="0" w:space="0" w:color="auto"/>
        <w:bottom w:val="none" w:sz="0" w:space="0" w:color="auto"/>
        <w:right w:val="none" w:sz="0" w:space="0" w:color="auto"/>
      </w:divBdr>
      <w:divsChild>
        <w:div w:id="735476231">
          <w:marLeft w:val="547"/>
          <w:marRight w:val="0"/>
          <w:marTop w:val="106"/>
          <w:marBottom w:val="0"/>
          <w:divBdr>
            <w:top w:val="none" w:sz="0" w:space="0" w:color="auto"/>
            <w:left w:val="none" w:sz="0" w:space="0" w:color="auto"/>
            <w:bottom w:val="none" w:sz="0" w:space="0" w:color="auto"/>
            <w:right w:val="none" w:sz="0" w:space="0" w:color="auto"/>
          </w:divBdr>
        </w:div>
        <w:div w:id="1572740959">
          <w:marLeft w:val="547"/>
          <w:marRight w:val="0"/>
          <w:marTop w:val="106"/>
          <w:marBottom w:val="0"/>
          <w:divBdr>
            <w:top w:val="none" w:sz="0" w:space="0" w:color="auto"/>
            <w:left w:val="none" w:sz="0" w:space="0" w:color="auto"/>
            <w:bottom w:val="none" w:sz="0" w:space="0" w:color="auto"/>
            <w:right w:val="none" w:sz="0" w:space="0" w:color="auto"/>
          </w:divBdr>
        </w:div>
        <w:div w:id="1648436238">
          <w:marLeft w:val="547"/>
          <w:marRight w:val="0"/>
          <w:marTop w:val="106"/>
          <w:marBottom w:val="0"/>
          <w:divBdr>
            <w:top w:val="none" w:sz="0" w:space="0" w:color="auto"/>
            <w:left w:val="none" w:sz="0" w:space="0" w:color="auto"/>
            <w:bottom w:val="none" w:sz="0" w:space="0" w:color="auto"/>
            <w:right w:val="none" w:sz="0" w:space="0" w:color="auto"/>
          </w:divBdr>
        </w:div>
      </w:divsChild>
    </w:div>
    <w:div w:id="827599293">
      <w:bodyDiv w:val="1"/>
      <w:marLeft w:val="0"/>
      <w:marRight w:val="0"/>
      <w:marTop w:val="0"/>
      <w:marBottom w:val="0"/>
      <w:divBdr>
        <w:top w:val="none" w:sz="0" w:space="0" w:color="auto"/>
        <w:left w:val="none" w:sz="0" w:space="0" w:color="auto"/>
        <w:bottom w:val="none" w:sz="0" w:space="0" w:color="auto"/>
        <w:right w:val="none" w:sz="0" w:space="0" w:color="auto"/>
      </w:divBdr>
    </w:div>
    <w:div w:id="842205365">
      <w:bodyDiv w:val="1"/>
      <w:marLeft w:val="0"/>
      <w:marRight w:val="0"/>
      <w:marTop w:val="0"/>
      <w:marBottom w:val="0"/>
      <w:divBdr>
        <w:top w:val="none" w:sz="0" w:space="0" w:color="auto"/>
        <w:left w:val="none" w:sz="0" w:space="0" w:color="auto"/>
        <w:bottom w:val="none" w:sz="0" w:space="0" w:color="auto"/>
        <w:right w:val="none" w:sz="0" w:space="0" w:color="auto"/>
      </w:divBdr>
    </w:div>
    <w:div w:id="851722536">
      <w:bodyDiv w:val="1"/>
      <w:marLeft w:val="0"/>
      <w:marRight w:val="0"/>
      <w:marTop w:val="0"/>
      <w:marBottom w:val="0"/>
      <w:divBdr>
        <w:top w:val="none" w:sz="0" w:space="0" w:color="auto"/>
        <w:left w:val="none" w:sz="0" w:space="0" w:color="auto"/>
        <w:bottom w:val="none" w:sz="0" w:space="0" w:color="auto"/>
        <w:right w:val="none" w:sz="0" w:space="0" w:color="auto"/>
      </w:divBdr>
    </w:div>
    <w:div w:id="866988370">
      <w:bodyDiv w:val="1"/>
      <w:marLeft w:val="0"/>
      <w:marRight w:val="0"/>
      <w:marTop w:val="0"/>
      <w:marBottom w:val="0"/>
      <w:divBdr>
        <w:top w:val="none" w:sz="0" w:space="0" w:color="auto"/>
        <w:left w:val="none" w:sz="0" w:space="0" w:color="auto"/>
        <w:bottom w:val="none" w:sz="0" w:space="0" w:color="auto"/>
        <w:right w:val="none" w:sz="0" w:space="0" w:color="auto"/>
      </w:divBdr>
      <w:divsChild>
        <w:div w:id="1132095627">
          <w:marLeft w:val="720"/>
          <w:marRight w:val="0"/>
          <w:marTop w:val="240"/>
          <w:marBottom w:val="0"/>
          <w:divBdr>
            <w:top w:val="none" w:sz="0" w:space="0" w:color="auto"/>
            <w:left w:val="none" w:sz="0" w:space="0" w:color="auto"/>
            <w:bottom w:val="none" w:sz="0" w:space="0" w:color="auto"/>
            <w:right w:val="none" w:sz="0" w:space="0" w:color="auto"/>
          </w:divBdr>
        </w:div>
      </w:divsChild>
    </w:div>
    <w:div w:id="878669866">
      <w:bodyDiv w:val="1"/>
      <w:marLeft w:val="0"/>
      <w:marRight w:val="0"/>
      <w:marTop w:val="0"/>
      <w:marBottom w:val="0"/>
      <w:divBdr>
        <w:top w:val="none" w:sz="0" w:space="0" w:color="auto"/>
        <w:left w:val="none" w:sz="0" w:space="0" w:color="auto"/>
        <w:bottom w:val="none" w:sz="0" w:space="0" w:color="auto"/>
        <w:right w:val="none" w:sz="0" w:space="0" w:color="auto"/>
      </w:divBdr>
    </w:div>
    <w:div w:id="884028928">
      <w:bodyDiv w:val="1"/>
      <w:marLeft w:val="0"/>
      <w:marRight w:val="0"/>
      <w:marTop w:val="0"/>
      <w:marBottom w:val="0"/>
      <w:divBdr>
        <w:top w:val="none" w:sz="0" w:space="0" w:color="auto"/>
        <w:left w:val="none" w:sz="0" w:space="0" w:color="auto"/>
        <w:bottom w:val="none" w:sz="0" w:space="0" w:color="auto"/>
        <w:right w:val="none" w:sz="0" w:space="0" w:color="auto"/>
      </w:divBdr>
    </w:div>
    <w:div w:id="896160279">
      <w:bodyDiv w:val="1"/>
      <w:marLeft w:val="0"/>
      <w:marRight w:val="0"/>
      <w:marTop w:val="0"/>
      <w:marBottom w:val="0"/>
      <w:divBdr>
        <w:top w:val="none" w:sz="0" w:space="0" w:color="auto"/>
        <w:left w:val="none" w:sz="0" w:space="0" w:color="auto"/>
        <w:bottom w:val="none" w:sz="0" w:space="0" w:color="auto"/>
        <w:right w:val="none" w:sz="0" w:space="0" w:color="auto"/>
      </w:divBdr>
    </w:div>
    <w:div w:id="898630731">
      <w:bodyDiv w:val="1"/>
      <w:marLeft w:val="0"/>
      <w:marRight w:val="0"/>
      <w:marTop w:val="0"/>
      <w:marBottom w:val="0"/>
      <w:divBdr>
        <w:top w:val="none" w:sz="0" w:space="0" w:color="auto"/>
        <w:left w:val="none" w:sz="0" w:space="0" w:color="auto"/>
        <w:bottom w:val="none" w:sz="0" w:space="0" w:color="auto"/>
        <w:right w:val="none" w:sz="0" w:space="0" w:color="auto"/>
      </w:divBdr>
      <w:divsChild>
        <w:div w:id="910896194">
          <w:marLeft w:val="446"/>
          <w:marRight w:val="0"/>
          <w:marTop w:val="0"/>
          <w:marBottom w:val="120"/>
          <w:divBdr>
            <w:top w:val="none" w:sz="0" w:space="0" w:color="auto"/>
            <w:left w:val="none" w:sz="0" w:space="0" w:color="auto"/>
            <w:bottom w:val="none" w:sz="0" w:space="0" w:color="auto"/>
            <w:right w:val="none" w:sz="0" w:space="0" w:color="auto"/>
          </w:divBdr>
        </w:div>
        <w:div w:id="888346757">
          <w:marLeft w:val="446"/>
          <w:marRight w:val="0"/>
          <w:marTop w:val="0"/>
          <w:marBottom w:val="120"/>
          <w:divBdr>
            <w:top w:val="none" w:sz="0" w:space="0" w:color="auto"/>
            <w:left w:val="none" w:sz="0" w:space="0" w:color="auto"/>
            <w:bottom w:val="none" w:sz="0" w:space="0" w:color="auto"/>
            <w:right w:val="none" w:sz="0" w:space="0" w:color="auto"/>
          </w:divBdr>
        </w:div>
      </w:divsChild>
    </w:div>
    <w:div w:id="898907977">
      <w:bodyDiv w:val="1"/>
      <w:marLeft w:val="0"/>
      <w:marRight w:val="0"/>
      <w:marTop w:val="0"/>
      <w:marBottom w:val="0"/>
      <w:divBdr>
        <w:top w:val="none" w:sz="0" w:space="0" w:color="auto"/>
        <w:left w:val="none" w:sz="0" w:space="0" w:color="auto"/>
        <w:bottom w:val="none" w:sz="0" w:space="0" w:color="auto"/>
        <w:right w:val="none" w:sz="0" w:space="0" w:color="auto"/>
      </w:divBdr>
    </w:div>
    <w:div w:id="913320767">
      <w:bodyDiv w:val="1"/>
      <w:marLeft w:val="0"/>
      <w:marRight w:val="0"/>
      <w:marTop w:val="0"/>
      <w:marBottom w:val="0"/>
      <w:divBdr>
        <w:top w:val="none" w:sz="0" w:space="0" w:color="auto"/>
        <w:left w:val="none" w:sz="0" w:space="0" w:color="auto"/>
        <w:bottom w:val="none" w:sz="0" w:space="0" w:color="auto"/>
        <w:right w:val="none" w:sz="0" w:space="0" w:color="auto"/>
      </w:divBdr>
    </w:div>
    <w:div w:id="914827414">
      <w:bodyDiv w:val="1"/>
      <w:marLeft w:val="0"/>
      <w:marRight w:val="0"/>
      <w:marTop w:val="0"/>
      <w:marBottom w:val="0"/>
      <w:divBdr>
        <w:top w:val="none" w:sz="0" w:space="0" w:color="auto"/>
        <w:left w:val="none" w:sz="0" w:space="0" w:color="auto"/>
        <w:bottom w:val="none" w:sz="0" w:space="0" w:color="auto"/>
        <w:right w:val="none" w:sz="0" w:space="0" w:color="auto"/>
      </w:divBdr>
    </w:div>
    <w:div w:id="922223436">
      <w:bodyDiv w:val="1"/>
      <w:marLeft w:val="0"/>
      <w:marRight w:val="0"/>
      <w:marTop w:val="0"/>
      <w:marBottom w:val="0"/>
      <w:divBdr>
        <w:top w:val="none" w:sz="0" w:space="0" w:color="auto"/>
        <w:left w:val="none" w:sz="0" w:space="0" w:color="auto"/>
        <w:bottom w:val="none" w:sz="0" w:space="0" w:color="auto"/>
        <w:right w:val="none" w:sz="0" w:space="0" w:color="auto"/>
      </w:divBdr>
    </w:div>
    <w:div w:id="923151438">
      <w:bodyDiv w:val="1"/>
      <w:marLeft w:val="0"/>
      <w:marRight w:val="0"/>
      <w:marTop w:val="0"/>
      <w:marBottom w:val="0"/>
      <w:divBdr>
        <w:top w:val="none" w:sz="0" w:space="0" w:color="auto"/>
        <w:left w:val="none" w:sz="0" w:space="0" w:color="auto"/>
        <w:bottom w:val="none" w:sz="0" w:space="0" w:color="auto"/>
        <w:right w:val="none" w:sz="0" w:space="0" w:color="auto"/>
      </w:divBdr>
    </w:div>
    <w:div w:id="928393568">
      <w:bodyDiv w:val="1"/>
      <w:marLeft w:val="0"/>
      <w:marRight w:val="0"/>
      <w:marTop w:val="0"/>
      <w:marBottom w:val="0"/>
      <w:divBdr>
        <w:top w:val="none" w:sz="0" w:space="0" w:color="auto"/>
        <w:left w:val="none" w:sz="0" w:space="0" w:color="auto"/>
        <w:bottom w:val="none" w:sz="0" w:space="0" w:color="auto"/>
        <w:right w:val="none" w:sz="0" w:space="0" w:color="auto"/>
      </w:divBdr>
    </w:div>
    <w:div w:id="943537703">
      <w:bodyDiv w:val="1"/>
      <w:marLeft w:val="0"/>
      <w:marRight w:val="0"/>
      <w:marTop w:val="0"/>
      <w:marBottom w:val="0"/>
      <w:divBdr>
        <w:top w:val="none" w:sz="0" w:space="0" w:color="auto"/>
        <w:left w:val="none" w:sz="0" w:space="0" w:color="auto"/>
        <w:bottom w:val="none" w:sz="0" w:space="0" w:color="auto"/>
        <w:right w:val="none" w:sz="0" w:space="0" w:color="auto"/>
      </w:divBdr>
    </w:div>
    <w:div w:id="944651178">
      <w:bodyDiv w:val="1"/>
      <w:marLeft w:val="0"/>
      <w:marRight w:val="0"/>
      <w:marTop w:val="0"/>
      <w:marBottom w:val="0"/>
      <w:divBdr>
        <w:top w:val="none" w:sz="0" w:space="0" w:color="auto"/>
        <w:left w:val="none" w:sz="0" w:space="0" w:color="auto"/>
        <w:bottom w:val="none" w:sz="0" w:space="0" w:color="auto"/>
        <w:right w:val="none" w:sz="0" w:space="0" w:color="auto"/>
      </w:divBdr>
    </w:div>
    <w:div w:id="955520817">
      <w:bodyDiv w:val="1"/>
      <w:marLeft w:val="0"/>
      <w:marRight w:val="0"/>
      <w:marTop w:val="0"/>
      <w:marBottom w:val="0"/>
      <w:divBdr>
        <w:top w:val="none" w:sz="0" w:space="0" w:color="auto"/>
        <w:left w:val="none" w:sz="0" w:space="0" w:color="auto"/>
        <w:bottom w:val="none" w:sz="0" w:space="0" w:color="auto"/>
        <w:right w:val="none" w:sz="0" w:space="0" w:color="auto"/>
      </w:divBdr>
      <w:divsChild>
        <w:div w:id="1058211178">
          <w:marLeft w:val="547"/>
          <w:marRight w:val="0"/>
          <w:marTop w:val="240"/>
          <w:marBottom w:val="0"/>
          <w:divBdr>
            <w:top w:val="none" w:sz="0" w:space="0" w:color="auto"/>
            <w:left w:val="none" w:sz="0" w:space="0" w:color="auto"/>
            <w:bottom w:val="none" w:sz="0" w:space="0" w:color="auto"/>
            <w:right w:val="none" w:sz="0" w:space="0" w:color="auto"/>
          </w:divBdr>
        </w:div>
        <w:div w:id="1042945224">
          <w:marLeft w:val="547"/>
          <w:marRight w:val="0"/>
          <w:marTop w:val="240"/>
          <w:marBottom w:val="0"/>
          <w:divBdr>
            <w:top w:val="none" w:sz="0" w:space="0" w:color="auto"/>
            <w:left w:val="none" w:sz="0" w:space="0" w:color="auto"/>
            <w:bottom w:val="none" w:sz="0" w:space="0" w:color="auto"/>
            <w:right w:val="none" w:sz="0" w:space="0" w:color="auto"/>
          </w:divBdr>
        </w:div>
        <w:div w:id="1896308845">
          <w:marLeft w:val="547"/>
          <w:marRight w:val="0"/>
          <w:marTop w:val="240"/>
          <w:marBottom w:val="0"/>
          <w:divBdr>
            <w:top w:val="none" w:sz="0" w:space="0" w:color="auto"/>
            <w:left w:val="none" w:sz="0" w:space="0" w:color="auto"/>
            <w:bottom w:val="none" w:sz="0" w:space="0" w:color="auto"/>
            <w:right w:val="none" w:sz="0" w:space="0" w:color="auto"/>
          </w:divBdr>
        </w:div>
        <w:div w:id="979650860">
          <w:marLeft w:val="547"/>
          <w:marRight w:val="0"/>
          <w:marTop w:val="240"/>
          <w:marBottom w:val="0"/>
          <w:divBdr>
            <w:top w:val="none" w:sz="0" w:space="0" w:color="auto"/>
            <w:left w:val="none" w:sz="0" w:space="0" w:color="auto"/>
            <w:bottom w:val="none" w:sz="0" w:space="0" w:color="auto"/>
            <w:right w:val="none" w:sz="0" w:space="0" w:color="auto"/>
          </w:divBdr>
        </w:div>
      </w:divsChild>
    </w:div>
    <w:div w:id="957879231">
      <w:bodyDiv w:val="1"/>
      <w:marLeft w:val="0"/>
      <w:marRight w:val="0"/>
      <w:marTop w:val="0"/>
      <w:marBottom w:val="0"/>
      <w:divBdr>
        <w:top w:val="none" w:sz="0" w:space="0" w:color="auto"/>
        <w:left w:val="none" w:sz="0" w:space="0" w:color="auto"/>
        <w:bottom w:val="none" w:sz="0" w:space="0" w:color="auto"/>
        <w:right w:val="none" w:sz="0" w:space="0" w:color="auto"/>
      </w:divBdr>
    </w:div>
    <w:div w:id="958805704">
      <w:bodyDiv w:val="1"/>
      <w:marLeft w:val="0"/>
      <w:marRight w:val="0"/>
      <w:marTop w:val="0"/>
      <w:marBottom w:val="0"/>
      <w:divBdr>
        <w:top w:val="none" w:sz="0" w:space="0" w:color="auto"/>
        <w:left w:val="none" w:sz="0" w:space="0" w:color="auto"/>
        <w:bottom w:val="none" w:sz="0" w:space="0" w:color="auto"/>
        <w:right w:val="none" w:sz="0" w:space="0" w:color="auto"/>
      </w:divBdr>
    </w:div>
    <w:div w:id="962155477">
      <w:bodyDiv w:val="1"/>
      <w:marLeft w:val="0"/>
      <w:marRight w:val="0"/>
      <w:marTop w:val="0"/>
      <w:marBottom w:val="0"/>
      <w:divBdr>
        <w:top w:val="none" w:sz="0" w:space="0" w:color="auto"/>
        <w:left w:val="none" w:sz="0" w:space="0" w:color="auto"/>
        <w:bottom w:val="none" w:sz="0" w:space="0" w:color="auto"/>
        <w:right w:val="none" w:sz="0" w:space="0" w:color="auto"/>
      </w:divBdr>
    </w:div>
    <w:div w:id="966087782">
      <w:bodyDiv w:val="1"/>
      <w:marLeft w:val="0"/>
      <w:marRight w:val="0"/>
      <w:marTop w:val="0"/>
      <w:marBottom w:val="0"/>
      <w:divBdr>
        <w:top w:val="none" w:sz="0" w:space="0" w:color="auto"/>
        <w:left w:val="none" w:sz="0" w:space="0" w:color="auto"/>
        <w:bottom w:val="none" w:sz="0" w:space="0" w:color="auto"/>
        <w:right w:val="none" w:sz="0" w:space="0" w:color="auto"/>
      </w:divBdr>
    </w:div>
    <w:div w:id="968634402">
      <w:bodyDiv w:val="1"/>
      <w:marLeft w:val="0"/>
      <w:marRight w:val="0"/>
      <w:marTop w:val="0"/>
      <w:marBottom w:val="0"/>
      <w:divBdr>
        <w:top w:val="none" w:sz="0" w:space="0" w:color="auto"/>
        <w:left w:val="none" w:sz="0" w:space="0" w:color="auto"/>
        <w:bottom w:val="none" w:sz="0" w:space="0" w:color="auto"/>
        <w:right w:val="none" w:sz="0" w:space="0" w:color="auto"/>
      </w:divBdr>
    </w:div>
    <w:div w:id="984622161">
      <w:bodyDiv w:val="1"/>
      <w:marLeft w:val="0"/>
      <w:marRight w:val="0"/>
      <w:marTop w:val="0"/>
      <w:marBottom w:val="0"/>
      <w:divBdr>
        <w:top w:val="none" w:sz="0" w:space="0" w:color="auto"/>
        <w:left w:val="none" w:sz="0" w:space="0" w:color="auto"/>
        <w:bottom w:val="none" w:sz="0" w:space="0" w:color="auto"/>
        <w:right w:val="none" w:sz="0" w:space="0" w:color="auto"/>
      </w:divBdr>
      <w:divsChild>
        <w:div w:id="1117681781">
          <w:marLeft w:val="547"/>
          <w:marRight w:val="0"/>
          <w:marTop w:val="96"/>
          <w:marBottom w:val="0"/>
          <w:divBdr>
            <w:top w:val="none" w:sz="0" w:space="0" w:color="auto"/>
            <w:left w:val="none" w:sz="0" w:space="0" w:color="auto"/>
            <w:bottom w:val="none" w:sz="0" w:space="0" w:color="auto"/>
            <w:right w:val="none" w:sz="0" w:space="0" w:color="auto"/>
          </w:divBdr>
        </w:div>
        <w:div w:id="1933123760">
          <w:marLeft w:val="547"/>
          <w:marRight w:val="0"/>
          <w:marTop w:val="96"/>
          <w:marBottom w:val="0"/>
          <w:divBdr>
            <w:top w:val="none" w:sz="0" w:space="0" w:color="auto"/>
            <w:left w:val="none" w:sz="0" w:space="0" w:color="auto"/>
            <w:bottom w:val="none" w:sz="0" w:space="0" w:color="auto"/>
            <w:right w:val="none" w:sz="0" w:space="0" w:color="auto"/>
          </w:divBdr>
        </w:div>
        <w:div w:id="305627120">
          <w:marLeft w:val="547"/>
          <w:marRight w:val="0"/>
          <w:marTop w:val="96"/>
          <w:marBottom w:val="0"/>
          <w:divBdr>
            <w:top w:val="none" w:sz="0" w:space="0" w:color="auto"/>
            <w:left w:val="none" w:sz="0" w:space="0" w:color="auto"/>
            <w:bottom w:val="none" w:sz="0" w:space="0" w:color="auto"/>
            <w:right w:val="none" w:sz="0" w:space="0" w:color="auto"/>
          </w:divBdr>
        </w:div>
        <w:div w:id="2064133448">
          <w:marLeft w:val="547"/>
          <w:marRight w:val="0"/>
          <w:marTop w:val="96"/>
          <w:marBottom w:val="0"/>
          <w:divBdr>
            <w:top w:val="none" w:sz="0" w:space="0" w:color="auto"/>
            <w:left w:val="none" w:sz="0" w:space="0" w:color="auto"/>
            <w:bottom w:val="none" w:sz="0" w:space="0" w:color="auto"/>
            <w:right w:val="none" w:sz="0" w:space="0" w:color="auto"/>
          </w:divBdr>
        </w:div>
      </w:divsChild>
    </w:div>
    <w:div w:id="988825075">
      <w:bodyDiv w:val="1"/>
      <w:marLeft w:val="0"/>
      <w:marRight w:val="0"/>
      <w:marTop w:val="0"/>
      <w:marBottom w:val="0"/>
      <w:divBdr>
        <w:top w:val="none" w:sz="0" w:space="0" w:color="auto"/>
        <w:left w:val="none" w:sz="0" w:space="0" w:color="auto"/>
        <w:bottom w:val="none" w:sz="0" w:space="0" w:color="auto"/>
        <w:right w:val="none" w:sz="0" w:space="0" w:color="auto"/>
      </w:divBdr>
      <w:divsChild>
        <w:div w:id="1292176264">
          <w:marLeft w:val="547"/>
          <w:marRight w:val="0"/>
          <w:marTop w:val="0"/>
          <w:marBottom w:val="0"/>
          <w:divBdr>
            <w:top w:val="none" w:sz="0" w:space="0" w:color="auto"/>
            <w:left w:val="none" w:sz="0" w:space="0" w:color="auto"/>
            <w:bottom w:val="none" w:sz="0" w:space="0" w:color="auto"/>
            <w:right w:val="none" w:sz="0" w:space="0" w:color="auto"/>
          </w:divBdr>
        </w:div>
        <w:div w:id="367605125">
          <w:marLeft w:val="547"/>
          <w:marRight w:val="0"/>
          <w:marTop w:val="0"/>
          <w:marBottom w:val="0"/>
          <w:divBdr>
            <w:top w:val="none" w:sz="0" w:space="0" w:color="auto"/>
            <w:left w:val="none" w:sz="0" w:space="0" w:color="auto"/>
            <w:bottom w:val="none" w:sz="0" w:space="0" w:color="auto"/>
            <w:right w:val="none" w:sz="0" w:space="0" w:color="auto"/>
          </w:divBdr>
        </w:div>
        <w:div w:id="119426392">
          <w:marLeft w:val="547"/>
          <w:marRight w:val="0"/>
          <w:marTop w:val="0"/>
          <w:marBottom w:val="0"/>
          <w:divBdr>
            <w:top w:val="none" w:sz="0" w:space="0" w:color="auto"/>
            <w:left w:val="none" w:sz="0" w:space="0" w:color="auto"/>
            <w:bottom w:val="none" w:sz="0" w:space="0" w:color="auto"/>
            <w:right w:val="none" w:sz="0" w:space="0" w:color="auto"/>
          </w:divBdr>
        </w:div>
      </w:divsChild>
    </w:div>
    <w:div w:id="1007177262">
      <w:bodyDiv w:val="1"/>
      <w:marLeft w:val="0"/>
      <w:marRight w:val="0"/>
      <w:marTop w:val="0"/>
      <w:marBottom w:val="0"/>
      <w:divBdr>
        <w:top w:val="none" w:sz="0" w:space="0" w:color="auto"/>
        <w:left w:val="none" w:sz="0" w:space="0" w:color="auto"/>
        <w:bottom w:val="none" w:sz="0" w:space="0" w:color="auto"/>
        <w:right w:val="none" w:sz="0" w:space="0" w:color="auto"/>
      </w:divBdr>
    </w:div>
    <w:div w:id="1008214340">
      <w:bodyDiv w:val="1"/>
      <w:marLeft w:val="0"/>
      <w:marRight w:val="0"/>
      <w:marTop w:val="0"/>
      <w:marBottom w:val="0"/>
      <w:divBdr>
        <w:top w:val="none" w:sz="0" w:space="0" w:color="auto"/>
        <w:left w:val="none" w:sz="0" w:space="0" w:color="auto"/>
        <w:bottom w:val="none" w:sz="0" w:space="0" w:color="auto"/>
        <w:right w:val="none" w:sz="0" w:space="0" w:color="auto"/>
      </w:divBdr>
    </w:div>
    <w:div w:id="1010454152">
      <w:bodyDiv w:val="1"/>
      <w:marLeft w:val="0"/>
      <w:marRight w:val="0"/>
      <w:marTop w:val="0"/>
      <w:marBottom w:val="0"/>
      <w:divBdr>
        <w:top w:val="none" w:sz="0" w:space="0" w:color="auto"/>
        <w:left w:val="none" w:sz="0" w:space="0" w:color="auto"/>
        <w:bottom w:val="none" w:sz="0" w:space="0" w:color="auto"/>
        <w:right w:val="none" w:sz="0" w:space="0" w:color="auto"/>
      </w:divBdr>
    </w:div>
    <w:div w:id="1014695242">
      <w:bodyDiv w:val="1"/>
      <w:marLeft w:val="0"/>
      <w:marRight w:val="0"/>
      <w:marTop w:val="0"/>
      <w:marBottom w:val="0"/>
      <w:divBdr>
        <w:top w:val="none" w:sz="0" w:space="0" w:color="auto"/>
        <w:left w:val="none" w:sz="0" w:space="0" w:color="auto"/>
        <w:bottom w:val="none" w:sz="0" w:space="0" w:color="auto"/>
        <w:right w:val="none" w:sz="0" w:space="0" w:color="auto"/>
      </w:divBdr>
    </w:div>
    <w:div w:id="1020475968">
      <w:bodyDiv w:val="1"/>
      <w:marLeft w:val="0"/>
      <w:marRight w:val="0"/>
      <w:marTop w:val="0"/>
      <w:marBottom w:val="0"/>
      <w:divBdr>
        <w:top w:val="none" w:sz="0" w:space="0" w:color="auto"/>
        <w:left w:val="none" w:sz="0" w:space="0" w:color="auto"/>
        <w:bottom w:val="none" w:sz="0" w:space="0" w:color="auto"/>
        <w:right w:val="none" w:sz="0" w:space="0" w:color="auto"/>
      </w:divBdr>
    </w:div>
    <w:div w:id="1021392739">
      <w:bodyDiv w:val="1"/>
      <w:marLeft w:val="0"/>
      <w:marRight w:val="0"/>
      <w:marTop w:val="0"/>
      <w:marBottom w:val="0"/>
      <w:divBdr>
        <w:top w:val="none" w:sz="0" w:space="0" w:color="auto"/>
        <w:left w:val="none" w:sz="0" w:space="0" w:color="auto"/>
        <w:bottom w:val="none" w:sz="0" w:space="0" w:color="auto"/>
        <w:right w:val="none" w:sz="0" w:space="0" w:color="auto"/>
      </w:divBdr>
    </w:div>
    <w:div w:id="1028213256">
      <w:bodyDiv w:val="1"/>
      <w:marLeft w:val="0"/>
      <w:marRight w:val="0"/>
      <w:marTop w:val="0"/>
      <w:marBottom w:val="0"/>
      <w:divBdr>
        <w:top w:val="none" w:sz="0" w:space="0" w:color="auto"/>
        <w:left w:val="none" w:sz="0" w:space="0" w:color="auto"/>
        <w:bottom w:val="none" w:sz="0" w:space="0" w:color="auto"/>
        <w:right w:val="none" w:sz="0" w:space="0" w:color="auto"/>
      </w:divBdr>
      <w:divsChild>
        <w:div w:id="1863668199">
          <w:marLeft w:val="547"/>
          <w:marRight w:val="0"/>
          <w:marTop w:val="106"/>
          <w:marBottom w:val="0"/>
          <w:divBdr>
            <w:top w:val="none" w:sz="0" w:space="0" w:color="auto"/>
            <w:left w:val="none" w:sz="0" w:space="0" w:color="auto"/>
            <w:bottom w:val="none" w:sz="0" w:space="0" w:color="auto"/>
            <w:right w:val="none" w:sz="0" w:space="0" w:color="auto"/>
          </w:divBdr>
        </w:div>
      </w:divsChild>
    </w:div>
    <w:div w:id="1028412755">
      <w:bodyDiv w:val="1"/>
      <w:marLeft w:val="0"/>
      <w:marRight w:val="0"/>
      <w:marTop w:val="0"/>
      <w:marBottom w:val="0"/>
      <w:divBdr>
        <w:top w:val="none" w:sz="0" w:space="0" w:color="auto"/>
        <w:left w:val="none" w:sz="0" w:space="0" w:color="auto"/>
        <w:bottom w:val="none" w:sz="0" w:space="0" w:color="auto"/>
        <w:right w:val="none" w:sz="0" w:space="0" w:color="auto"/>
      </w:divBdr>
      <w:divsChild>
        <w:div w:id="2058119870">
          <w:marLeft w:val="1166"/>
          <w:marRight w:val="0"/>
          <w:marTop w:val="240"/>
          <w:marBottom w:val="0"/>
          <w:divBdr>
            <w:top w:val="none" w:sz="0" w:space="0" w:color="auto"/>
            <w:left w:val="none" w:sz="0" w:space="0" w:color="auto"/>
            <w:bottom w:val="none" w:sz="0" w:space="0" w:color="auto"/>
            <w:right w:val="none" w:sz="0" w:space="0" w:color="auto"/>
          </w:divBdr>
        </w:div>
        <w:div w:id="1760367611">
          <w:marLeft w:val="1166"/>
          <w:marRight w:val="0"/>
          <w:marTop w:val="240"/>
          <w:marBottom w:val="0"/>
          <w:divBdr>
            <w:top w:val="none" w:sz="0" w:space="0" w:color="auto"/>
            <w:left w:val="none" w:sz="0" w:space="0" w:color="auto"/>
            <w:bottom w:val="none" w:sz="0" w:space="0" w:color="auto"/>
            <w:right w:val="none" w:sz="0" w:space="0" w:color="auto"/>
          </w:divBdr>
        </w:div>
        <w:div w:id="1528635198">
          <w:marLeft w:val="1166"/>
          <w:marRight w:val="0"/>
          <w:marTop w:val="240"/>
          <w:marBottom w:val="0"/>
          <w:divBdr>
            <w:top w:val="none" w:sz="0" w:space="0" w:color="auto"/>
            <w:left w:val="none" w:sz="0" w:space="0" w:color="auto"/>
            <w:bottom w:val="none" w:sz="0" w:space="0" w:color="auto"/>
            <w:right w:val="none" w:sz="0" w:space="0" w:color="auto"/>
          </w:divBdr>
        </w:div>
        <w:div w:id="1729575955">
          <w:marLeft w:val="1166"/>
          <w:marRight w:val="0"/>
          <w:marTop w:val="240"/>
          <w:marBottom w:val="0"/>
          <w:divBdr>
            <w:top w:val="none" w:sz="0" w:space="0" w:color="auto"/>
            <w:left w:val="none" w:sz="0" w:space="0" w:color="auto"/>
            <w:bottom w:val="none" w:sz="0" w:space="0" w:color="auto"/>
            <w:right w:val="none" w:sz="0" w:space="0" w:color="auto"/>
          </w:divBdr>
        </w:div>
      </w:divsChild>
    </w:div>
    <w:div w:id="1030959737">
      <w:bodyDiv w:val="1"/>
      <w:marLeft w:val="0"/>
      <w:marRight w:val="0"/>
      <w:marTop w:val="0"/>
      <w:marBottom w:val="0"/>
      <w:divBdr>
        <w:top w:val="none" w:sz="0" w:space="0" w:color="auto"/>
        <w:left w:val="none" w:sz="0" w:space="0" w:color="auto"/>
        <w:bottom w:val="none" w:sz="0" w:space="0" w:color="auto"/>
        <w:right w:val="none" w:sz="0" w:space="0" w:color="auto"/>
      </w:divBdr>
    </w:div>
    <w:div w:id="1035814629">
      <w:bodyDiv w:val="1"/>
      <w:marLeft w:val="0"/>
      <w:marRight w:val="0"/>
      <w:marTop w:val="0"/>
      <w:marBottom w:val="0"/>
      <w:divBdr>
        <w:top w:val="none" w:sz="0" w:space="0" w:color="auto"/>
        <w:left w:val="none" w:sz="0" w:space="0" w:color="auto"/>
        <w:bottom w:val="none" w:sz="0" w:space="0" w:color="auto"/>
        <w:right w:val="none" w:sz="0" w:space="0" w:color="auto"/>
      </w:divBdr>
    </w:div>
    <w:div w:id="1038967582">
      <w:bodyDiv w:val="1"/>
      <w:marLeft w:val="0"/>
      <w:marRight w:val="0"/>
      <w:marTop w:val="0"/>
      <w:marBottom w:val="0"/>
      <w:divBdr>
        <w:top w:val="none" w:sz="0" w:space="0" w:color="auto"/>
        <w:left w:val="none" w:sz="0" w:space="0" w:color="auto"/>
        <w:bottom w:val="none" w:sz="0" w:space="0" w:color="auto"/>
        <w:right w:val="none" w:sz="0" w:space="0" w:color="auto"/>
      </w:divBdr>
      <w:divsChild>
        <w:div w:id="1170949438">
          <w:marLeft w:val="547"/>
          <w:marRight w:val="0"/>
          <w:marTop w:val="115"/>
          <w:marBottom w:val="0"/>
          <w:divBdr>
            <w:top w:val="none" w:sz="0" w:space="0" w:color="auto"/>
            <w:left w:val="none" w:sz="0" w:space="0" w:color="auto"/>
            <w:bottom w:val="none" w:sz="0" w:space="0" w:color="auto"/>
            <w:right w:val="none" w:sz="0" w:space="0" w:color="auto"/>
          </w:divBdr>
        </w:div>
        <w:div w:id="1870800857">
          <w:marLeft w:val="547"/>
          <w:marRight w:val="0"/>
          <w:marTop w:val="115"/>
          <w:marBottom w:val="0"/>
          <w:divBdr>
            <w:top w:val="none" w:sz="0" w:space="0" w:color="auto"/>
            <w:left w:val="none" w:sz="0" w:space="0" w:color="auto"/>
            <w:bottom w:val="none" w:sz="0" w:space="0" w:color="auto"/>
            <w:right w:val="none" w:sz="0" w:space="0" w:color="auto"/>
          </w:divBdr>
        </w:div>
      </w:divsChild>
    </w:div>
    <w:div w:id="1042482440">
      <w:bodyDiv w:val="1"/>
      <w:marLeft w:val="0"/>
      <w:marRight w:val="0"/>
      <w:marTop w:val="0"/>
      <w:marBottom w:val="0"/>
      <w:divBdr>
        <w:top w:val="none" w:sz="0" w:space="0" w:color="auto"/>
        <w:left w:val="none" w:sz="0" w:space="0" w:color="auto"/>
        <w:bottom w:val="none" w:sz="0" w:space="0" w:color="auto"/>
        <w:right w:val="none" w:sz="0" w:space="0" w:color="auto"/>
      </w:divBdr>
    </w:div>
    <w:div w:id="1060059210">
      <w:bodyDiv w:val="1"/>
      <w:marLeft w:val="0"/>
      <w:marRight w:val="0"/>
      <w:marTop w:val="0"/>
      <w:marBottom w:val="0"/>
      <w:divBdr>
        <w:top w:val="none" w:sz="0" w:space="0" w:color="auto"/>
        <w:left w:val="none" w:sz="0" w:space="0" w:color="auto"/>
        <w:bottom w:val="none" w:sz="0" w:space="0" w:color="auto"/>
        <w:right w:val="none" w:sz="0" w:space="0" w:color="auto"/>
      </w:divBdr>
    </w:div>
    <w:div w:id="1072777437">
      <w:bodyDiv w:val="1"/>
      <w:marLeft w:val="0"/>
      <w:marRight w:val="0"/>
      <w:marTop w:val="0"/>
      <w:marBottom w:val="0"/>
      <w:divBdr>
        <w:top w:val="none" w:sz="0" w:space="0" w:color="auto"/>
        <w:left w:val="none" w:sz="0" w:space="0" w:color="auto"/>
        <w:bottom w:val="none" w:sz="0" w:space="0" w:color="auto"/>
        <w:right w:val="none" w:sz="0" w:space="0" w:color="auto"/>
      </w:divBdr>
      <w:divsChild>
        <w:div w:id="2055230739">
          <w:marLeft w:val="547"/>
          <w:marRight w:val="0"/>
          <w:marTop w:val="96"/>
          <w:marBottom w:val="0"/>
          <w:divBdr>
            <w:top w:val="none" w:sz="0" w:space="0" w:color="auto"/>
            <w:left w:val="none" w:sz="0" w:space="0" w:color="auto"/>
            <w:bottom w:val="none" w:sz="0" w:space="0" w:color="auto"/>
            <w:right w:val="none" w:sz="0" w:space="0" w:color="auto"/>
          </w:divBdr>
        </w:div>
        <w:div w:id="1519005554">
          <w:marLeft w:val="547"/>
          <w:marRight w:val="0"/>
          <w:marTop w:val="96"/>
          <w:marBottom w:val="0"/>
          <w:divBdr>
            <w:top w:val="none" w:sz="0" w:space="0" w:color="auto"/>
            <w:left w:val="none" w:sz="0" w:space="0" w:color="auto"/>
            <w:bottom w:val="none" w:sz="0" w:space="0" w:color="auto"/>
            <w:right w:val="none" w:sz="0" w:space="0" w:color="auto"/>
          </w:divBdr>
        </w:div>
      </w:divsChild>
    </w:div>
    <w:div w:id="1075201895">
      <w:bodyDiv w:val="1"/>
      <w:marLeft w:val="0"/>
      <w:marRight w:val="0"/>
      <w:marTop w:val="0"/>
      <w:marBottom w:val="0"/>
      <w:divBdr>
        <w:top w:val="none" w:sz="0" w:space="0" w:color="auto"/>
        <w:left w:val="none" w:sz="0" w:space="0" w:color="auto"/>
        <w:bottom w:val="none" w:sz="0" w:space="0" w:color="auto"/>
        <w:right w:val="none" w:sz="0" w:space="0" w:color="auto"/>
      </w:divBdr>
    </w:div>
    <w:div w:id="1078095180">
      <w:bodyDiv w:val="1"/>
      <w:marLeft w:val="0"/>
      <w:marRight w:val="0"/>
      <w:marTop w:val="0"/>
      <w:marBottom w:val="0"/>
      <w:divBdr>
        <w:top w:val="none" w:sz="0" w:space="0" w:color="auto"/>
        <w:left w:val="none" w:sz="0" w:space="0" w:color="auto"/>
        <w:bottom w:val="none" w:sz="0" w:space="0" w:color="auto"/>
        <w:right w:val="none" w:sz="0" w:space="0" w:color="auto"/>
      </w:divBdr>
    </w:div>
    <w:div w:id="1081291926">
      <w:bodyDiv w:val="1"/>
      <w:marLeft w:val="0"/>
      <w:marRight w:val="0"/>
      <w:marTop w:val="0"/>
      <w:marBottom w:val="0"/>
      <w:divBdr>
        <w:top w:val="none" w:sz="0" w:space="0" w:color="auto"/>
        <w:left w:val="none" w:sz="0" w:space="0" w:color="auto"/>
        <w:bottom w:val="none" w:sz="0" w:space="0" w:color="auto"/>
        <w:right w:val="none" w:sz="0" w:space="0" w:color="auto"/>
      </w:divBdr>
    </w:div>
    <w:div w:id="1083453105">
      <w:bodyDiv w:val="1"/>
      <w:marLeft w:val="0"/>
      <w:marRight w:val="0"/>
      <w:marTop w:val="0"/>
      <w:marBottom w:val="0"/>
      <w:divBdr>
        <w:top w:val="none" w:sz="0" w:space="0" w:color="auto"/>
        <w:left w:val="none" w:sz="0" w:space="0" w:color="auto"/>
        <w:bottom w:val="none" w:sz="0" w:space="0" w:color="auto"/>
        <w:right w:val="none" w:sz="0" w:space="0" w:color="auto"/>
      </w:divBdr>
      <w:divsChild>
        <w:div w:id="583611268">
          <w:marLeft w:val="1166"/>
          <w:marRight w:val="0"/>
          <w:marTop w:val="96"/>
          <w:marBottom w:val="0"/>
          <w:divBdr>
            <w:top w:val="none" w:sz="0" w:space="0" w:color="auto"/>
            <w:left w:val="none" w:sz="0" w:space="0" w:color="auto"/>
            <w:bottom w:val="none" w:sz="0" w:space="0" w:color="auto"/>
            <w:right w:val="none" w:sz="0" w:space="0" w:color="auto"/>
          </w:divBdr>
        </w:div>
        <w:div w:id="1762145630">
          <w:marLeft w:val="1166"/>
          <w:marRight w:val="0"/>
          <w:marTop w:val="96"/>
          <w:marBottom w:val="0"/>
          <w:divBdr>
            <w:top w:val="none" w:sz="0" w:space="0" w:color="auto"/>
            <w:left w:val="none" w:sz="0" w:space="0" w:color="auto"/>
            <w:bottom w:val="none" w:sz="0" w:space="0" w:color="auto"/>
            <w:right w:val="none" w:sz="0" w:space="0" w:color="auto"/>
          </w:divBdr>
        </w:div>
        <w:div w:id="382295710">
          <w:marLeft w:val="1166"/>
          <w:marRight w:val="0"/>
          <w:marTop w:val="96"/>
          <w:marBottom w:val="0"/>
          <w:divBdr>
            <w:top w:val="none" w:sz="0" w:space="0" w:color="auto"/>
            <w:left w:val="none" w:sz="0" w:space="0" w:color="auto"/>
            <w:bottom w:val="none" w:sz="0" w:space="0" w:color="auto"/>
            <w:right w:val="none" w:sz="0" w:space="0" w:color="auto"/>
          </w:divBdr>
        </w:div>
        <w:div w:id="1511064341">
          <w:marLeft w:val="1166"/>
          <w:marRight w:val="0"/>
          <w:marTop w:val="96"/>
          <w:marBottom w:val="0"/>
          <w:divBdr>
            <w:top w:val="none" w:sz="0" w:space="0" w:color="auto"/>
            <w:left w:val="none" w:sz="0" w:space="0" w:color="auto"/>
            <w:bottom w:val="none" w:sz="0" w:space="0" w:color="auto"/>
            <w:right w:val="none" w:sz="0" w:space="0" w:color="auto"/>
          </w:divBdr>
        </w:div>
      </w:divsChild>
    </w:div>
    <w:div w:id="1086533930">
      <w:bodyDiv w:val="1"/>
      <w:marLeft w:val="0"/>
      <w:marRight w:val="0"/>
      <w:marTop w:val="0"/>
      <w:marBottom w:val="0"/>
      <w:divBdr>
        <w:top w:val="none" w:sz="0" w:space="0" w:color="auto"/>
        <w:left w:val="none" w:sz="0" w:space="0" w:color="auto"/>
        <w:bottom w:val="none" w:sz="0" w:space="0" w:color="auto"/>
        <w:right w:val="none" w:sz="0" w:space="0" w:color="auto"/>
      </w:divBdr>
    </w:div>
    <w:div w:id="1088116391">
      <w:bodyDiv w:val="1"/>
      <w:marLeft w:val="0"/>
      <w:marRight w:val="0"/>
      <w:marTop w:val="0"/>
      <w:marBottom w:val="0"/>
      <w:divBdr>
        <w:top w:val="none" w:sz="0" w:space="0" w:color="auto"/>
        <w:left w:val="none" w:sz="0" w:space="0" w:color="auto"/>
        <w:bottom w:val="none" w:sz="0" w:space="0" w:color="auto"/>
        <w:right w:val="none" w:sz="0" w:space="0" w:color="auto"/>
      </w:divBdr>
      <w:divsChild>
        <w:div w:id="1450782304">
          <w:marLeft w:val="547"/>
          <w:marRight w:val="0"/>
          <w:marTop w:val="96"/>
          <w:marBottom w:val="0"/>
          <w:divBdr>
            <w:top w:val="none" w:sz="0" w:space="0" w:color="auto"/>
            <w:left w:val="none" w:sz="0" w:space="0" w:color="auto"/>
            <w:bottom w:val="none" w:sz="0" w:space="0" w:color="auto"/>
            <w:right w:val="none" w:sz="0" w:space="0" w:color="auto"/>
          </w:divBdr>
        </w:div>
        <w:div w:id="1631940499">
          <w:marLeft w:val="547"/>
          <w:marRight w:val="0"/>
          <w:marTop w:val="96"/>
          <w:marBottom w:val="0"/>
          <w:divBdr>
            <w:top w:val="none" w:sz="0" w:space="0" w:color="auto"/>
            <w:left w:val="none" w:sz="0" w:space="0" w:color="auto"/>
            <w:bottom w:val="none" w:sz="0" w:space="0" w:color="auto"/>
            <w:right w:val="none" w:sz="0" w:space="0" w:color="auto"/>
          </w:divBdr>
        </w:div>
        <w:div w:id="295987559">
          <w:marLeft w:val="547"/>
          <w:marRight w:val="0"/>
          <w:marTop w:val="96"/>
          <w:marBottom w:val="0"/>
          <w:divBdr>
            <w:top w:val="none" w:sz="0" w:space="0" w:color="auto"/>
            <w:left w:val="none" w:sz="0" w:space="0" w:color="auto"/>
            <w:bottom w:val="none" w:sz="0" w:space="0" w:color="auto"/>
            <w:right w:val="none" w:sz="0" w:space="0" w:color="auto"/>
          </w:divBdr>
        </w:div>
      </w:divsChild>
    </w:div>
    <w:div w:id="1111507650">
      <w:bodyDiv w:val="1"/>
      <w:marLeft w:val="0"/>
      <w:marRight w:val="0"/>
      <w:marTop w:val="0"/>
      <w:marBottom w:val="0"/>
      <w:divBdr>
        <w:top w:val="none" w:sz="0" w:space="0" w:color="auto"/>
        <w:left w:val="none" w:sz="0" w:space="0" w:color="auto"/>
        <w:bottom w:val="none" w:sz="0" w:space="0" w:color="auto"/>
        <w:right w:val="none" w:sz="0" w:space="0" w:color="auto"/>
      </w:divBdr>
    </w:div>
    <w:div w:id="1118908412">
      <w:bodyDiv w:val="1"/>
      <w:marLeft w:val="0"/>
      <w:marRight w:val="0"/>
      <w:marTop w:val="0"/>
      <w:marBottom w:val="0"/>
      <w:divBdr>
        <w:top w:val="none" w:sz="0" w:space="0" w:color="auto"/>
        <w:left w:val="none" w:sz="0" w:space="0" w:color="auto"/>
        <w:bottom w:val="none" w:sz="0" w:space="0" w:color="auto"/>
        <w:right w:val="none" w:sz="0" w:space="0" w:color="auto"/>
      </w:divBdr>
      <w:divsChild>
        <w:div w:id="391927672">
          <w:marLeft w:val="547"/>
          <w:marRight w:val="0"/>
          <w:marTop w:val="96"/>
          <w:marBottom w:val="0"/>
          <w:divBdr>
            <w:top w:val="none" w:sz="0" w:space="0" w:color="auto"/>
            <w:left w:val="none" w:sz="0" w:space="0" w:color="auto"/>
            <w:bottom w:val="none" w:sz="0" w:space="0" w:color="auto"/>
            <w:right w:val="none" w:sz="0" w:space="0" w:color="auto"/>
          </w:divBdr>
        </w:div>
        <w:div w:id="254675275">
          <w:marLeft w:val="547"/>
          <w:marRight w:val="0"/>
          <w:marTop w:val="96"/>
          <w:marBottom w:val="0"/>
          <w:divBdr>
            <w:top w:val="none" w:sz="0" w:space="0" w:color="auto"/>
            <w:left w:val="none" w:sz="0" w:space="0" w:color="auto"/>
            <w:bottom w:val="none" w:sz="0" w:space="0" w:color="auto"/>
            <w:right w:val="none" w:sz="0" w:space="0" w:color="auto"/>
          </w:divBdr>
        </w:div>
        <w:div w:id="789056771">
          <w:marLeft w:val="547"/>
          <w:marRight w:val="0"/>
          <w:marTop w:val="96"/>
          <w:marBottom w:val="0"/>
          <w:divBdr>
            <w:top w:val="none" w:sz="0" w:space="0" w:color="auto"/>
            <w:left w:val="none" w:sz="0" w:space="0" w:color="auto"/>
            <w:bottom w:val="none" w:sz="0" w:space="0" w:color="auto"/>
            <w:right w:val="none" w:sz="0" w:space="0" w:color="auto"/>
          </w:divBdr>
        </w:div>
      </w:divsChild>
    </w:div>
    <w:div w:id="1125852362">
      <w:bodyDiv w:val="1"/>
      <w:marLeft w:val="0"/>
      <w:marRight w:val="0"/>
      <w:marTop w:val="0"/>
      <w:marBottom w:val="0"/>
      <w:divBdr>
        <w:top w:val="none" w:sz="0" w:space="0" w:color="auto"/>
        <w:left w:val="none" w:sz="0" w:space="0" w:color="auto"/>
        <w:bottom w:val="none" w:sz="0" w:space="0" w:color="auto"/>
        <w:right w:val="none" w:sz="0" w:space="0" w:color="auto"/>
      </w:divBdr>
      <w:divsChild>
        <w:div w:id="1634485211">
          <w:marLeft w:val="547"/>
          <w:marRight w:val="0"/>
          <w:marTop w:val="115"/>
          <w:marBottom w:val="0"/>
          <w:divBdr>
            <w:top w:val="none" w:sz="0" w:space="0" w:color="auto"/>
            <w:left w:val="none" w:sz="0" w:space="0" w:color="auto"/>
            <w:bottom w:val="none" w:sz="0" w:space="0" w:color="auto"/>
            <w:right w:val="none" w:sz="0" w:space="0" w:color="auto"/>
          </w:divBdr>
        </w:div>
        <w:div w:id="1838569493">
          <w:marLeft w:val="547"/>
          <w:marRight w:val="0"/>
          <w:marTop w:val="115"/>
          <w:marBottom w:val="0"/>
          <w:divBdr>
            <w:top w:val="none" w:sz="0" w:space="0" w:color="auto"/>
            <w:left w:val="none" w:sz="0" w:space="0" w:color="auto"/>
            <w:bottom w:val="none" w:sz="0" w:space="0" w:color="auto"/>
            <w:right w:val="none" w:sz="0" w:space="0" w:color="auto"/>
          </w:divBdr>
        </w:div>
        <w:div w:id="1544366178">
          <w:marLeft w:val="547"/>
          <w:marRight w:val="0"/>
          <w:marTop w:val="115"/>
          <w:marBottom w:val="0"/>
          <w:divBdr>
            <w:top w:val="none" w:sz="0" w:space="0" w:color="auto"/>
            <w:left w:val="none" w:sz="0" w:space="0" w:color="auto"/>
            <w:bottom w:val="none" w:sz="0" w:space="0" w:color="auto"/>
            <w:right w:val="none" w:sz="0" w:space="0" w:color="auto"/>
          </w:divBdr>
        </w:div>
        <w:div w:id="1896815152">
          <w:marLeft w:val="547"/>
          <w:marRight w:val="0"/>
          <w:marTop w:val="115"/>
          <w:marBottom w:val="0"/>
          <w:divBdr>
            <w:top w:val="none" w:sz="0" w:space="0" w:color="auto"/>
            <w:left w:val="none" w:sz="0" w:space="0" w:color="auto"/>
            <w:bottom w:val="none" w:sz="0" w:space="0" w:color="auto"/>
            <w:right w:val="none" w:sz="0" w:space="0" w:color="auto"/>
          </w:divBdr>
        </w:div>
      </w:divsChild>
    </w:div>
    <w:div w:id="1134172971">
      <w:bodyDiv w:val="1"/>
      <w:marLeft w:val="0"/>
      <w:marRight w:val="0"/>
      <w:marTop w:val="0"/>
      <w:marBottom w:val="0"/>
      <w:divBdr>
        <w:top w:val="none" w:sz="0" w:space="0" w:color="auto"/>
        <w:left w:val="none" w:sz="0" w:space="0" w:color="auto"/>
        <w:bottom w:val="none" w:sz="0" w:space="0" w:color="auto"/>
        <w:right w:val="none" w:sz="0" w:space="0" w:color="auto"/>
      </w:divBdr>
    </w:div>
    <w:div w:id="1144814467">
      <w:bodyDiv w:val="1"/>
      <w:marLeft w:val="0"/>
      <w:marRight w:val="0"/>
      <w:marTop w:val="0"/>
      <w:marBottom w:val="0"/>
      <w:divBdr>
        <w:top w:val="none" w:sz="0" w:space="0" w:color="auto"/>
        <w:left w:val="none" w:sz="0" w:space="0" w:color="auto"/>
        <w:bottom w:val="none" w:sz="0" w:space="0" w:color="auto"/>
        <w:right w:val="none" w:sz="0" w:space="0" w:color="auto"/>
      </w:divBdr>
    </w:div>
    <w:div w:id="1147941191">
      <w:bodyDiv w:val="1"/>
      <w:marLeft w:val="0"/>
      <w:marRight w:val="0"/>
      <w:marTop w:val="0"/>
      <w:marBottom w:val="0"/>
      <w:divBdr>
        <w:top w:val="none" w:sz="0" w:space="0" w:color="auto"/>
        <w:left w:val="none" w:sz="0" w:space="0" w:color="auto"/>
        <w:bottom w:val="none" w:sz="0" w:space="0" w:color="auto"/>
        <w:right w:val="none" w:sz="0" w:space="0" w:color="auto"/>
      </w:divBdr>
    </w:div>
    <w:div w:id="1162937079">
      <w:bodyDiv w:val="1"/>
      <w:marLeft w:val="0"/>
      <w:marRight w:val="0"/>
      <w:marTop w:val="0"/>
      <w:marBottom w:val="0"/>
      <w:divBdr>
        <w:top w:val="none" w:sz="0" w:space="0" w:color="auto"/>
        <w:left w:val="none" w:sz="0" w:space="0" w:color="auto"/>
        <w:bottom w:val="none" w:sz="0" w:space="0" w:color="auto"/>
        <w:right w:val="none" w:sz="0" w:space="0" w:color="auto"/>
      </w:divBdr>
    </w:div>
    <w:div w:id="1164974594">
      <w:bodyDiv w:val="1"/>
      <w:marLeft w:val="0"/>
      <w:marRight w:val="0"/>
      <w:marTop w:val="0"/>
      <w:marBottom w:val="0"/>
      <w:divBdr>
        <w:top w:val="none" w:sz="0" w:space="0" w:color="auto"/>
        <w:left w:val="none" w:sz="0" w:space="0" w:color="auto"/>
        <w:bottom w:val="none" w:sz="0" w:space="0" w:color="auto"/>
        <w:right w:val="none" w:sz="0" w:space="0" w:color="auto"/>
      </w:divBdr>
    </w:div>
    <w:div w:id="1166434415">
      <w:bodyDiv w:val="1"/>
      <w:marLeft w:val="0"/>
      <w:marRight w:val="0"/>
      <w:marTop w:val="0"/>
      <w:marBottom w:val="0"/>
      <w:divBdr>
        <w:top w:val="none" w:sz="0" w:space="0" w:color="auto"/>
        <w:left w:val="none" w:sz="0" w:space="0" w:color="auto"/>
        <w:bottom w:val="none" w:sz="0" w:space="0" w:color="auto"/>
        <w:right w:val="none" w:sz="0" w:space="0" w:color="auto"/>
      </w:divBdr>
    </w:div>
    <w:div w:id="1171989045">
      <w:bodyDiv w:val="1"/>
      <w:marLeft w:val="0"/>
      <w:marRight w:val="0"/>
      <w:marTop w:val="0"/>
      <w:marBottom w:val="0"/>
      <w:divBdr>
        <w:top w:val="none" w:sz="0" w:space="0" w:color="auto"/>
        <w:left w:val="none" w:sz="0" w:space="0" w:color="auto"/>
        <w:bottom w:val="none" w:sz="0" w:space="0" w:color="auto"/>
        <w:right w:val="none" w:sz="0" w:space="0" w:color="auto"/>
      </w:divBdr>
    </w:div>
    <w:div w:id="1173253844">
      <w:bodyDiv w:val="1"/>
      <w:marLeft w:val="0"/>
      <w:marRight w:val="0"/>
      <w:marTop w:val="0"/>
      <w:marBottom w:val="0"/>
      <w:divBdr>
        <w:top w:val="none" w:sz="0" w:space="0" w:color="auto"/>
        <w:left w:val="none" w:sz="0" w:space="0" w:color="auto"/>
        <w:bottom w:val="none" w:sz="0" w:space="0" w:color="auto"/>
        <w:right w:val="none" w:sz="0" w:space="0" w:color="auto"/>
      </w:divBdr>
      <w:divsChild>
        <w:div w:id="1829401647">
          <w:marLeft w:val="547"/>
          <w:marRight w:val="0"/>
          <w:marTop w:val="96"/>
          <w:marBottom w:val="0"/>
          <w:divBdr>
            <w:top w:val="none" w:sz="0" w:space="0" w:color="auto"/>
            <w:left w:val="none" w:sz="0" w:space="0" w:color="auto"/>
            <w:bottom w:val="none" w:sz="0" w:space="0" w:color="auto"/>
            <w:right w:val="none" w:sz="0" w:space="0" w:color="auto"/>
          </w:divBdr>
        </w:div>
        <w:div w:id="772747029">
          <w:marLeft w:val="547"/>
          <w:marRight w:val="0"/>
          <w:marTop w:val="96"/>
          <w:marBottom w:val="0"/>
          <w:divBdr>
            <w:top w:val="none" w:sz="0" w:space="0" w:color="auto"/>
            <w:left w:val="none" w:sz="0" w:space="0" w:color="auto"/>
            <w:bottom w:val="none" w:sz="0" w:space="0" w:color="auto"/>
            <w:right w:val="none" w:sz="0" w:space="0" w:color="auto"/>
          </w:divBdr>
        </w:div>
        <w:div w:id="1383410069">
          <w:marLeft w:val="547"/>
          <w:marRight w:val="0"/>
          <w:marTop w:val="96"/>
          <w:marBottom w:val="0"/>
          <w:divBdr>
            <w:top w:val="none" w:sz="0" w:space="0" w:color="auto"/>
            <w:left w:val="none" w:sz="0" w:space="0" w:color="auto"/>
            <w:bottom w:val="none" w:sz="0" w:space="0" w:color="auto"/>
            <w:right w:val="none" w:sz="0" w:space="0" w:color="auto"/>
          </w:divBdr>
        </w:div>
      </w:divsChild>
    </w:div>
    <w:div w:id="1174615147">
      <w:bodyDiv w:val="1"/>
      <w:marLeft w:val="0"/>
      <w:marRight w:val="0"/>
      <w:marTop w:val="0"/>
      <w:marBottom w:val="0"/>
      <w:divBdr>
        <w:top w:val="none" w:sz="0" w:space="0" w:color="auto"/>
        <w:left w:val="none" w:sz="0" w:space="0" w:color="auto"/>
        <w:bottom w:val="none" w:sz="0" w:space="0" w:color="auto"/>
        <w:right w:val="none" w:sz="0" w:space="0" w:color="auto"/>
      </w:divBdr>
    </w:div>
    <w:div w:id="1206404819">
      <w:bodyDiv w:val="1"/>
      <w:marLeft w:val="0"/>
      <w:marRight w:val="0"/>
      <w:marTop w:val="0"/>
      <w:marBottom w:val="0"/>
      <w:divBdr>
        <w:top w:val="none" w:sz="0" w:space="0" w:color="auto"/>
        <w:left w:val="none" w:sz="0" w:space="0" w:color="auto"/>
        <w:bottom w:val="none" w:sz="0" w:space="0" w:color="auto"/>
        <w:right w:val="none" w:sz="0" w:space="0" w:color="auto"/>
      </w:divBdr>
    </w:div>
    <w:div w:id="1207568765">
      <w:bodyDiv w:val="1"/>
      <w:marLeft w:val="0"/>
      <w:marRight w:val="0"/>
      <w:marTop w:val="0"/>
      <w:marBottom w:val="0"/>
      <w:divBdr>
        <w:top w:val="none" w:sz="0" w:space="0" w:color="auto"/>
        <w:left w:val="none" w:sz="0" w:space="0" w:color="auto"/>
        <w:bottom w:val="none" w:sz="0" w:space="0" w:color="auto"/>
        <w:right w:val="none" w:sz="0" w:space="0" w:color="auto"/>
      </w:divBdr>
    </w:div>
    <w:div w:id="1212575801">
      <w:bodyDiv w:val="1"/>
      <w:marLeft w:val="0"/>
      <w:marRight w:val="0"/>
      <w:marTop w:val="0"/>
      <w:marBottom w:val="0"/>
      <w:divBdr>
        <w:top w:val="none" w:sz="0" w:space="0" w:color="auto"/>
        <w:left w:val="none" w:sz="0" w:space="0" w:color="auto"/>
        <w:bottom w:val="none" w:sz="0" w:space="0" w:color="auto"/>
        <w:right w:val="none" w:sz="0" w:space="0" w:color="auto"/>
      </w:divBdr>
      <w:divsChild>
        <w:div w:id="1515681660">
          <w:marLeft w:val="547"/>
          <w:marRight w:val="0"/>
          <w:marTop w:val="115"/>
          <w:marBottom w:val="0"/>
          <w:divBdr>
            <w:top w:val="none" w:sz="0" w:space="0" w:color="auto"/>
            <w:left w:val="none" w:sz="0" w:space="0" w:color="auto"/>
            <w:bottom w:val="none" w:sz="0" w:space="0" w:color="auto"/>
            <w:right w:val="none" w:sz="0" w:space="0" w:color="auto"/>
          </w:divBdr>
        </w:div>
        <w:div w:id="1542088003">
          <w:marLeft w:val="1166"/>
          <w:marRight w:val="0"/>
          <w:marTop w:val="96"/>
          <w:marBottom w:val="0"/>
          <w:divBdr>
            <w:top w:val="none" w:sz="0" w:space="0" w:color="auto"/>
            <w:left w:val="none" w:sz="0" w:space="0" w:color="auto"/>
            <w:bottom w:val="none" w:sz="0" w:space="0" w:color="auto"/>
            <w:right w:val="none" w:sz="0" w:space="0" w:color="auto"/>
          </w:divBdr>
        </w:div>
        <w:div w:id="418671638">
          <w:marLeft w:val="1166"/>
          <w:marRight w:val="0"/>
          <w:marTop w:val="96"/>
          <w:marBottom w:val="0"/>
          <w:divBdr>
            <w:top w:val="none" w:sz="0" w:space="0" w:color="auto"/>
            <w:left w:val="none" w:sz="0" w:space="0" w:color="auto"/>
            <w:bottom w:val="none" w:sz="0" w:space="0" w:color="auto"/>
            <w:right w:val="none" w:sz="0" w:space="0" w:color="auto"/>
          </w:divBdr>
        </w:div>
        <w:div w:id="1337075372">
          <w:marLeft w:val="1166"/>
          <w:marRight w:val="0"/>
          <w:marTop w:val="96"/>
          <w:marBottom w:val="0"/>
          <w:divBdr>
            <w:top w:val="none" w:sz="0" w:space="0" w:color="auto"/>
            <w:left w:val="none" w:sz="0" w:space="0" w:color="auto"/>
            <w:bottom w:val="none" w:sz="0" w:space="0" w:color="auto"/>
            <w:right w:val="none" w:sz="0" w:space="0" w:color="auto"/>
          </w:divBdr>
        </w:div>
        <w:div w:id="23945848">
          <w:marLeft w:val="1166"/>
          <w:marRight w:val="0"/>
          <w:marTop w:val="96"/>
          <w:marBottom w:val="0"/>
          <w:divBdr>
            <w:top w:val="none" w:sz="0" w:space="0" w:color="auto"/>
            <w:left w:val="none" w:sz="0" w:space="0" w:color="auto"/>
            <w:bottom w:val="none" w:sz="0" w:space="0" w:color="auto"/>
            <w:right w:val="none" w:sz="0" w:space="0" w:color="auto"/>
          </w:divBdr>
        </w:div>
      </w:divsChild>
    </w:div>
    <w:div w:id="1219708130">
      <w:bodyDiv w:val="1"/>
      <w:marLeft w:val="0"/>
      <w:marRight w:val="0"/>
      <w:marTop w:val="0"/>
      <w:marBottom w:val="0"/>
      <w:divBdr>
        <w:top w:val="none" w:sz="0" w:space="0" w:color="auto"/>
        <w:left w:val="none" w:sz="0" w:space="0" w:color="auto"/>
        <w:bottom w:val="none" w:sz="0" w:space="0" w:color="auto"/>
        <w:right w:val="none" w:sz="0" w:space="0" w:color="auto"/>
      </w:divBdr>
    </w:div>
    <w:div w:id="1224828483">
      <w:bodyDiv w:val="1"/>
      <w:marLeft w:val="0"/>
      <w:marRight w:val="0"/>
      <w:marTop w:val="0"/>
      <w:marBottom w:val="0"/>
      <w:divBdr>
        <w:top w:val="none" w:sz="0" w:space="0" w:color="auto"/>
        <w:left w:val="none" w:sz="0" w:space="0" w:color="auto"/>
        <w:bottom w:val="none" w:sz="0" w:space="0" w:color="auto"/>
        <w:right w:val="none" w:sz="0" w:space="0" w:color="auto"/>
      </w:divBdr>
    </w:div>
    <w:div w:id="1228765504">
      <w:bodyDiv w:val="1"/>
      <w:marLeft w:val="0"/>
      <w:marRight w:val="0"/>
      <w:marTop w:val="0"/>
      <w:marBottom w:val="0"/>
      <w:divBdr>
        <w:top w:val="none" w:sz="0" w:space="0" w:color="auto"/>
        <w:left w:val="none" w:sz="0" w:space="0" w:color="auto"/>
        <w:bottom w:val="none" w:sz="0" w:space="0" w:color="auto"/>
        <w:right w:val="none" w:sz="0" w:space="0" w:color="auto"/>
      </w:divBdr>
    </w:div>
    <w:div w:id="1230729754">
      <w:bodyDiv w:val="1"/>
      <w:marLeft w:val="0"/>
      <w:marRight w:val="0"/>
      <w:marTop w:val="0"/>
      <w:marBottom w:val="0"/>
      <w:divBdr>
        <w:top w:val="none" w:sz="0" w:space="0" w:color="auto"/>
        <w:left w:val="none" w:sz="0" w:space="0" w:color="auto"/>
        <w:bottom w:val="none" w:sz="0" w:space="0" w:color="auto"/>
        <w:right w:val="none" w:sz="0" w:space="0" w:color="auto"/>
      </w:divBdr>
    </w:div>
    <w:div w:id="1262572144">
      <w:bodyDiv w:val="1"/>
      <w:marLeft w:val="0"/>
      <w:marRight w:val="0"/>
      <w:marTop w:val="0"/>
      <w:marBottom w:val="0"/>
      <w:divBdr>
        <w:top w:val="none" w:sz="0" w:space="0" w:color="auto"/>
        <w:left w:val="none" w:sz="0" w:space="0" w:color="auto"/>
        <w:bottom w:val="none" w:sz="0" w:space="0" w:color="auto"/>
        <w:right w:val="none" w:sz="0" w:space="0" w:color="auto"/>
      </w:divBdr>
      <w:divsChild>
        <w:div w:id="327173120">
          <w:marLeft w:val="1166"/>
          <w:marRight w:val="0"/>
          <w:marTop w:val="240"/>
          <w:marBottom w:val="0"/>
          <w:divBdr>
            <w:top w:val="none" w:sz="0" w:space="0" w:color="auto"/>
            <w:left w:val="none" w:sz="0" w:space="0" w:color="auto"/>
            <w:bottom w:val="none" w:sz="0" w:space="0" w:color="auto"/>
            <w:right w:val="none" w:sz="0" w:space="0" w:color="auto"/>
          </w:divBdr>
        </w:div>
        <w:div w:id="858398971">
          <w:marLeft w:val="1166"/>
          <w:marRight w:val="0"/>
          <w:marTop w:val="240"/>
          <w:marBottom w:val="0"/>
          <w:divBdr>
            <w:top w:val="none" w:sz="0" w:space="0" w:color="auto"/>
            <w:left w:val="none" w:sz="0" w:space="0" w:color="auto"/>
            <w:bottom w:val="none" w:sz="0" w:space="0" w:color="auto"/>
            <w:right w:val="none" w:sz="0" w:space="0" w:color="auto"/>
          </w:divBdr>
        </w:div>
        <w:div w:id="2096779381">
          <w:marLeft w:val="1166"/>
          <w:marRight w:val="0"/>
          <w:marTop w:val="240"/>
          <w:marBottom w:val="0"/>
          <w:divBdr>
            <w:top w:val="none" w:sz="0" w:space="0" w:color="auto"/>
            <w:left w:val="none" w:sz="0" w:space="0" w:color="auto"/>
            <w:bottom w:val="none" w:sz="0" w:space="0" w:color="auto"/>
            <w:right w:val="none" w:sz="0" w:space="0" w:color="auto"/>
          </w:divBdr>
        </w:div>
      </w:divsChild>
    </w:div>
    <w:div w:id="1269775010">
      <w:bodyDiv w:val="1"/>
      <w:marLeft w:val="0"/>
      <w:marRight w:val="0"/>
      <w:marTop w:val="0"/>
      <w:marBottom w:val="0"/>
      <w:divBdr>
        <w:top w:val="none" w:sz="0" w:space="0" w:color="auto"/>
        <w:left w:val="none" w:sz="0" w:space="0" w:color="auto"/>
        <w:bottom w:val="none" w:sz="0" w:space="0" w:color="auto"/>
        <w:right w:val="none" w:sz="0" w:space="0" w:color="auto"/>
      </w:divBdr>
    </w:div>
    <w:div w:id="1272662488">
      <w:bodyDiv w:val="1"/>
      <w:marLeft w:val="0"/>
      <w:marRight w:val="0"/>
      <w:marTop w:val="0"/>
      <w:marBottom w:val="0"/>
      <w:divBdr>
        <w:top w:val="none" w:sz="0" w:space="0" w:color="auto"/>
        <w:left w:val="none" w:sz="0" w:space="0" w:color="auto"/>
        <w:bottom w:val="none" w:sz="0" w:space="0" w:color="auto"/>
        <w:right w:val="none" w:sz="0" w:space="0" w:color="auto"/>
      </w:divBdr>
    </w:div>
    <w:div w:id="1276207754">
      <w:bodyDiv w:val="1"/>
      <w:marLeft w:val="0"/>
      <w:marRight w:val="0"/>
      <w:marTop w:val="0"/>
      <w:marBottom w:val="0"/>
      <w:divBdr>
        <w:top w:val="none" w:sz="0" w:space="0" w:color="auto"/>
        <w:left w:val="none" w:sz="0" w:space="0" w:color="auto"/>
        <w:bottom w:val="none" w:sz="0" w:space="0" w:color="auto"/>
        <w:right w:val="none" w:sz="0" w:space="0" w:color="auto"/>
      </w:divBdr>
      <w:divsChild>
        <w:div w:id="1647278991">
          <w:marLeft w:val="720"/>
          <w:marRight w:val="0"/>
          <w:marTop w:val="240"/>
          <w:marBottom w:val="0"/>
          <w:divBdr>
            <w:top w:val="none" w:sz="0" w:space="0" w:color="auto"/>
            <w:left w:val="none" w:sz="0" w:space="0" w:color="auto"/>
            <w:bottom w:val="none" w:sz="0" w:space="0" w:color="auto"/>
            <w:right w:val="none" w:sz="0" w:space="0" w:color="auto"/>
          </w:divBdr>
        </w:div>
      </w:divsChild>
    </w:div>
    <w:div w:id="1286962273">
      <w:bodyDiv w:val="1"/>
      <w:marLeft w:val="0"/>
      <w:marRight w:val="0"/>
      <w:marTop w:val="0"/>
      <w:marBottom w:val="0"/>
      <w:divBdr>
        <w:top w:val="none" w:sz="0" w:space="0" w:color="auto"/>
        <w:left w:val="none" w:sz="0" w:space="0" w:color="auto"/>
        <w:bottom w:val="none" w:sz="0" w:space="0" w:color="auto"/>
        <w:right w:val="none" w:sz="0" w:space="0" w:color="auto"/>
      </w:divBdr>
      <w:divsChild>
        <w:div w:id="640158772">
          <w:marLeft w:val="547"/>
          <w:marRight w:val="0"/>
          <w:marTop w:val="115"/>
          <w:marBottom w:val="0"/>
          <w:divBdr>
            <w:top w:val="none" w:sz="0" w:space="0" w:color="auto"/>
            <w:left w:val="none" w:sz="0" w:space="0" w:color="auto"/>
            <w:bottom w:val="none" w:sz="0" w:space="0" w:color="auto"/>
            <w:right w:val="none" w:sz="0" w:space="0" w:color="auto"/>
          </w:divBdr>
        </w:div>
        <w:div w:id="2009474940">
          <w:marLeft w:val="547"/>
          <w:marRight w:val="0"/>
          <w:marTop w:val="115"/>
          <w:marBottom w:val="0"/>
          <w:divBdr>
            <w:top w:val="none" w:sz="0" w:space="0" w:color="auto"/>
            <w:left w:val="none" w:sz="0" w:space="0" w:color="auto"/>
            <w:bottom w:val="none" w:sz="0" w:space="0" w:color="auto"/>
            <w:right w:val="none" w:sz="0" w:space="0" w:color="auto"/>
          </w:divBdr>
        </w:div>
      </w:divsChild>
    </w:div>
    <w:div w:id="1299800991">
      <w:bodyDiv w:val="1"/>
      <w:marLeft w:val="0"/>
      <w:marRight w:val="0"/>
      <w:marTop w:val="0"/>
      <w:marBottom w:val="0"/>
      <w:divBdr>
        <w:top w:val="none" w:sz="0" w:space="0" w:color="auto"/>
        <w:left w:val="none" w:sz="0" w:space="0" w:color="auto"/>
        <w:bottom w:val="none" w:sz="0" w:space="0" w:color="auto"/>
        <w:right w:val="none" w:sz="0" w:space="0" w:color="auto"/>
      </w:divBdr>
    </w:div>
    <w:div w:id="1308824345">
      <w:bodyDiv w:val="1"/>
      <w:marLeft w:val="0"/>
      <w:marRight w:val="0"/>
      <w:marTop w:val="0"/>
      <w:marBottom w:val="0"/>
      <w:divBdr>
        <w:top w:val="none" w:sz="0" w:space="0" w:color="auto"/>
        <w:left w:val="none" w:sz="0" w:space="0" w:color="auto"/>
        <w:bottom w:val="none" w:sz="0" w:space="0" w:color="auto"/>
        <w:right w:val="none" w:sz="0" w:space="0" w:color="auto"/>
      </w:divBdr>
    </w:div>
    <w:div w:id="1321235407">
      <w:bodyDiv w:val="1"/>
      <w:marLeft w:val="0"/>
      <w:marRight w:val="0"/>
      <w:marTop w:val="0"/>
      <w:marBottom w:val="0"/>
      <w:divBdr>
        <w:top w:val="none" w:sz="0" w:space="0" w:color="auto"/>
        <w:left w:val="none" w:sz="0" w:space="0" w:color="auto"/>
        <w:bottom w:val="none" w:sz="0" w:space="0" w:color="auto"/>
        <w:right w:val="none" w:sz="0" w:space="0" w:color="auto"/>
      </w:divBdr>
      <w:divsChild>
        <w:div w:id="1103916452">
          <w:marLeft w:val="1166"/>
          <w:marRight w:val="0"/>
          <w:marTop w:val="240"/>
          <w:marBottom w:val="0"/>
          <w:divBdr>
            <w:top w:val="none" w:sz="0" w:space="0" w:color="auto"/>
            <w:left w:val="none" w:sz="0" w:space="0" w:color="auto"/>
            <w:bottom w:val="none" w:sz="0" w:space="0" w:color="auto"/>
            <w:right w:val="none" w:sz="0" w:space="0" w:color="auto"/>
          </w:divBdr>
        </w:div>
        <w:div w:id="1383476723">
          <w:marLeft w:val="1166"/>
          <w:marRight w:val="0"/>
          <w:marTop w:val="240"/>
          <w:marBottom w:val="0"/>
          <w:divBdr>
            <w:top w:val="none" w:sz="0" w:space="0" w:color="auto"/>
            <w:left w:val="none" w:sz="0" w:space="0" w:color="auto"/>
            <w:bottom w:val="none" w:sz="0" w:space="0" w:color="auto"/>
            <w:right w:val="none" w:sz="0" w:space="0" w:color="auto"/>
          </w:divBdr>
        </w:div>
        <w:div w:id="1442528022">
          <w:marLeft w:val="1166"/>
          <w:marRight w:val="0"/>
          <w:marTop w:val="240"/>
          <w:marBottom w:val="0"/>
          <w:divBdr>
            <w:top w:val="none" w:sz="0" w:space="0" w:color="auto"/>
            <w:left w:val="none" w:sz="0" w:space="0" w:color="auto"/>
            <w:bottom w:val="none" w:sz="0" w:space="0" w:color="auto"/>
            <w:right w:val="none" w:sz="0" w:space="0" w:color="auto"/>
          </w:divBdr>
        </w:div>
      </w:divsChild>
    </w:div>
    <w:div w:id="1323388308">
      <w:bodyDiv w:val="1"/>
      <w:marLeft w:val="0"/>
      <w:marRight w:val="0"/>
      <w:marTop w:val="0"/>
      <w:marBottom w:val="0"/>
      <w:divBdr>
        <w:top w:val="none" w:sz="0" w:space="0" w:color="auto"/>
        <w:left w:val="none" w:sz="0" w:space="0" w:color="auto"/>
        <w:bottom w:val="none" w:sz="0" w:space="0" w:color="auto"/>
        <w:right w:val="none" w:sz="0" w:space="0" w:color="auto"/>
      </w:divBdr>
    </w:div>
    <w:div w:id="1327246937">
      <w:bodyDiv w:val="1"/>
      <w:marLeft w:val="0"/>
      <w:marRight w:val="0"/>
      <w:marTop w:val="0"/>
      <w:marBottom w:val="0"/>
      <w:divBdr>
        <w:top w:val="none" w:sz="0" w:space="0" w:color="auto"/>
        <w:left w:val="none" w:sz="0" w:space="0" w:color="auto"/>
        <w:bottom w:val="none" w:sz="0" w:space="0" w:color="auto"/>
        <w:right w:val="none" w:sz="0" w:space="0" w:color="auto"/>
      </w:divBdr>
    </w:div>
    <w:div w:id="1341931362">
      <w:bodyDiv w:val="1"/>
      <w:marLeft w:val="0"/>
      <w:marRight w:val="0"/>
      <w:marTop w:val="0"/>
      <w:marBottom w:val="0"/>
      <w:divBdr>
        <w:top w:val="none" w:sz="0" w:space="0" w:color="auto"/>
        <w:left w:val="none" w:sz="0" w:space="0" w:color="auto"/>
        <w:bottom w:val="none" w:sz="0" w:space="0" w:color="auto"/>
        <w:right w:val="none" w:sz="0" w:space="0" w:color="auto"/>
      </w:divBdr>
    </w:div>
    <w:div w:id="1342008219">
      <w:bodyDiv w:val="1"/>
      <w:marLeft w:val="0"/>
      <w:marRight w:val="0"/>
      <w:marTop w:val="0"/>
      <w:marBottom w:val="0"/>
      <w:divBdr>
        <w:top w:val="none" w:sz="0" w:space="0" w:color="auto"/>
        <w:left w:val="none" w:sz="0" w:space="0" w:color="auto"/>
        <w:bottom w:val="none" w:sz="0" w:space="0" w:color="auto"/>
        <w:right w:val="none" w:sz="0" w:space="0" w:color="auto"/>
      </w:divBdr>
      <w:divsChild>
        <w:div w:id="1696732327">
          <w:marLeft w:val="547"/>
          <w:marRight w:val="0"/>
          <w:marTop w:val="110"/>
          <w:marBottom w:val="0"/>
          <w:divBdr>
            <w:top w:val="none" w:sz="0" w:space="0" w:color="auto"/>
            <w:left w:val="none" w:sz="0" w:space="0" w:color="auto"/>
            <w:bottom w:val="none" w:sz="0" w:space="0" w:color="auto"/>
            <w:right w:val="none" w:sz="0" w:space="0" w:color="auto"/>
          </w:divBdr>
        </w:div>
      </w:divsChild>
    </w:div>
    <w:div w:id="1372919961">
      <w:bodyDiv w:val="1"/>
      <w:marLeft w:val="0"/>
      <w:marRight w:val="0"/>
      <w:marTop w:val="0"/>
      <w:marBottom w:val="0"/>
      <w:divBdr>
        <w:top w:val="none" w:sz="0" w:space="0" w:color="auto"/>
        <w:left w:val="none" w:sz="0" w:space="0" w:color="auto"/>
        <w:bottom w:val="none" w:sz="0" w:space="0" w:color="auto"/>
        <w:right w:val="none" w:sz="0" w:space="0" w:color="auto"/>
      </w:divBdr>
    </w:div>
    <w:div w:id="1394893129">
      <w:bodyDiv w:val="1"/>
      <w:marLeft w:val="0"/>
      <w:marRight w:val="0"/>
      <w:marTop w:val="0"/>
      <w:marBottom w:val="0"/>
      <w:divBdr>
        <w:top w:val="none" w:sz="0" w:space="0" w:color="auto"/>
        <w:left w:val="none" w:sz="0" w:space="0" w:color="auto"/>
        <w:bottom w:val="none" w:sz="0" w:space="0" w:color="auto"/>
        <w:right w:val="none" w:sz="0" w:space="0" w:color="auto"/>
      </w:divBdr>
    </w:div>
    <w:div w:id="1430585524">
      <w:bodyDiv w:val="1"/>
      <w:marLeft w:val="0"/>
      <w:marRight w:val="0"/>
      <w:marTop w:val="0"/>
      <w:marBottom w:val="0"/>
      <w:divBdr>
        <w:top w:val="none" w:sz="0" w:space="0" w:color="auto"/>
        <w:left w:val="none" w:sz="0" w:space="0" w:color="auto"/>
        <w:bottom w:val="none" w:sz="0" w:space="0" w:color="auto"/>
        <w:right w:val="none" w:sz="0" w:space="0" w:color="auto"/>
      </w:divBdr>
    </w:div>
    <w:div w:id="1451243952">
      <w:bodyDiv w:val="1"/>
      <w:marLeft w:val="0"/>
      <w:marRight w:val="0"/>
      <w:marTop w:val="0"/>
      <w:marBottom w:val="0"/>
      <w:divBdr>
        <w:top w:val="none" w:sz="0" w:space="0" w:color="auto"/>
        <w:left w:val="none" w:sz="0" w:space="0" w:color="auto"/>
        <w:bottom w:val="none" w:sz="0" w:space="0" w:color="auto"/>
        <w:right w:val="none" w:sz="0" w:space="0" w:color="auto"/>
      </w:divBdr>
    </w:div>
    <w:div w:id="1460565106">
      <w:bodyDiv w:val="1"/>
      <w:marLeft w:val="0"/>
      <w:marRight w:val="0"/>
      <w:marTop w:val="0"/>
      <w:marBottom w:val="0"/>
      <w:divBdr>
        <w:top w:val="none" w:sz="0" w:space="0" w:color="auto"/>
        <w:left w:val="none" w:sz="0" w:space="0" w:color="auto"/>
        <w:bottom w:val="none" w:sz="0" w:space="0" w:color="auto"/>
        <w:right w:val="none" w:sz="0" w:space="0" w:color="auto"/>
      </w:divBdr>
      <w:divsChild>
        <w:div w:id="999622763">
          <w:marLeft w:val="0"/>
          <w:marRight w:val="0"/>
          <w:marTop w:val="0"/>
          <w:marBottom w:val="0"/>
          <w:divBdr>
            <w:top w:val="none" w:sz="0" w:space="0" w:color="auto"/>
            <w:left w:val="none" w:sz="0" w:space="0" w:color="auto"/>
            <w:bottom w:val="none" w:sz="0" w:space="0" w:color="auto"/>
            <w:right w:val="none" w:sz="0" w:space="0" w:color="auto"/>
          </w:divBdr>
        </w:div>
        <w:div w:id="1956715738">
          <w:marLeft w:val="0"/>
          <w:marRight w:val="0"/>
          <w:marTop w:val="0"/>
          <w:marBottom w:val="0"/>
          <w:divBdr>
            <w:top w:val="none" w:sz="0" w:space="0" w:color="auto"/>
            <w:left w:val="none" w:sz="0" w:space="0" w:color="auto"/>
            <w:bottom w:val="none" w:sz="0" w:space="0" w:color="auto"/>
            <w:right w:val="none" w:sz="0" w:space="0" w:color="auto"/>
          </w:divBdr>
        </w:div>
        <w:div w:id="2054621950">
          <w:marLeft w:val="0"/>
          <w:marRight w:val="0"/>
          <w:marTop w:val="0"/>
          <w:marBottom w:val="0"/>
          <w:divBdr>
            <w:top w:val="none" w:sz="0" w:space="0" w:color="auto"/>
            <w:left w:val="none" w:sz="0" w:space="0" w:color="auto"/>
            <w:bottom w:val="none" w:sz="0" w:space="0" w:color="auto"/>
            <w:right w:val="none" w:sz="0" w:space="0" w:color="auto"/>
          </w:divBdr>
        </w:div>
        <w:div w:id="1199046982">
          <w:marLeft w:val="0"/>
          <w:marRight w:val="0"/>
          <w:marTop w:val="0"/>
          <w:marBottom w:val="0"/>
          <w:divBdr>
            <w:top w:val="none" w:sz="0" w:space="0" w:color="auto"/>
            <w:left w:val="none" w:sz="0" w:space="0" w:color="auto"/>
            <w:bottom w:val="none" w:sz="0" w:space="0" w:color="auto"/>
            <w:right w:val="none" w:sz="0" w:space="0" w:color="auto"/>
          </w:divBdr>
        </w:div>
      </w:divsChild>
    </w:div>
    <w:div w:id="1466006524">
      <w:bodyDiv w:val="1"/>
      <w:marLeft w:val="0"/>
      <w:marRight w:val="0"/>
      <w:marTop w:val="0"/>
      <w:marBottom w:val="0"/>
      <w:divBdr>
        <w:top w:val="none" w:sz="0" w:space="0" w:color="auto"/>
        <w:left w:val="none" w:sz="0" w:space="0" w:color="auto"/>
        <w:bottom w:val="none" w:sz="0" w:space="0" w:color="auto"/>
        <w:right w:val="none" w:sz="0" w:space="0" w:color="auto"/>
      </w:divBdr>
      <w:divsChild>
        <w:div w:id="1350378497">
          <w:marLeft w:val="720"/>
          <w:marRight w:val="0"/>
          <w:marTop w:val="0"/>
          <w:marBottom w:val="120"/>
          <w:divBdr>
            <w:top w:val="none" w:sz="0" w:space="0" w:color="auto"/>
            <w:left w:val="none" w:sz="0" w:space="0" w:color="auto"/>
            <w:bottom w:val="none" w:sz="0" w:space="0" w:color="auto"/>
            <w:right w:val="none" w:sz="0" w:space="0" w:color="auto"/>
          </w:divBdr>
        </w:div>
        <w:div w:id="1535775512">
          <w:marLeft w:val="720"/>
          <w:marRight w:val="0"/>
          <w:marTop w:val="0"/>
          <w:marBottom w:val="120"/>
          <w:divBdr>
            <w:top w:val="none" w:sz="0" w:space="0" w:color="auto"/>
            <w:left w:val="none" w:sz="0" w:space="0" w:color="auto"/>
            <w:bottom w:val="none" w:sz="0" w:space="0" w:color="auto"/>
            <w:right w:val="none" w:sz="0" w:space="0" w:color="auto"/>
          </w:divBdr>
        </w:div>
        <w:div w:id="1914508437">
          <w:marLeft w:val="720"/>
          <w:marRight w:val="0"/>
          <w:marTop w:val="0"/>
          <w:marBottom w:val="120"/>
          <w:divBdr>
            <w:top w:val="none" w:sz="0" w:space="0" w:color="auto"/>
            <w:left w:val="none" w:sz="0" w:space="0" w:color="auto"/>
            <w:bottom w:val="none" w:sz="0" w:space="0" w:color="auto"/>
            <w:right w:val="none" w:sz="0" w:space="0" w:color="auto"/>
          </w:divBdr>
        </w:div>
        <w:div w:id="1220635407">
          <w:marLeft w:val="720"/>
          <w:marRight w:val="0"/>
          <w:marTop w:val="0"/>
          <w:marBottom w:val="120"/>
          <w:divBdr>
            <w:top w:val="none" w:sz="0" w:space="0" w:color="auto"/>
            <w:left w:val="none" w:sz="0" w:space="0" w:color="auto"/>
            <w:bottom w:val="none" w:sz="0" w:space="0" w:color="auto"/>
            <w:right w:val="none" w:sz="0" w:space="0" w:color="auto"/>
          </w:divBdr>
        </w:div>
      </w:divsChild>
    </w:div>
    <w:div w:id="1480422522">
      <w:bodyDiv w:val="1"/>
      <w:marLeft w:val="0"/>
      <w:marRight w:val="0"/>
      <w:marTop w:val="0"/>
      <w:marBottom w:val="0"/>
      <w:divBdr>
        <w:top w:val="none" w:sz="0" w:space="0" w:color="auto"/>
        <w:left w:val="none" w:sz="0" w:space="0" w:color="auto"/>
        <w:bottom w:val="none" w:sz="0" w:space="0" w:color="auto"/>
        <w:right w:val="none" w:sz="0" w:space="0" w:color="auto"/>
      </w:divBdr>
    </w:div>
    <w:div w:id="1485926879">
      <w:bodyDiv w:val="1"/>
      <w:marLeft w:val="0"/>
      <w:marRight w:val="0"/>
      <w:marTop w:val="0"/>
      <w:marBottom w:val="0"/>
      <w:divBdr>
        <w:top w:val="none" w:sz="0" w:space="0" w:color="auto"/>
        <w:left w:val="none" w:sz="0" w:space="0" w:color="auto"/>
        <w:bottom w:val="none" w:sz="0" w:space="0" w:color="auto"/>
        <w:right w:val="none" w:sz="0" w:space="0" w:color="auto"/>
      </w:divBdr>
    </w:div>
    <w:div w:id="1492869426">
      <w:bodyDiv w:val="1"/>
      <w:marLeft w:val="0"/>
      <w:marRight w:val="0"/>
      <w:marTop w:val="0"/>
      <w:marBottom w:val="0"/>
      <w:divBdr>
        <w:top w:val="none" w:sz="0" w:space="0" w:color="auto"/>
        <w:left w:val="none" w:sz="0" w:space="0" w:color="auto"/>
        <w:bottom w:val="none" w:sz="0" w:space="0" w:color="auto"/>
        <w:right w:val="none" w:sz="0" w:space="0" w:color="auto"/>
      </w:divBdr>
      <w:divsChild>
        <w:div w:id="1349873530">
          <w:marLeft w:val="547"/>
          <w:marRight w:val="0"/>
          <w:marTop w:val="110"/>
          <w:marBottom w:val="0"/>
          <w:divBdr>
            <w:top w:val="none" w:sz="0" w:space="0" w:color="auto"/>
            <w:left w:val="none" w:sz="0" w:space="0" w:color="auto"/>
            <w:bottom w:val="none" w:sz="0" w:space="0" w:color="auto"/>
            <w:right w:val="none" w:sz="0" w:space="0" w:color="auto"/>
          </w:divBdr>
        </w:div>
        <w:div w:id="1351492261">
          <w:marLeft w:val="547"/>
          <w:marRight w:val="0"/>
          <w:marTop w:val="110"/>
          <w:marBottom w:val="0"/>
          <w:divBdr>
            <w:top w:val="none" w:sz="0" w:space="0" w:color="auto"/>
            <w:left w:val="none" w:sz="0" w:space="0" w:color="auto"/>
            <w:bottom w:val="none" w:sz="0" w:space="0" w:color="auto"/>
            <w:right w:val="none" w:sz="0" w:space="0" w:color="auto"/>
          </w:divBdr>
        </w:div>
        <w:div w:id="832720580">
          <w:marLeft w:val="547"/>
          <w:marRight w:val="0"/>
          <w:marTop w:val="110"/>
          <w:marBottom w:val="0"/>
          <w:divBdr>
            <w:top w:val="none" w:sz="0" w:space="0" w:color="auto"/>
            <w:left w:val="none" w:sz="0" w:space="0" w:color="auto"/>
            <w:bottom w:val="none" w:sz="0" w:space="0" w:color="auto"/>
            <w:right w:val="none" w:sz="0" w:space="0" w:color="auto"/>
          </w:divBdr>
        </w:div>
      </w:divsChild>
    </w:div>
    <w:div w:id="1500534233">
      <w:bodyDiv w:val="1"/>
      <w:marLeft w:val="0"/>
      <w:marRight w:val="0"/>
      <w:marTop w:val="0"/>
      <w:marBottom w:val="0"/>
      <w:divBdr>
        <w:top w:val="none" w:sz="0" w:space="0" w:color="auto"/>
        <w:left w:val="none" w:sz="0" w:space="0" w:color="auto"/>
        <w:bottom w:val="none" w:sz="0" w:space="0" w:color="auto"/>
        <w:right w:val="none" w:sz="0" w:space="0" w:color="auto"/>
      </w:divBdr>
    </w:div>
    <w:div w:id="1501388903">
      <w:bodyDiv w:val="1"/>
      <w:marLeft w:val="0"/>
      <w:marRight w:val="0"/>
      <w:marTop w:val="0"/>
      <w:marBottom w:val="0"/>
      <w:divBdr>
        <w:top w:val="none" w:sz="0" w:space="0" w:color="auto"/>
        <w:left w:val="none" w:sz="0" w:space="0" w:color="auto"/>
        <w:bottom w:val="none" w:sz="0" w:space="0" w:color="auto"/>
        <w:right w:val="none" w:sz="0" w:space="0" w:color="auto"/>
      </w:divBdr>
      <w:divsChild>
        <w:div w:id="102922073">
          <w:marLeft w:val="0"/>
          <w:marRight w:val="0"/>
          <w:marTop w:val="0"/>
          <w:marBottom w:val="0"/>
          <w:divBdr>
            <w:top w:val="none" w:sz="0" w:space="0" w:color="auto"/>
            <w:left w:val="none" w:sz="0" w:space="0" w:color="auto"/>
            <w:bottom w:val="none" w:sz="0" w:space="0" w:color="auto"/>
            <w:right w:val="none" w:sz="0" w:space="0" w:color="auto"/>
          </w:divBdr>
        </w:div>
        <w:div w:id="704717001">
          <w:marLeft w:val="0"/>
          <w:marRight w:val="0"/>
          <w:marTop w:val="0"/>
          <w:marBottom w:val="0"/>
          <w:divBdr>
            <w:top w:val="none" w:sz="0" w:space="0" w:color="auto"/>
            <w:left w:val="none" w:sz="0" w:space="0" w:color="auto"/>
            <w:bottom w:val="none" w:sz="0" w:space="0" w:color="auto"/>
            <w:right w:val="none" w:sz="0" w:space="0" w:color="auto"/>
          </w:divBdr>
        </w:div>
      </w:divsChild>
    </w:div>
    <w:div w:id="1507210306">
      <w:bodyDiv w:val="1"/>
      <w:marLeft w:val="0"/>
      <w:marRight w:val="0"/>
      <w:marTop w:val="0"/>
      <w:marBottom w:val="0"/>
      <w:divBdr>
        <w:top w:val="none" w:sz="0" w:space="0" w:color="auto"/>
        <w:left w:val="none" w:sz="0" w:space="0" w:color="auto"/>
        <w:bottom w:val="none" w:sz="0" w:space="0" w:color="auto"/>
        <w:right w:val="none" w:sz="0" w:space="0" w:color="auto"/>
      </w:divBdr>
    </w:div>
    <w:div w:id="1529414560">
      <w:bodyDiv w:val="1"/>
      <w:marLeft w:val="0"/>
      <w:marRight w:val="0"/>
      <w:marTop w:val="0"/>
      <w:marBottom w:val="0"/>
      <w:divBdr>
        <w:top w:val="none" w:sz="0" w:space="0" w:color="auto"/>
        <w:left w:val="none" w:sz="0" w:space="0" w:color="auto"/>
        <w:bottom w:val="none" w:sz="0" w:space="0" w:color="auto"/>
        <w:right w:val="none" w:sz="0" w:space="0" w:color="auto"/>
      </w:divBdr>
    </w:div>
    <w:div w:id="1529568181">
      <w:bodyDiv w:val="1"/>
      <w:marLeft w:val="0"/>
      <w:marRight w:val="0"/>
      <w:marTop w:val="0"/>
      <w:marBottom w:val="0"/>
      <w:divBdr>
        <w:top w:val="none" w:sz="0" w:space="0" w:color="auto"/>
        <w:left w:val="none" w:sz="0" w:space="0" w:color="auto"/>
        <w:bottom w:val="none" w:sz="0" w:space="0" w:color="auto"/>
        <w:right w:val="none" w:sz="0" w:space="0" w:color="auto"/>
      </w:divBdr>
    </w:div>
    <w:div w:id="1532910516">
      <w:bodyDiv w:val="1"/>
      <w:marLeft w:val="0"/>
      <w:marRight w:val="0"/>
      <w:marTop w:val="0"/>
      <w:marBottom w:val="0"/>
      <w:divBdr>
        <w:top w:val="none" w:sz="0" w:space="0" w:color="auto"/>
        <w:left w:val="none" w:sz="0" w:space="0" w:color="auto"/>
        <w:bottom w:val="none" w:sz="0" w:space="0" w:color="auto"/>
        <w:right w:val="none" w:sz="0" w:space="0" w:color="auto"/>
      </w:divBdr>
    </w:div>
    <w:div w:id="1578972993">
      <w:bodyDiv w:val="1"/>
      <w:marLeft w:val="0"/>
      <w:marRight w:val="0"/>
      <w:marTop w:val="0"/>
      <w:marBottom w:val="0"/>
      <w:divBdr>
        <w:top w:val="none" w:sz="0" w:space="0" w:color="auto"/>
        <w:left w:val="none" w:sz="0" w:space="0" w:color="auto"/>
        <w:bottom w:val="none" w:sz="0" w:space="0" w:color="auto"/>
        <w:right w:val="none" w:sz="0" w:space="0" w:color="auto"/>
      </w:divBdr>
      <w:divsChild>
        <w:div w:id="241989164">
          <w:marLeft w:val="1166"/>
          <w:marRight w:val="0"/>
          <w:marTop w:val="96"/>
          <w:marBottom w:val="0"/>
          <w:divBdr>
            <w:top w:val="none" w:sz="0" w:space="0" w:color="auto"/>
            <w:left w:val="none" w:sz="0" w:space="0" w:color="auto"/>
            <w:bottom w:val="none" w:sz="0" w:space="0" w:color="auto"/>
            <w:right w:val="none" w:sz="0" w:space="0" w:color="auto"/>
          </w:divBdr>
        </w:div>
        <w:div w:id="910113479">
          <w:marLeft w:val="1166"/>
          <w:marRight w:val="0"/>
          <w:marTop w:val="240"/>
          <w:marBottom w:val="0"/>
          <w:divBdr>
            <w:top w:val="none" w:sz="0" w:space="0" w:color="auto"/>
            <w:left w:val="none" w:sz="0" w:space="0" w:color="auto"/>
            <w:bottom w:val="none" w:sz="0" w:space="0" w:color="auto"/>
            <w:right w:val="none" w:sz="0" w:space="0" w:color="auto"/>
          </w:divBdr>
        </w:div>
        <w:div w:id="162277778">
          <w:marLeft w:val="1166"/>
          <w:marRight w:val="0"/>
          <w:marTop w:val="240"/>
          <w:marBottom w:val="0"/>
          <w:divBdr>
            <w:top w:val="none" w:sz="0" w:space="0" w:color="auto"/>
            <w:left w:val="none" w:sz="0" w:space="0" w:color="auto"/>
            <w:bottom w:val="none" w:sz="0" w:space="0" w:color="auto"/>
            <w:right w:val="none" w:sz="0" w:space="0" w:color="auto"/>
          </w:divBdr>
        </w:div>
      </w:divsChild>
    </w:div>
    <w:div w:id="1578974322">
      <w:bodyDiv w:val="1"/>
      <w:marLeft w:val="0"/>
      <w:marRight w:val="0"/>
      <w:marTop w:val="0"/>
      <w:marBottom w:val="0"/>
      <w:divBdr>
        <w:top w:val="none" w:sz="0" w:space="0" w:color="auto"/>
        <w:left w:val="none" w:sz="0" w:space="0" w:color="auto"/>
        <w:bottom w:val="none" w:sz="0" w:space="0" w:color="auto"/>
        <w:right w:val="none" w:sz="0" w:space="0" w:color="auto"/>
      </w:divBdr>
    </w:div>
    <w:div w:id="1583022639">
      <w:bodyDiv w:val="1"/>
      <w:marLeft w:val="0"/>
      <w:marRight w:val="0"/>
      <w:marTop w:val="0"/>
      <w:marBottom w:val="0"/>
      <w:divBdr>
        <w:top w:val="none" w:sz="0" w:space="0" w:color="auto"/>
        <w:left w:val="none" w:sz="0" w:space="0" w:color="auto"/>
        <w:bottom w:val="none" w:sz="0" w:space="0" w:color="auto"/>
        <w:right w:val="none" w:sz="0" w:space="0" w:color="auto"/>
      </w:divBdr>
    </w:div>
    <w:div w:id="1587572341">
      <w:bodyDiv w:val="1"/>
      <w:marLeft w:val="0"/>
      <w:marRight w:val="0"/>
      <w:marTop w:val="0"/>
      <w:marBottom w:val="0"/>
      <w:divBdr>
        <w:top w:val="none" w:sz="0" w:space="0" w:color="auto"/>
        <w:left w:val="none" w:sz="0" w:space="0" w:color="auto"/>
        <w:bottom w:val="none" w:sz="0" w:space="0" w:color="auto"/>
        <w:right w:val="none" w:sz="0" w:space="0" w:color="auto"/>
      </w:divBdr>
    </w:div>
    <w:div w:id="1587642040">
      <w:bodyDiv w:val="1"/>
      <w:marLeft w:val="0"/>
      <w:marRight w:val="0"/>
      <w:marTop w:val="0"/>
      <w:marBottom w:val="0"/>
      <w:divBdr>
        <w:top w:val="none" w:sz="0" w:space="0" w:color="auto"/>
        <w:left w:val="none" w:sz="0" w:space="0" w:color="auto"/>
        <w:bottom w:val="none" w:sz="0" w:space="0" w:color="auto"/>
        <w:right w:val="none" w:sz="0" w:space="0" w:color="auto"/>
      </w:divBdr>
      <w:divsChild>
        <w:div w:id="1669165423">
          <w:marLeft w:val="547"/>
          <w:marRight w:val="0"/>
          <w:marTop w:val="96"/>
          <w:marBottom w:val="0"/>
          <w:divBdr>
            <w:top w:val="none" w:sz="0" w:space="0" w:color="auto"/>
            <w:left w:val="none" w:sz="0" w:space="0" w:color="auto"/>
            <w:bottom w:val="none" w:sz="0" w:space="0" w:color="auto"/>
            <w:right w:val="none" w:sz="0" w:space="0" w:color="auto"/>
          </w:divBdr>
        </w:div>
      </w:divsChild>
    </w:div>
    <w:div w:id="1602690061">
      <w:bodyDiv w:val="1"/>
      <w:marLeft w:val="0"/>
      <w:marRight w:val="0"/>
      <w:marTop w:val="0"/>
      <w:marBottom w:val="0"/>
      <w:divBdr>
        <w:top w:val="none" w:sz="0" w:space="0" w:color="auto"/>
        <w:left w:val="none" w:sz="0" w:space="0" w:color="auto"/>
        <w:bottom w:val="none" w:sz="0" w:space="0" w:color="auto"/>
        <w:right w:val="none" w:sz="0" w:space="0" w:color="auto"/>
      </w:divBdr>
      <w:divsChild>
        <w:div w:id="1371229185">
          <w:marLeft w:val="547"/>
          <w:marRight w:val="0"/>
          <w:marTop w:val="96"/>
          <w:marBottom w:val="0"/>
          <w:divBdr>
            <w:top w:val="none" w:sz="0" w:space="0" w:color="auto"/>
            <w:left w:val="none" w:sz="0" w:space="0" w:color="auto"/>
            <w:bottom w:val="none" w:sz="0" w:space="0" w:color="auto"/>
            <w:right w:val="none" w:sz="0" w:space="0" w:color="auto"/>
          </w:divBdr>
        </w:div>
        <w:div w:id="268784347">
          <w:marLeft w:val="547"/>
          <w:marRight w:val="0"/>
          <w:marTop w:val="96"/>
          <w:marBottom w:val="0"/>
          <w:divBdr>
            <w:top w:val="none" w:sz="0" w:space="0" w:color="auto"/>
            <w:left w:val="none" w:sz="0" w:space="0" w:color="auto"/>
            <w:bottom w:val="none" w:sz="0" w:space="0" w:color="auto"/>
            <w:right w:val="none" w:sz="0" w:space="0" w:color="auto"/>
          </w:divBdr>
        </w:div>
        <w:div w:id="934555420">
          <w:marLeft w:val="547"/>
          <w:marRight w:val="0"/>
          <w:marTop w:val="96"/>
          <w:marBottom w:val="0"/>
          <w:divBdr>
            <w:top w:val="none" w:sz="0" w:space="0" w:color="auto"/>
            <w:left w:val="none" w:sz="0" w:space="0" w:color="auto"/>
            <w:bottom w:val="none" w:sz="0" w:space="0" w:color="auto"/>
            <w:right w:val="none" w:sz="0" w:space="0" w:color="auto"/>
          </w:divBdr>
        </w:div>
        <w:div w:id="281310565">
          <w:marLeft w:val="547"/>
          <w:marRight w:val="0"/>
          <w:marTop w:val="96"/>
          <w:marBottom w:val="0"/>
          <w:divBdr>
            <w:top w:val="none" w:sz="0" w:space="0" w:color="auto"/>
            <w:left w:val="none" w:sz="0" w:space="0" w:color="auto"/>
            <w:bottom w:val="none" w:sz="0" w:space="0" w:color="auto"/>
            <w:right w:val="none" w:sz="0" w:space="0" w:color="auto"/>
          </w:divBdr>
        </w:div>
      </w:divsChild>
    </w:div>
    <w:div w:id="1622833765">
      <w:bodyDiv w:val="1"/>
      <w:marLeft w:val="0"/>
      <w:marRight w:val="0"/>
      <w:marTop w:val="0"/>
      <w:marBottom w:val="0"/>
      <w:divBdr>
        <w:top w:val="none" w:sz="0" w:space="0" w:color="auto"/>
        <w:left w:val="none" w:sz="0" w:space="0" w:color="auto"/>
        <w:bottom w:val="none" w:sz="0" w:space="0" w:color="auto"/>
        <w:right w:val="none" w:sz="0" w:space="0" w:color="auto"/>
      </w:divBdr>
    </w:div>
    <w:div w:id="1667709040">
      <w:bodyDiv w:val="1"/>
      <w:marLeft w:val="0"/>
      <w:marRight w:val="0"/>
      <w:marTop w:val="0"/>
      <w:marBottom w:val="0"/>
      <w:divBdr>
        <w:top w:val="none" w:sz="0" w:space="0" w:color="auto"/>
        <w:left w:val="none" w:sz="0" w:space="0" w:color="auto"/>
        <w:bottom w:val="none" w:sz="0" w:space="0" w:color="auto"/>
        <w:right w:val="none" w:sz="0" w:space="0" w:color="auto"/>
      </w:divBdr>
    </w:div>
    <w:div w:id="1685159422">
      <w:bodyDiv w:val="1"/>
      <w:marLeft w:val="0"/>
      <w:marRight w:val="0"/>
      <w:marTop w:val="0"/>
      <w:marBottom w:val="0"/>
      <w:divBdr>
        <w:top w:val="none" w:sz="0" w:space="0" w:color="auto"/>
        <w:left w:val="none" w:sz="0" w:space="0" w:color="auto"/>
        <w:bottom w:val="none" w:sz="0" w:space="0" w:color="auto"/>
        <w:right w:val="none" w:sz="0" w:space="0" w:color="auto"/>
      </w:divBdr>
    </w:div>
    <w:div w:id="1693191216">
      <w:bodyDiv w:val="1"/>
      <w:marLeft w:val="0"/>
      <w:marRight w:val="0"/>
      <w:marTop w:val="0"/>
      <w:marBottom w:val="0"/>
      <w:divBdr>
        <w:top w:val="none" w:sz="0" w:space="0" w:color="auto"/>
        <w:left w:val="none" w:sz="0" w:space="0" w:color="auto"/>
        <w:bottom w:val="none" w:sz="0" w:space="0" w:color="auto"/>
        <w:right w:val="none" w:sz="0" w:space="0" w:color="auto"/>
      </w:divBdr>
    </w:div>
    <w:div w:id="1695571202">
      <w:bodyDiv w:val="1"/>
      <w:marLeft w:val="0"/>
      <w:marRight w:val="0"/>
      <w:marTop w:val="0"/>
      <w:marBottom w:val="0"/>
      <w:divBdr>
        <w:top w:val="none" w:sz="0" w:space="0" w:color="auto"/>
        <w:left w:val="none" w:sz="0" w:space="0" w:color="auto"/>
        <w:bottom w:val="none" w:sz="0" w:space="0" w:color="auto"/>
        <w:right w:val="none" w:sz="0" w:space="0" w:color="auto"/>
      </w:divBdr>
    </w:div>
    <w:div w:id="1695883675">
      <w:bodyDiv w:val="1"/>
      <w:marLeft w:val="0"/>
      <w:marRight w:val="0"/>
      <w:marTop w:val="0"/>
      <w:marBottom w:val="0"/>
      <w:divBdr>
        <w:top w:val="none" w:sz="0" w:space="0" w:color="auto"/>
        <w:left w:val="none" w:sz="0" w:space="0" w:color="auto"/>
        <w:bottom w:val="none" w:sz="0" w:space="0" w:color="auto"/>
        <w:right w:val="none" w:sz="0" w:space="0" w:color="auto"/>
      </w:divBdr>
    </w:div>
    <w:div w:id="1710372651">
      <w:bodyDiv w:val="1"/>
      <w:marLeft w:val="0"/>
      <w:marRight w:val="0"/>
      <w:marTop w:val="0"/>
      <w:marBottom w:val="0"/>
      <w:divBdr>
        <w:top w:val="none" w:sz="0" w:space="0" w:color="auto"/>
        <w:left w:val="none" w:sz="0" w:space="0" w:color="auto"/>
        <w:bottom w:val="none" w:sz="0" w:space="0" w:color="auto"/>
        <w:right w:val="none" w:sz="0" w:space="0" w:color="auto"/>
      </w:divBdr>
    </w:div>
    <w:div w:id="1710494600">
      <w:bodyDiv w:val="1"/>
      <w:marLeft w:val="0"/>
      <w:marRight w:val="0"/>
      <w:marTop w:val="0"/>
      <w:marBottom w:val="0"/>
      <w:divBdr>
        <w:top w:val="none" w:sz="0" w:space="0" w:color="auto"/>
        <w:left w:val="none" w:sz="0" w:space="0" w:color="auto"/>
        <w:bottom w:val="none" w:sz="0" w:space="0" w:color="auto"/>
        <w:right w:val="none" w:sz="0" w:space="0" w:color="auto"/>
      </w:divBdr>
      <w:divsChild>
        <w:div w:id="1211965581">
          <w:marLeft w:val="446"/>
          <w:marRight w:val="0"/>
          <w:marTop w:val="0"/>
          <w:marBottom w:val="0"/>
          <w:divBdr>
            <w:top w:val="none" w:sz="0" w:space="0" w:color="auto"/>
            <w:left w:val="none" w:sz="0" w:space="0" w:color="auto"/>
            <w:bottom w:val="none" w:sz="0" w:space="0" w:color="auto"/>
            <w:right w:val="none" w:sz="0" w:space="0" w:color="auto"/>
          </w:divBdr>
        </w:div>
        <w:div w:id="1528786507">
          <w:marLeft w:val="446"/>
          <w:marRight w:val="0"/>
          <w:marTop w:val="0"/>
          <w:marBottom w:val="0"/>
          <w:divBdr>
            <w:top w:val="none" w:sz="0" w:space="0" w:color="auto"/>
            <w:left w:val="none" w:sz="0" w:space="0" w:color="auto"/>
            <w:bottom w:val="none" w:sz="0" w:space="0" w:color="auto"/>
            <w:right w:val="none" w:sz="0" w:space="0" w:color="auto"/>
          </w:divBdr>
        </w:div>
      </w:divsChild>
    </w:div>
    <w:div w:id="1712343081">
      <w:bodyDiv w:val="1"/>
      <w:marLeft w:val="0"/>
      <w:marRight w:val="0"/>
      <w:marTop w:val="0"/>
      <w:marBottom w:val="0"/>
      <w:divBdr>
        <w:top w:val="none" w:sz="0" w:space="0" w:color="auto"/>
        <w:left w:val="none" w:sz="0" w:space="0" w:color="auto"/>
        <w:bottom w:val="none" w:sz="0" w:space="0" w:color="auto"/>
        <w:right w:val="none" w:sz="0" w:space="0" w:color="auto"/>
      </w:divBdr>
    </w:div>
    <w:div w:id="1716391405">
      <w:bodyDiv w:val="1"/>
      <w:marLeft w:val="0"/>
      <w:marRight w:val="0"/>
      <w:marTop w:val="0"/>
      <w:marBottom w:val="0"/>
      <w:divBdr>
        <w:top w:val="none" w:sz="0" w:space="0" w:color="auto"/>
        <w:left w:val="none" w:sz="0" w:space="0" w:color="auto"/>
        <w:bottom w:val="none" w:sz="0" w:space="0" w:color="auto"/>
        <w:right w:val="none" w:sz="0" w:space="0" w:color="auto"/>
      </w:divBdr>
      <w:divsChild>
        <w:div w:id="509562123">
          <w:marLeft w:val="1483"/>
          <w:marRight w:val="0"/>
          <w:marTop w:val="240"/>
          <w:marBottom w:val="0"/>
          <w:divBdr>
            <w:top w:val="none" w:sz="0" w:space="0" w:color="auto"/>
            <w:left w:val="none" w:sz="0" w:space="0" w:color="auto"/>
            <w:bottom w:val="none" w:sz="0" w:space="0" w:color="auto"/>
            <w:right w:val="none" w:sz="0" w:space="0" w:color="auto"/>
          </w:divBdr>
        </w:div>
        <w:div w:id="25906467">
          <w:marLeft w:val="1483"/>
          <w:marRight w:val="0"/>
          <w:marTop w:val="240"/>
          <w:marBottom w:val="0"/>
          <w:divBdr>
            <w:top w:val="none" w:sz="0" w:space="0" w:color="auto"/>
            <w:left w:val="none" w:sz="0" w:space="0" w:color="auto"/>
            <w:bottom w:val="none" w:sz="0" w:space="0" w:color="auto"/>
            <w:right w:val="none" w:sz="0" w:space="0" w:color="auto"/>
          </w:divBdr>
        </w:div>
        <w:div w:id="1656031352">
          <w:marLeft w:val="1483"/>
          <w:marRight w:val="0"/>
          <w:marTop w:val="240"/>
          <w:marBottom w:val="0"/>
          <w:divBdr>
            <w:top w:val="none" w:sz="0" w:space="0" w:color="auto"/>
            <w:left w:val="none" w:sz="0" w:space="0" w:color="auto"/>
            <w:bottom w:val="none" w:sz="0" w:space="0" w:color="auto"/>
            <w:right w:val="none" w:sz="0" w:space="0" w:color="auto"/>
          </w:divBdr>
        </w:div>
        <w:div w:id="1786845259">
          <w:marLeft w:val="1483"/>
          <w:marRight w:val="0"/>
          <w:marTop w:val="240"/>
          <w:marBottom w:val="0"/>
          <w:divBdr>
            <w:top w:val="none" w:sz="0" w:space="0" w:color="auto"/>
            <w:left w:val="none" w:sz="0" w:space="0" w:color="auto"/>
            <w:bottom w:val="none" w:sz="0" w:space="0" w:color="auto"/>
            <w:right w:val="none" w:sz="0" w:space="0" w:color="auto"/>
          </w:divBdr>
        </w:div>
        <w:div w:id="1858886942">
          <w:marLeft w:val="1483"/>
          <w:marRight w:val="0"/>
          <w:marTop w:val="240"/>
          <w:marBottom w:val="0"/>
          <w:divBdr>
            <w:top w:val="none" w:sz="0" w:space="0" w:color="auto"/>
            <w:left w:val="none" w:sz="0" w:space="0" w:color="auto"/>
            <w:bottom w:val="none" w:sz="0" w:space="0" w:color="auto"/>
            <w:right w:val="none" w:sz="0" w:space="0" w:color="auto"/>
          </w:divBdr>
        </w:div>
      </w:divsChild>
    </w:div>
    <w:div w:id="1725056974">
      <w:bodyDiv w:val="1"/>
      <w:marLeft w:val="0"/>
      <w:marRight w:val="0"/>
      <w:marTop w:val="0"/>
      <w:marBottom w:val="0"/>
      <w:divBdr>
        <w:top w:val="none" w:sz="0" w:space="0" w:color="auto"/>
        <w:left w:val="none" w:sz="0" w:space="0" w:color="auto"/>
        <w:bottom w:val="none" w:sz="0" w:space="0" w:color="auto"/>
        <w:right w:val="none" w:sz="0" w:space="0" w:color="auto"/>
      </w:divBdr>
    </w:div>
    <w:div w:id="1751149648">
      <w:bodyDiv w:val="1"/>
      <w:marLeft w:val="0"/>
      <w:marRight w:val="0"/>
      <w:marTop w:val="0"/>
      <w:marBottom w:val="0"/>
      <w:divBdr>
        <w:top w:val="none" w:sz="0" w:space="0" w:color="auto"/>
        <w:left w:val="none" w:sz="0" w:space="0" w:color="auto"/>
        <w:bottom w:val="none" w:sz="0" w:space="0" w:color="auto"/>
        <w:right w:val="none" w:sz="0" w:space="0" w:color="auto"/>
      </w:divBdr>
      <w:divsChild>
        <w:div w:id="889651677">
          <w:marLeft w:val="547"/>
          <w:marRight w:val="0"/>
          <w:marTop w:val="115"/>
          <w:marBottom w:val="0"/>
          <w:divBdr>
            <w:top w:val="none" w:sz="0" w:space="0" w:color="auto"/>
            <w:left w:val="none" w:sz="0" w:space="0" w:color="auto"/>
            <w:bottom w:val="none" w:sz="0" w:space="0" w:color="auto"/>
            <w:right w:val="none" w:sz="0" w:space="0" w:color="auto"/>
          </w:divBdr>
        </w:div>
        <w:div w:id="1600483168">
          <w:marLeft w:val="547"/>
          <w:marRight w:val="0"/>
          <w:marTop w:val="115"/>
          <w:marBottom w:val="0"/>
          <w:divBdr>
            <w:top w:val="none" w:sz="0" w:space="0" w:color="auto"/>
            <w:left w:val="none" w:sz="0" w:space="0" w:color="auto"/>
            <w:bottom w:val="none" w:sz="0" w:space="0" w:color="auto"/>
            <w:right w:val="none" w:sz="0" w:space="0" w:color="auto"/>
          </w:divBdr>
        </w:div>
      </w:divsChild>
    </w:div>
    <w:div w:id="1760636894">
      <w:bodyDiv w:val="1"/>
      <w:marLeft w:val="0"/>
      <w:marRight w:val="0"/>
      <w:marTop w:val="0"/>
      <w:marBottom w:val="0"/>
      <w:divBdr>
        <w:top w:val="none" w:sz="0" w:space="0" w:color="auto"/>
        <w:left w:val="none" w:sz="0" w:space="0" w:color="auto"/>
        <w:bottom w:val="none" w:sz="0" w:space="0" w:color="auto"/>
        <w:right w:val="none" w:sz="0" w:space="0" w:color="auto"/>
      </w:divBdr>
    </w:div>
    <w:div w:id="1768193491">
      <w:bodyDiv w:val="1"/>
      <w:marLeft w:val="0"/>
      <w:marRight w:val="0"/>
      <w:marTop w:val="0"/>
      <w:marBottom w:val="0"/>
      <w:divBdr>
        <w:top w:val="none" w:sz="0" w:space="0" w:color="auto"/>
        <w:left w:val="none" w:sz="0" w:space="0" w:color="auto"/>
        <w:bottom w:val="none" w:sz="0" w:space="0" w:color="auto"/>
        <w:right w:val="none" w:sz="0" w:space="0" w:color="auto"/>
      </w:divBdr>
    </w:div>
    <w:div w:id="1770811245">
      <w:bodyDiv w:val="1"/>
      <w:marLeft w:val="0"/>
      <w:marRight w:val="0"/>
      <w:marTop w:val="0"/>
      <w:marBottom w:val="0"/>
      <w:divBdr>
        <w:top w:val="none" w:sz="0" w:space="0" w:color="auto"/>
        <w:left w:val="none" w:sz="0" w:space="0" w:color="auto"/>
        <w:bottom w:val="none" w:sz="0" w:space="0" w:color="auto"/>
        <w:right w:val="none" w:sz="0" w:space="0" w:color="auto"/>
      </w:divBdr>
      <w:divsChild>
        <w:div w:id="1934971968">
          <w:marLeft w:val="1382"/>
          <w:marRight w:val="0"/>
          <w:marTop w:val="0"/>
          <w:marBottom w:val="0"/>
          <w:divBdr>
            <w:top w:val="none" w:sz="0" w:space="0" w:color="auto"/>
            <w:left w:val="none" w:sz="0" w:space="0" w:color="auto"/>
            <w:bottom w:val="none" w:sz="0" w:space="0" w:color="auto"/>
            <w:right w:val="none" w:sz="0" w:space="0" w:color="auto"/>
          </w:divBdr>
        </w:div>
        <w:div w:id="1095399955">
          <w:marLeft w:val="1382"/>
          <w:marRight w:val="0"/>
          <w:marTop w:val="0"/>
          <w:marBottom w:val="0"/>
          <w:divBdr>
            <w:top w:val="none" w:sz="0" w:space="0" w:color="auto"/>
            <w:left w:val="none" w:sz="0" w:space="0" w:color="auto"/>
            <w:bottom w:val="none" w:sz="0" w:space="0" w:color="auto"/>
            <w:right w:val="none" w:sz="0" w:space="0" w:color="auto"/>
          </w:divBdr>
        </w:div>
      </w:divsChild>
    </w:div>
    <w:div w:id="1786120221">
      <w:bodyDiv w:val="1"/>
      <w:marLeft w:val="0"/>
      <w:marRight w:val="0"/>
      <w:marTop w:val="0"/>
      <w:marBottom w:val="0"/>
      <w:divBdr>
        <w:top w:val="none" w:sz="0" w:space="0" w:color="auto"/>
        <w:left w:val="none" w:sz="0" w:space="0" w:color="auto"/>
        <w:bottom w:val="none" w:sz="0" w:space="0" w:color="auto"/>
        <w:right w:val="none" w:sz="0" w:space="0" w:color="auto"/>
      </w:divBdr>
    </w:div>
    <w:div w:id="1798141184">
      <w:bodyDiv w:val="1"/>
      <w:marLeft w:val="0"/>
      <w:marRight w:val="0"/>
      <w:marTop w:val="0"/>
      <w:marBottom w:val="0"/>
      <w:divBdr>
        <w:top w:val="none" w:sz="0" w:space="0" w:color="auto"/>
        <w:left w:val="none" w:sz="0" w:space="0" w:color="auto"/>
        <w:bottom w:val="none" w:sz="0" w:space="0" w:color="auto"/>
        <w:right w:val="none" w:sz="0" w:space="0" w:color="auto"/>
      </w:divBdr>
    </w:div>
    <w:div w:id="1813137624">
      <w:bodyDiv w:val="1"/>
      <w:marLeft w:val="0"/>
      <w:marRight w:val="0"/>
      <w:marTop w:val="0"/>
      <w:marBottom w:val="0"/>
      <w:divBdr>
        <w:top w:val="none" w:sz="0" w:space="0" w:color="auto"/>
        <w:left w:val="none" w:sz="0" w:space="0" w:color="auto"/>
        <w:bottom w:val="none" w:sz="0" w:space="0" w:color="auto"/>
        <w:right w:val="none" w:sz="0" w:space="0" w:color="auto"/>
      </w:divBdr>
    </w:div>
    <w:div w:id="1816338003">
      <w:bodyDiv w:val="1"/>
      <w:marLeft w:val="0"/>
      <w:marRight w:val="0"/>
      <w:marTop w:val="0"/>
      <w:marBottom w:val="0"/>
      <w:divBdr>
        <w:top w:val="none" w:sz="0" w:space="0" w:color="auto"/>
        <w:left w:val="none" w:sz="0" w:space="0" w:color="auto"/>
        <w:bottom w:val="none" w:sz="0" w:space="0" w:color="auto"/>
        <w:right w:val="none" w:sz="0" w:space="0" w:color="auto"/>
      </w:divBdr>
      <w:divsChild>
        <w:div w:id="646397890">
          <w:marLeft w:val="720"/>
          <w:marRight w:val="0"/>
          <w:marTop w:val="0"/>
          <w:marBottom w:val="0"/>
          <w:divBdr>
            <w:top w:val="none" w:sz="0" w:space="0" w:color="auto"/>
            <w:left w:val="none" w:sz="0" w:space="0" w:color="auto"/>
            <w:bottom w:val="none" w:sz="0" w:space="0" w:color="auto"/>
            <w:right w:val="none" w:sz="0" w:space="0" w:color="auto"/>
          </w:divBdr>
        </w:div>
        <w:div w:id="1839274843">
          <w:marLeft w:val="720"/>
          <w:marRight w:val="0"/>
          <w:marTop w:val="0"/>
          <w:marBottom w:val="0"/>
          <w:divBdr>
            <w:top w:val="none" w:sz="0" w:space="0" w:color="auto"/>
            <w:left w:val="none" w:sz="0" w:space="0" w:color="auto"/>
            <w:bottom w:val="none" w:sz="0" w:space="0" w:color="auto"/>
            <w:right w:val="none" w:sz="0" w:space="0" w:color="auto"/>
          </w:divBdr>
        </w:div>
        <w:div w:id="1560094867">
          <w:marLeft w:val="720"/>
          <w:marRight w:val="0"/>
          <w:marTop w:val="0"/>
          <w:marBottom w:val="0"/>
          <w:divBdr>
            <w:top w:val="none" w:sz="0" w:space="0" w:color="auto"/>
            <w:left w:val="none" w:sz="0" w:space="0" w:color="auto"/>
            <w:bottom w:val="none" w:sz="0" w:space="0" w:color="auto"/>
            <w:right w:val="none" w:sz="0" w:space="0" w:color="auto"/>
          </w:divBdr>
        </w:div>
        <w:div w:id="1988363280">
          <w:marLeft w:val="720"/>
          <w:marRight w:val="0"/>
          <w:marTop w:val="0"/>
          <w:marBottom w:val="0"/>
          <w:divBdr>
            <w:top w:val="none" w:sz="0" w:space="0" w:color="auto"/>
            <w:left w:val="none" w:sz="0" w:space="0" w:color="auto"/>
            <w:bottom w:val="none" w:sz="0" w:space="0" w:color="auto"/>
            <w:right w:val="none" w:sz="0" w:space="0" w:color="auto"/>
          </w:divBdr>
        </w:div>
      </w:divsChild>
    </w:div>
    <w:div w:id="1822312831">
      <w:bodyDiv w:val="1"/>
      <w:marLeft w:val="0"/>
      <w:marRight w:val="0"/>
      <w:marTop w:val="0"/>
      <w:marBottom w:val="0"/>
      <w:divBdr>
        <w:top w:val="none" w:sz="0" w:space="0" w:color="auto"/>
        <w:left w:val="none" w:sz="0" w:space="0" w:color="auto"/>
        <w:bottom w:val="none" w:sz="0" w:space="0" w:color="auto"/>
        <w:right w:val="none" w:sz="0" w:space="0" w:color="auto"/>
      </w:divBdr>
    </w:div>
    <w:div w:id="1852521338">
      <w:bodyDiv w:val="1"/>
      <w:marLeft w:val="0"/>
      <w:marRight w:val="0"/>
      <w:marTop w:val="0"/>
      <w:marBottom w:val="0"/>
      <w:divBdr>
        <w:top w:val="none" w:sz="0" w:space="0" w:color="auto"/>
        <w:left w:val="none" w:sz="0" w:space="0" w:color="auto"/>
        <w:bottom w:val="none" w:sz="0" w:space="0" w:color="auto"/>
        <w:right w:val="none" w:sz="0" w:space="0" w:color="auto"/>
      </w:divBdr>
    </w:div>
    <w:div w:id="1875658165">
      <w:bodyDiv w:val="1"/>
      <w:marLeft w:val="0"/>
      <w:marRight w:val="0"/>
      <w:marTop w:val="0"/>
      <w:marBottom w:val="0"/>
      <w:divBdr>
        <w:top w:val="none" w:sz="0" w:space="0" w:color="auto"/>
        <w:left w:val="none" w:sz="0" w:space="0" w:color="auto"/>
        <w:bottom w:val="none" w:sz="0" w:space="0" w:color="auto"/>
        <w:right w:val="none" w:sz="0" w:space="0" w:color="auto"/>
      </w:divBdr>
    </w:div>
    <w:div w:id="1875775420">
      <w:bodyDiv w:val="1"/>
      <w:marLeft w:val="0"/>
      <w:marRight w:val="0"/>
      <w:marTop w:val="0"/>
      <w:marBottom w:val="0"/>
      <w:divBdr>
        <w:top w:val="none" w:sz="0" w:space="0" w:color="auto"/>
        <w:left w:val="none" w:sz="0" w:space="0" w:color="auto"/>
        <w:bottom w:val="none" w:sz="0" w:space="0" w:color="auto"/>
        <w:right w:val="none" w:sz="0" w:space="0" w:color="auto"/>
      </w:divBdr>
    </w:div>
    <w:div w:id="1886523609">
      <w:bodyDiv w:val="1"/>
      <w:marLeft w:val="0"/>
      <w:marRight w:val="0"/>
      <w:marTop w:val="0"/>
      <w:marBottom w:val="0"/>
      <w:divBdr>
        <w:top w:val="none" w:sz="0" w:space="0" w:color="auto"/>
        <w:left w:val="none" w:sz="0" w:space="0" w:color="auto"/>
        <w:bottom w:val="none" w:sz="0" w:space="0" w:color="auto"/>
        <w:right w:val="none" w:sz="0" w:space="0" w:color="auto"/>
      </w:divBdr>
    </w:div>
    <w:div w:id="1902323271">
      <w:bodyDiv w:val="1"/>
      <w:marLeft w:val="0"/>
      <w:marRight w:val="0"/>
      <w:marTop w:val="0"/>
      <w:marBottom w:val="0"/>
      <w:divBdr>
        <w:top w:val="none" w:sz="0" w:space="0" w:color="auto"/>
        <w:left w:val="none" w:sz="0" w:space="0" w:color="auto"/>
        <w:bottom w:val="none" w:sz="0" w:space="0" w:color="auto"/>
        <w:right w:val="none" w:sz="0" w:space="0" w:color="auto"/>
      </w:divBdr>
      <w:divsChild>
        <w:div w:id="1832599801">
          <w:marLeft w:val="547"/>
          <w:marRight w:val="0"/>
          <w:marTop w:val="0"/>
          <w:marBottom w:val="0"/>
          <w:divBdr>
            <w:top w:val="none" w:sz="0" w:space="0" w:color="auto"/>
            <w:left w:val="none" w:sz="0" w:space="0" w:color="auto"/>
            <w:bottom w:val="none" w:sz="0" w:space="0" w:color="auto"/>
            <w:right w:val="none" w:sz="0" w:space="0" w:color="auto"/>
          </w:divBdr>
        </w:div>
        <w:div w:id="997728297">
          <w:marLeft w:val="547"/>
          <w:marRight w:val="0"/>
          <w:marTop w:val="0"/>
          <w:marBottom w:val="0"/>
          <w:divBdr>
            <w:top w:val="none" w:sz="0" w:space="0" w:color="auto"/>
            <w:left w:val="none" w:sz="0" w:space="0" w:color="auto"/>
            <w:bottom w:val="none" w:sz="0" w:space="0" w:color="auto"/>
            <w:right w:val="none" w:sz="0" w:space="0" w:color="auto"/>
          </w:divBdr>
        </w:div>
        <w:div w:id="351617051">
          <w:marLeft w:val="547"/>
          <w:marRight w:val="0"/>
          <w:marTop w:val="0"/>
          <w:marBottom w:val="0"/>
          <w:divBdr>
            <w:top w:val="none" w:sz="0" w:space="0" w:color="auto"/>
            <w:left w:val="none" w:sz="0" w:space="0" w:color="auto"/>
            <w:bottom w:val="none" w:sz="0" w:space="0" w:color="auto"/>
            <w:right w:val="none" w:sz="0" w:space="0" w:color="auto"/>
          </w:divBdr>
        </w:div>
      </w:divsChild>
    </w:div>
    <w:div w:id="1904489115">
      <w:bodyDiv w:val="1"/>
      <w:marLeft w:val="0"/>
      <w:marRight w:val="0"/>
      <w:marTop w:val="0"/>
      <w:marBottom w:val="0"/>
      <w:divBdr>
        <w:top w:val="none" w:sz="0" w:space="0" w:color="auto"/>
        <w:left w:val="none" w:sz="0" w:space="0" w:color="auto"/>
        <w:bottom w:val="none" w:sz="0" w:space="0" w:color="auto"/>
        <w:right w:val="none" w:sz="0" w:space="0" w:color="auto"/>
      </w:divBdr>
    </w:div>
    <w:div w:id="1918394918">
      <w:bodyDiv w:val="1"/>
      <w:marLeft w:val="0"/>
      <w:marRight w:val="0"/>
      <w:marTop w:val="0"/>
      <w:marBottom w:val="0"/>
      <w:divBdr>
        <w:top w:val="none" w:sz="0" w:space="0" w:color="auto"/>
        <w:left w:val="none" w:sz="0" w:space="0" w:color="auto"/>
        <w:bottom w:val="none" w:sz="0" w:space="0" w:color="auto"/>
        <w:right w:val="none" w:sz="0" w:space="0" w:color="auto"/>
      </w:divBdr>
    </w:div>
    <w:div w:id="1926960017">
      <w:bodyDiv w:val="1"/>
      <w:marLeft w:val="0"/>
      <w:marRight w:val="0"/>
      <w:marTop w:val="0"/>
      <w:marBottom w:val="0"/>
      <w:divBdr>
        <w:top w:val="none" w:sz="0" w:space="0" w:color="auto"/>
        <w:left w:val="none" w:sz="0" w:space="0" w:color="auto"/>
        <w:bottom w:val="none" w:sz="0" w:space="0" w:color="auto"/>
        <w:right w:val="none" w:sz="0" w:space="0" w:color="auto"/>
      </w:divBdr>
      <w:divsChild>
        <w:div w:id="1134448520">
          <w:marLeft w:val="547"/>
          <w:marRight w:val="0"/>
          <w:marTop w:val="96"/>
          <w:marBottom w:val="0"/>
          <w:divBdr>
            <w:top w:val="none" w:sz="0" w:space="0" w:color="auto"/>
            <w:left w:val="none" w:sz="0" w:space="0" w:color="auto"/>
            <w:bottom w:val="none" w:sz="0" w:space="0" w:color="auto"/>
            <w:right w:val="none" w:sz="0" w:space="0" w:color="auto"/>
          </w:divBdr>
        </w:div>
        <w:div w:id="1606187984">
          <w:marLeft w:val="547"/>
          <w:marRight w:val="0"/>
          <w:marTop w:val="96"/>
          <w:marBottom w:val="0"/>
          <w:divBdr>
            <w:top w:val="none" w:sz="0" w:space="0" w:color="auto"/>
            <w:left w:val="none" w:sz="0" w:space="0" w:color="auto"/>
            <w:bottom w:val="none" w:sz="0" w:space="0" w:color="auto"/>
            <w:right w:val="none" w:sz="0" w:space="0" w:color="auto"/>
          </w:divBdr>
        </w:div>
        <w:div w:id="2139226702">
          <w:marLeft w:val="547"/>
          <w:marRight w:val="0"/>
          <w:marTop w:val="96"/>
          <w:marBottom w:val="0"/>
          <w:divBdr>
            <w:top w:val="none" w:sz="0" w:space="0" w:color="auto"/>
            <w:left w:val="none" w:sz="0" w:space="0" w:color="auto"/>
            <w:bottom w:val="none" w:sz="0" w:space="0" w:color="auto"/>
            <w:right w:val="none" w:sz="0" w:space="0" w:color="auto"/>
          </w:divBdr>
        </w:div>
      </w:divsChild>
    </w:div>
    <w:div w:id="1929650493">
      <w:bodyDiv w:val="1"/>
      <w:marLeft w:val="0"/>
      <w:marRight w:val="0"/>
      <w:marTop w:val="0"/>
      <w:marBottom w:val="0"/>
      <w:divBdr>
        <w:top w:val="none" w:sz="0" w:space="0" w:color="auto"/>
        <w:left w:val="none" w:sz="0" w:space="0" w:color="auto"/>
        <w:bottom w:val="none" w:sz="0" w:space="0" w:color="auto"/>
        <w:right w:val="none" w:sz="0" w:space="0" w:color="auto"/>
      </w:divBdr>
    </w:div>
    <w:div w:id="1939093992">
      <w:bodyDiv w:val="1"/>
      <w:marLeft w:val="0"/>
      <w:marRight w:val="0"/>
      <w:marTop w:val="0"/>
      <w:marBottom w:val="0"/>
      <w:divBdr>
        <w:top w:val="none" w:sz="0" w:space="0" w:color="auto"/>
        <w:left w:val="none" w:sz="0" w:space="0" w:color="auto"/>
        <w:bottom w:val="none" w:sz="0" w:space="0" w:color="auto"/>
        <w:right w:val="none" w:sz="0" w:space="0" w:color="auto"/>
      </w:divBdr>
    </w:div>
    <w:div w:id="1941716434">
      <w:bodyDiv w:val="1"/>
      <w:marLeft w:val="0"/>
      <w:marRight w:val="0"/>
      <w:marTop w:val="0"/>
      <w:marBottom w:val="0"/>
      <w:divBdr>
        <w:top w:val="none" w:sz="0" w:space="0" w:color="auto"/>
        <w:left w:val="none" w:sz="0" w:space="0" w:color="auto"/>
        <w:bottom w:val="none" w:sz="0" w:space="0" w:color="auto"/>
        <w:right w:val="none" w:sz="0" w:space="0" w:color="auto"/>
      </w:divBdr>
    </w:div>
    <w:div w:id="1988437962">
      <w:bodyDiv w:val="1"/>
      <w:marLeft w:val="0"/>
      <w:marRight w:val="0"/>
      <w:marTop w:val="0"/>
      <w:marBottom w:val="0"/>
      <w:divBdr>
        <w:top w:val="none" w:sz="0" w:space="0" w:color="auto"/>
        <w:left w:val="none" w:sz="0" w:space="0" w:color="auto"/>
        <w:bottom w:val="none" w:sz="0" w:space="0" w:color="auto"/>
        <w:right w:val="none" w:sz="0" w:space="0" w:color="auto"/>
      </w:divBdr>
    </w:div>
    <w:div w:id="2013487928">
      <w:bodyDiv w:val="1"/>
      <w:marLeft w:val="0"/>
      <w:marRight w:val="0"/>
      <w:marTop w:val="0"/>
      <w:marBottom w:val="0"/>
      <w:divBdr>
        <w:top w:val="none" w:sz="0" w:space="0" w:color="auto"/>
        <w:left w:val="none" w:sz="0" w:space="0" w:color="auto"/>
        <w:bottom w:val="none" w:sz="0" w:space="0" w:color="auto"/>
        <w:right w:val="none" w:sz="0" w:space="0" w:color="auto"/>
      </w:divBdr>
      <w:divsChild>
        <w:div w:id="1226450238">
          <w:marLeft w:val="547"/>
          <w:marRight w:val="0"/>
          <w:marTop w:val="110"/>
          <w:marBottom w:val="0"/>
          <w:divBdr>
            <w:top w:val="none" w:sz="0" w:space="0" w:color="auto"/>
            <w:left w:val="none" w:sz="0" w:space="0" w:color="auto"/>
            <w:bottom w:val="none" w:sz="0" w:space="0" w:color="auto"/>
            <w:right w:val="none" w:sz="0" w:space="0" w:color="auto"/>
          </w:divBdr>
        </w:div>
        <w:div w:id="1072897773">
          <w:marLeft w:val="547"/>
          <w:marRight w:val="0"/>
          <w:marTop w:val="110"/>
          <w:marBottom w:val="0"/>
          <w:divBdr>
            <w:top w:val="none" w:sz="0" w:space="0" w:color="auto"/>
            <w:left w:val="none" w:sz="0" w:space="0" w:color="auto"/>
            <w:bottom w:val="none" w:sz="0" w:space="0" w:color="auto"/>
            <w:right w:val="none" w:sz="0" w:space="0" w:color="auto"/>
          </w:divBdr>
        </w:div>
      </w:divsChild>
    </w:div>
    <w:div w:id="2021462937">
      <w:bodyDiv w:val="1"/>
      <w:marLeft w:val="0"/>
      <w:marRight w:val="0"/>
      <w:marTop w:val="0"/>
      <w:marBottom w:val="0"/>
      <w:divBdr>
        <w:top w:val="none" w:sz="0" w:space="0" w:color="auto"/>
        <w:left w:val="none" w:sz="0" w:space="0" w:color="auto"/>
        <w:bottom w:val="none" w:sz="0" w:space="0" w:color="auto"/>
        <w:right w:val="none" w:sz="0" w:space="0" w:color="auto"/>
      </w:divBdr>
    </w:div>
    <w:div w:id="2021853325">
      <w:bodyDiv w:val="1"/>
      <w:marLeft w:val="0"/>
      <w:marRight w:val="0"/>
      <w:marTop w:val="0"/>
      <w:marBottom w:val="0"/>
      <w:divBdr>
        <w:top w:val="none" w:sz="0" w:space="0" w:color="auto"/>
        <w:left w:val="none" w:sz="0" w:space="0" w:color="auto"/>
        <w:bottom w:val="none" w:sz="0" w:space="0" w:color="auto"/>
        <w:right w:val="none" w:sz="0" w:space="0" w:color="auto"/>
      </w:divBdr>
    </w:div>
    <w:div w:id="2027706579">
      <w:bodyDiv w:val="1"/>
      <w:marLeft w:val="0"/>
      <w:marRight w:val="0"/>
      <w:marTop w:val="0"/>
      <w:marBottom w:val="0"/>
      <w:divBdr>
        <w:top w:val="none" w:sz="0" w:space="0" w:color="auto"/>
        <w:left w:val="none" w:sz="0" w:space="0" w:color="auto"/>
        <w:bottom w:val="none" w:sz="0" w:space="0" w:color="auto"/>
        <w:right w:val="none" w:sz="0" w:space="0" w:color="auto"/>
      </w:divBdr>
      <w:divsChild>
        <w:div w:id="1501701961">
          <w:marLeft w:val="547"/>
          <w:marRight w:val="0"/>
          <w:marTop w:val="115"/>
          <w:marBottom w:val="0"/>
          <w:divBdr>
            <w:top w:val="none" w:sz="0" w:space="0" w:color="auto"/>
            <w:left w:val="none" w:sz="0" w:space="0" w:color="auto"/>
            <w:bottom w:val="none" w:sz="0" w:space="0" w:color="auto"/>
            <w:right w:val="none" w:sz="0" w:space="0" w:color="auto"/>
          </w:divBdr>
        </w:div>
        <w:div w:id="1342930881">
          <w:marLeft w:val="547"/>
          <w:marRight w:val="0"/>
          <w:marTop w:val="115"/>
          <w:marBottom w:val="0"/>
          <w:divBdr>
            <w:top w:val="none" w:sz="0" w:space="0" w:color="auto"/>
            <w:left w:val="none" w:sz="0" w:space="0" w:color="auto"/>
            <w:bottom w:val="none" w:sz="0" w:space="0" w:color="auto"/>
            <w:right w:val="none" w:sz="0" w:space="0" w:color="auto"/>
          </w:divBdr>
        </w:div>
        <w:div w:id="117839369">
          <w:marLeft w:val="547"/>
          <w:marRight w:val="0"/>
          <w:marTop w:val="115"/>
          <w:marBottom w:val="0"/>
          <w:divBdr>
            <w:top w:val="none" w:sz="0" w:space="0" w:color="auto"/>
            <w:left w:val="none" w:sz="0" w:space="0" w:color="auto"/>
            <w:bottom w:val="none" w:sz="0" w:space="0" w:color="auto"/>
            <w:right w:val="none" w:sz="0" w:space="0" w:color="auto"/>
          </w:divBdr>
        </w:div>
      </w:divsChild>
    </w:div>
    <w:div w:id="2035228139">
      <w:bodyDiv w:val="1"/>
      <w:marLeft w:val="0"/>
      <w:marRight w:val="0"/>
      <w:marTop w:val="0"/>
      <w:marBottom w:val="0"/>
      <w:divBdr>
        <w:top w:val="none" w:sz="0" w:space="0" w:color="auto"/>
        <w:left w:val="none" w:sz="0" w:space="0" w:color="auto"/>
        <w:bottom w:val="none" w:sz="0" w:space="0" w:color="auto"/>
        <w:right w:val="none" w:sz="0" w:space="0" w:color="auto"/>
      </w:divBdr>
    </w:div>
    <w:div w:id="2041541134">
      <w:bodyDiv w:val="1"/>
      <w:marLeft w:val="0"/>
      <w:marRight w:val="0"/>
      <w:marTop w:val="0"/>
      <w:marBottom w:val="0"/>
      <w:divBdr>
        <w:top w:val="none" w:sz="0" w:space="0" w:color="auto"/>
        <w:left w:val="none" w:sz="0" w:space="0" w:color="auto"/>
        <w:bottom w:val="none" w:sz="0" w:space="0" w:color="auto"/>
        <w:right w:val="none" w:sz="0" w:space="0" w:color="auto"/>
      </w:divBdr>
    </w:div>
    <w:div w:id="2051496402">
      <w:bodyDiv w:val="1"/>
      <w:marLeft w:val="0"/>
      <w:marRight w:val="0"/>
      <w:marTop w:val="0"/>
      <w:marBottom w:val="0"/>
      <w:divBdr>
        <w:top w:val="none" w:sz="0" w:space="0" w:color="auto"/>
        <w:left w:val="none" w:sz="0" w:space="0" w:color="auto"/>
        <w:bottom w:val="none" w:sz="0" w:space="0" w:color="auto"/>
        <w:right w:val="none" w:sz="0" w:space="0" w:color="auto"/>
      </w:divBdr>
      <w:divsChild>
        <w:div w:id="944775420">
          <w:marLeft w:val="547"/>
          <w:marRight w:val="0"/>
          <w:marTop w:val="0"/>
          <w:marBottom w:val="0"/>
          <w:divBdr>
            <w:top w:val="none" w:sz="0" w:space="0" w:color="auto"/>
            <w:left w:val="none" w:sz="0" w:space="0" w:color="auto"/>
            <w:bottom w:val="none" w:sz="0" w:space="0" w:color="auto"/>
            <w:right w:val="none" w:sz="0" w:space="0" w:color="auto"/>
          </w:divBdr>
        </w:div>
        <w:div w:id="1866672316">
          <w:marLeft w:val="547"/>
          <w:marRight w:val="0"/>
          <w:marTop w:val="0"/>
          <w:marBottom w:val="0"/>
          <w:divBdr>
            <w:top w:val="none" w:sz="0" w:space="0" w:color="auto"/>
            <w:left w:val="none" w:sz="0" w:space="0" w:color="auto"/>
            <w:bottom w:val="none" w:sz="0" w:space="0" w:color="auto"/>
            <w:right w:val="none" w:sz="0" w:space="0" w:color="auto"/>
          </w:divBdr>
        </w:div>
        <w:div w:id="536430986">
          <w:marLeft w:val="547"/>
          <w:marRight w:val="0"/>
          <w:marTop w:val="0"/>
          <w:marBottom w:val="0"/>
          <w:divBdr>
            <w:top w:val="none" w:sz="0" w:space="0" w:color="auto"/>
            <w:left w:val="none" w:sz="0" w:space="0" w:color="auto"/>
            <w:bottom w:val="none" w:sz="0" w:space="0" w:color="auto"/>
            <w:right w:val="none" w:sz="0" w:space="0" w:color="auto"/>
          </w:divBdr>
        </w:div>
        <w:div w:id="1913589000">
          <w:marLeft w:val="547"/>
          <w:marRight w:val="0"/>
          <w:marTop w:val="0"/>
          <w:marBottom w:val="0"/>
          <w:divBdr>
            <w:top w:val="none" w:sz="0" w:space="0" w:color="auto"/>
            <w:left w:val="none" w:sz="0" w:space="0" w:color="auto"/>
            <w:bottom w:val="none" w:sz="0" w:space="0" w:color="auto"/>
            <w:right w:val="none" w:sz="0" w:space="0" w:color="auto"/>
          </w:divBdr>
        </w:div>
      </w:divsChild>
    </w:div>
    <w:div w:id="2058964368">
      <w:bodyDiv w:val="1"/>
      <w:marLeft w:val="0"/>
      <w:marRight w:val="0"/>
      <w:marTop w:val="0"/>
      <w:marBottom w:val="0"/>
      <w:divBdr>
        <w:top w:val="none" w:sz="0" w:space="0" w:color="auto"/>
        <w:left w:val="none" w:sz="0" w:space="0" w:color="auto"/>
        <w:bottom w:val="none" w:sz="0" w:space="0" w:color="auto"/>
        <w:right w:val="none" w:sz="0" w:space="0" w:color="auto"/>
      </w:divBdr>
    </w:div>
    <w:div w:id="2066296959">
      <w:bodyDiv w:val="1"/>
      <w:marLeft w:val="0"/>
      <w:marRight w:val="0"/>
      <w:marTop w:val="0"/>
      <w:marBottom w:val="0"/>
      <w:divBdr>
        <w:top w:val="none" w:sz="0" w:space="0" w:color="auto"/>
        <w:left w:val="none" w:sz="0" w:space="0" w:color="auto"/>
        <w:bottom w:val="none" w:sz="0" w:space="0" w:color="auto"/>
        <w:right w:val="none" w:sz="0" w:space="0" w:color="auto"/>
      </w:divBdr>
    </w:div>
    <w:div w:id="2089300674">
      <w:bodyDiv w:val="1"/>
      <w:marLeft w:val="0"/>
      <w:marRight w:val="0"/>
      <w:marTop w:val="0"/>
      <w:marBottom w:val="0"/>
      <w:divBdr>
        <w:top w:val="none" w:sz="0" w:space="0" w:color="auto"/>
        <w:left w:val="none" w:sz="0" w:space="0" w:color="auto"/>
        <w:bottom w:val="none" w:sz="0" w:space="0" w:color="auto"/>
        <w:right w:val="none" w:sz="0" w:space="0" w:color="auto"/>
      </w:divBdr>
      <w:divsChild>
        <w:div w:id="791821529">
          <w:marLeft w:val="547"/>
          <w:marRight w:val="0"/>
          <w:marTop w:val="96"/>
          <w:marBottom w:val="0"/>
          <w:divBdr>
            <w:top w:val="none" w:sz="0" w:space="0" w:color="auto"/>
            <w:left w:val="none" w:sz="0" w:space="0" w:color="auto"/>
            <w:bottom w:val="none" w:sz="0" w:space="0" w:color="auto"/>
            <w:right w:val="none" w:sz="0" w:space="0" w:color="auto"/>
          </w:divBdr>
        </w:div>
        <w:div w:id="345524255">
          <w:marLeft w:val="547"/>
          <w:marRight w:val="0"/>
          <w:marTop w:val="96"/>
          <w:marBottom w:val="0"/>
          <w:divBdr>
            <w:top w:val="none" w:sz="0" w:space="0" w:color="auto"/>
            <w:left w:val="none" w:sz="0" w:space="0" w:color="auto"/>
            <w:bottom w:val="none" w:sz="0" w:space="0" w:color="auto"/>
            <w:right w:val="none" w:sz="0" w:space="0" w:color="auto"/>
          </w:divBdr>
        </w:div>
      </w:divsChild>
    </w:div>
    <w:div w:id="2100172570">
      <w:bodyDiv w:val="1"/>
      <w:marLeft w:val="0"/>
      <w:marRight w:val="0"/>
      <w:marTop w:val="0"/>
      <w:marBottom w:val="0"/>
      <w:divBdr>
        <w:top w:val="none" w:sz="0" w:space="0" w:color="auto"/>
        <w:left w:val="none" w:sz="0" w:space="0" w:color="auto"/>
        <w:bottom w:val="none" w:sz="0" w:space="0" w:color="auto"/>
        <w:right w:val="none" w:sz="0" w:space="0" w:color="auto"/>
      </w:divBdr>
    </w:div>
    <w:div w:id="2109307637">
      <w:bodyDiv w:val="1"/>
      <w:marLeft w:val="0"/>
      <w:marRight w:val="0"/>
      <w:marTop w:val="0"/>
      <w:marBottom w:val="0"/>
      <w:divBdr>
        <w:top w:val="none" w:sz="0" w:space="0" w:color="auto"/>
        <w:left w:val="none" w:sz="0" w:space="0" w:color="auto"/>
        <w:bottom w:val="none" w:sz="0" w:space="0" w:color="auto"/>
        <w:right w:val="none" w:sz="0" w:space="0" w:color="auto"/>
      </w:divBdr>
    </w:div>
    <w:div w:id="2115132038">
      <w:bodyDiv w:val="1"/>
      <w:marLeft w:val="0"/>
      <w:marRight w:val="0"/>
      <w:marTop w:val="0"/>
      <w:marBottom w:val="0"/>
      <w:divBdr>
        <w:top w:val="none" w:sz="0" w:space="0" w:color="auto"/>
        <w:left w:val="none" w:sz="0" w:space="0" w:color="auto"/>
        <w:bottom w:val="none" w:sz="0" w:space="0" w:color="auto"/>
        <w:right w:val="none" w:sz="0" w:space="0" w:color="auto"/>
      </w:divBdr>
    </w:div>
    <w:div w:id="2116443675">
      <w:bodyDiv w:val="1"/>
      <w:marLeft w:val="0"/>
      <w:marRight w:val="0"/>
      <w:marTop w:val="0"/>
      <w:marBottom w:val="0"/>
      <w:divBdr>
        <w:top w:val="none" w:sz="0" w:space="0" w:color="auto"/>
        <w:left w:val="none" w:sz="0" w:space="0" w:color="auto"/>
        <w:bottom w:val="none" w:sz="0" w:space="0" w:color="auto"/>
        <w:right w:val="none" w:sz="0" w:space="0" w:color="auto"/>
      </w:divBdr>
    </w:div>
    <w:div w:id="2124496307">
      <w:bodyDiv w:val="1"/>
      <w:marLeft w:val="0"/>
      <w:marRight w:val="0"/>
      <w:marTop w:val="0"/>
      <w:marBottom w:val="0"/>
      <w:divBdr>
        <w:top w:val="none" w:sz="0" w:space="0" w:color="auto"/>
        <w:left w:val="none" w:sz="0" w:space="0" w:color="auto"/>
        <w:bottom w:val="none" w:sz="0" w:space="0" w:color="auto"/>
        <w:right w:val="none" w:sz="0" w:space="0" w:color="auto"/>
      </w:divBdr>
    </w:div>
    <w:div w:id="2125924586">
      <w:bodyDiv w:val="1"/>
      <w:marLeft w:val="0"/>
      <w:marRight w:val="0"/>
      <w:marTop w:val="0"/>
      <w:marBottom w:val="0"/>
      <w:divBdr>
        <w:top w:val="none" w:sz="0" w:space="0" w:color="auto"/>
        <w:left w:val="none" w:sz="0" w:space="0" w:color="auto"/>
        <w:bottom w:val="none" w:sz="0" w:space="0" w:color="auto"/>
        <w:right w:val="none" w:sz="0" w:space="0" w:color="auto"/>
      </w:divBdr>
    </w:div>
    <w:div w:id="2133133540">
      <w:bodyDiv w:val="1"/>
      <w:marLeft w:val="0"/>
      <w:marRight w:val="0"/>
      <w:marTop w:val="0"/>
      <w:marBottom w:val="0"/>
      <w:divBdr>
        <w:top w:val="none" w:sz="0" w:space="0" w:color="auto"/>
        <w:left w:val="none" w:sz="0" w:space="0" w:color="auto"/>
        <w:bottom w:val="none" w:sz="0" w:space="0" w:color="auto"/>
        <w:right w:val="none" w:sz="0" w:space="0" w:color="auto"/>
      </w:divBdr>
    </w:div>
    <w:div w:id="2136291094">
      <w:bodyDiv w:val="1"/>
      <w:marLeft w:val="0"/>
      <w:marRight w:val="0"/>
      <w:marTop w:val="0"/>
      <w:marBottom w:val="0"/>
      <w:divBdr>
        <w:top w:val="none" w:sz="0" w:space="0" w:color="auto"/>
        <w:left w:val="none" w:sz="0" w:space="0" w:color="auto"/>
        <w:bottom w:val="none" w:sz="0" w:space="0" w:color="auto"/>
        <w:right w:val="none" w:sz="0" w:space="0" w:color="auto"/>
      </w:divBdr>
      <w:divsChild>
        <w:div w:id="433671699">
          <w:marLeft w:val="1166"/>
          <w:marRight w:val="0"/>
          <w:marTop w:val="240"/>
          <w:marBottom w:val="0"/>
          <w:divBdr>
            <w:top w:val="none" w:sz="0" w:space="0" w:color="auto"/>
            <w:left w:val="none" w:sz="0" w:space="0" w:color="auto"/>
            <w:bottom w:val="none" w:sz="0" w:space="0" w:color="auto"/>
            <w:right w:val="none" w:sz="0" w:space="0" w:color="auto"/>
          </w:divBdr>
        </w:div>
        <w:div w:id="317922865">
          <w:marLeft w:val="1166"/>
          <w:marRight w:val="0"/>
          <w:marTop w:val="240"/>
          <w:marBottom w:val="0"/>
          <w:divBdr>
            <w:top w:val="none" w:sz="0" w:space="0" w:color="auto"/>
            <w:left w:val="none" w:sz="0" w:space="0" w:color="auto"/>
            <w:bottom w:val="none" w:sz="0" w:space="0" w:color="auto"/>
            <w:right w:val="none" w:sz="0" w:space="0" w:color="auto"/>
          </w:divBdr>
        </w:div>
        <w:div w:id="1445003641">
          <w:marLeft w:val="1166"/>
          <w:marRight w:val="0"/>
          <w:marTop w:val="240"/>
          <w:marBottom w:val="0"/>
          <w:divBdr>
            <w:top w:val="none" w:sz="0" w:space="0" w:color="auto"/>
            <w:left w:val="none" w:sz="0" w:space="0" w:color="auto"/>
            <w:bottom w:val="none" w:sz="0" w:space="0" w:color="auto"/>
            <w:right w:val="none" w:sz="0" w:space="0" w:color="auto"/>
          </w:divBdr>
        </w:div>
      </w:divsChild>
    </w:div>
    <w:div w:id="2145006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7.emf"/><Relationship Id="rId107" Type="http://schemas.openxmlformats.org/officeDocument/2006/relationships/image" Target="media/image98.emf"/><Relationship Id="rId11" Type="http://schemas.openxmlformats.org/officeDocument/2006/relationships/image" Target="media/image2.emf"/><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18.emf"/><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emf"/><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8.png"/><Relationship Id="rId134" Type="http://schemas.openxmlformats.org/officeDocument/2006/relationships/image" Target="media/image123.emf"/><Relationship Id="rId139" Type="http://schemas.openxmlformats.org/officeDocument/2006/relationships/image" Target="media/image128.emf"/><Relationship Id="rId80" Type="http://schemas.openxmlformats.org/officeDocument/2006/relationships/image" Target="media/image71.emf"/><Relationship Id="rId85" Type="http://schemas.openxmlformats.org/officeDocument/2006/relationships/image" Target="media/image76.jpe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emf"/><Relationship Id="rId124" Type="http://schemas.openxmlformats.org/officeDocument/2006/relationships/image" Target="media/image114.emf"/><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emf"/><Relationship Id="rId140" Type="http://schemas.openxmlformats.org/officeDocument/2006/relationships/image" Target="media/image129.emf"/><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emf"/><Relationship Id="rId49" Type="http://schemas.openxmlformats.org/officeDocument/2006/relationships/image" Target="media/image40.png"/><Relationship Id="rId114" Type="http://schemas.openxmlformats.org/officeDocument/2006/relationships/hyperlink" Target="http://cc.oulu.fi/~jarioksa/opetus/metodi/vegantutor.pdf" TargetMode="External"/><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png"/><Relationship Id="rId130" Type="http://schemas.openxmlformats.org/officeDocument/2006/relationships/hyperlink" Target="http://cc.oulu.fi/~jarioksa/opetus/metodi/vegantutor.pdf" TargetMode="External"/><Relationship Id="rId135" Type="http://schemas.openxmlformats.org/officeDocument/2006/relationships/image" Target="media/image124.emf"/><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emf"/><Relationship Id="rId141" Type="http://schemas.openxmlformats.org/officeDocument/2006/relationships/image" Target="media/image130.emf"/><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emf"/><Relationship Id="rId126" Type="http://schemas.openxmlformats.org/officeDocument/2006/relationships/image" Target="media/image116.emf"/><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1.emf"/><Relationship Id="rId142" Type="http://schemas.openxmlformats.org/officeDocument/2006/relationships/image" Target="media/image131.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6.jpeg"/><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jpeg"/><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21.emf"/><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emf"/><Relationship Id="rId127" Type="http://schemas.openxmlformats.org/officeDocument/2006/relationships/image" Target="media/image117.emf"/><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2.emf"/><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emf"/><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emf"/><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emf"/><Relationship Id="rId102" Type="http://schemas.openxmlformats.org/officeDocument/2006/relationships/image" Target="media/image93.jpeg"/><Relationship Id="rId123" Type="http://schemas.openxmlformats.org/officeDocument/2006/relationships/image" Target="media/image113.emf"/><Relationship Id="rId144"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7C56A3-5725-4216-8223-758B2986D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154</Pages>
  <Words>34657</Words>
  <Characters>218343</Characters>
  <Application>Microsoft Office Word</Application>
  <DocSecurity>0</DocSecurity>
  <Lines>1819</Lines>
  <Paragraphs>504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252496</CharactersWithSpaces>
  <SharedDoc>false</SharedDoc>
  <HLinks>
    <vt:vector size="252" baseType="variant">
      <vt:variant>
        <vt:i4>2818155</vt:i4>
      </vt:variant>
      <vt:variant>
        <vt:i4>267</vt:i4>
      </vt:variant>
      <vt:variant>
        <vt:i4>0</vt:i4>
      </vt:variant>
      <vt:variant>
        <vt:i4>5</vt:i4>
      </vt:variant>
      <vt:variant>
        <vt:lpwstr>http://www.indexfungorum.org/Index.htm</vt:lpwstr>
      </vt:variant>
      <vt:variant>
        <vt:lpwstr/>
      </vt:variant>
      <vt:variant>
        <vt:i4>1900601</vt:i4>
      </vt:variant>
      <vt:variant>
        <vt:i4>242</vt:i4>
      </vt:variant>
      <vt:variant>
        <vt:i4>0</vt:i4>
      </vt:variant>
      <vt:variant>
        <vt:i4>5</vt:i4>
      </vt:variant>
      <vt:variant>
        <vt:lpwstr/>
      </vt:variant>
      <vt:variant>
        <vt:lpwstr>_Toc49643087</vt:lpwstr>
      </vt:variant>
      <vt:variant>
        <vt:i4>1835065</vt:i4>
      </vt:variant>
      <vt:variant>
        <vt:i4>236</vt:i4>
      </vt:variant>
      <vt:variant>
        <vt:i4>0</vt:i4>
      </vt:variant>
      <vt:variant>
        <vt:i4>5</vt:i4>
      </vt:variant>
      <vt:variant>
        <vt:lpwstr/>
      </vt:variant>
      <vt:variant>
        <vt:lpwstr>_Toc49643086</vt:lpwstr>
      </vt:variant>
      <vt:variant>
        <vt:i4>2031673</vt:i4>
      </vt:variant>
      <vt:variant>
        <vt:i4>230</vt:i4>
      </vt:variant>
      <vt:variant>
        <vt:i4>0</vt:i4>
      </vt:variant>
      <vt:variant>
        <vt:i4>5</vt:i4>
      </vt:variant>
      <vt:variant>
        <vt:lpwstr/>
      </vt:variant>
      <vt:variant>
        <vt:lpwstr>_Toc49643085</vt:lpwstr>
      </vt:variant>
      <vt:variant>
        <vt:i4>1966137</vt:i4>
      </vt:variant>
      <vt:variant>
        <vt:i4>224</vt:i4>
      </vt:variant>
      <vt:variant>
        <vt:i4>0</vt:i4>
      </vt:variant>
      <vt:variant>
        <vt:i4>5</vt:i4>
      </vt:variant>
      <vt:variant>
        <vt:lpwstr/>
      </vt:variant>
      <vt:variant>
        <vt:lpwstr>_Toc49643084</vt:lpwstr>
      </vt:variant>
      <vt:variant>
        <vt:i4>1638457</vt:i4>
      </vt:variant>
      <vt:variant>
        <vt:i4>218</vt:i4>
      </vt:variant>
      <vt:variant>
        <vt:i4>0</vt:i4>
      </vt:variant>
      <vt:variant>
        <vt:i4>5</vt:i4>
      </vt:variant>
      <vt:variant>
        <vt:lpwstr/>
      </vt:variant>
      <vt:variant>
        <vt:lpwstr>_Toc49643083</vt:lpwstr>
      </vt:variant>
      <vt:variant>
        <vt:i4>1572921</vt:i4>
      </vt:variant>
      <vt:variant>
        <vt:i4>212</vt:i4>
      </vt:variant>
      <vt:variant>
        <vt:i4>0</vt:i4>
      </vt:variant>
      <vt:variant>
        <vt:i4>5</vt:i4>
      </vt:variant>
      <vt:variant>
        <vt:lpwstr/>
      </vt:variant>
      <vt:variant>
        <vt:lpwstr>_Toc49643082</vt:lpwstr>
      </vt:variant>
      <vt:variant>
        <vt:i4>1769529</vt:i4>
      </vt:variant>
      <vt:variant>
        <vt:i4>206</vt:i4>
      </vt:variant>
      <vt:variant>
        <vt:i4>0</vt:i4>
      </vt:variant>
      <vt:variant>
        <vt:i4>5</vt:i4>
      </vt:variant>
      <vt:variant>
        <vt:lpwstr/>
      </vt:variant>
      <vt:variant>
        <vt:lpwstr>_Toc49643081</vt:lpwstr>
      </vt:variant>
      <vt:variant>
        <vt:i4>1703993</vt:i4>
      </vt:variant>
      <vt:variant>
        <vt:i4>200</vt:i4>
      </vt:variant>
      <vt:variant>
        <vt:i4>0</vt:i4>
      </vt:variant>
      <vt:variant>
        <vt:i4>5</vt:i4>
      </vt:variant>
      <vt:variant>
        <vt:lpwstr/>
      </vt:variant>
      <vt:variant>
        <vt:lpwstr>_Toc49643080</vt:lpwstr>
      </vt:variant>
      <vt:variant>
        <vt:i4>1245238</vt:i4>
      </vt:variant>
      <vt:variant>
        <vt:i4>194</vt:i4>
      </vt:variant>
      <vt:variant>
        <vt:i4>0</vt:i4>
      </vt:variant>
      <vt:variant>
        <vt:i4>5</vt:i4>
      </vt:variant>
      <vt:variant>
        <vt:lpwstr/>
      </vt:variant>
      <vt:variant>
        <vt:lpwstr>_Toc49643079</vt:lpwstr>
      </vt:variant>
      <vt:variant>
        <vt:i4>1179702</vt:i4>
      </vt:variant>
      <vt:variant>
        <vt:i4>188</vt:i4>
      </vt:variant>
      <vt:variant>
        <vt:i4>0</vt:i4>
      </vt:variant>
      <vt:variant>
        <vt:i4>5</vt:i4>
      </vt:variant>
      <vt:variant>
        <vt:lpwstr/>
      </vt:variant>
      <vt:variant>
        <vt:lpwstr>_Toc49643078</vt:lpwstr>
      </vt:variant>
      <vt:variant>
        <vt:i4>1900598</vt:i4>
      </vt:variant>
      <vt:variant>
        <vt:i4>182</vt:i4>
      </vt:variant>
      <vt:variant>
        <vt:i4>0</vt:i4>
      </vt:variant>
      <vt:variant>
        <vt:i4>5</vt:i4>
      </vt:variant>
      <vt:variant>
        <vt:lpwstr/>
      </vt:variant>
      <vt:variant>
        <vt:lpwstr>_Toc49643077</vt:lpwstr>
      </vt:variant>
      <vt:variant>
        <vt:i4>1835062</vt:i4>
      </vt:variant>
      <vt:variant>
        <vt:i4>176</vt:i4>
      </vt:variant>
      <vt:variant>
        <vt:i4>0</vt:i4>
      </vt:variant>
      <vt:variant>
        <vt:i4>5</vt:i4>
      </vt:variant>
      <vt:variant>
        <vt:lpwstr/>
      </vt:variant>
      <vt:variant>
        <vt:lpwstr>_Toc49643076</vt:lpwstr>
      </vt:variant>
      <vt:variant>
        <vt:i4>2031670</vt:i4>
      </vt:variant>
      <vt:variant>
        <vt:i4>170</vt:i4>
      </vt:variant>
      <vt:variant>
        <vt:i4>0</vt:i4>
      </vt:variant>
      <vt:variant>
        <vt:i4>5</vt:i4>
      </vt:variant>
      <vt:variant>
        <vt:lpwstr/>
      </vt:variant>
      <vt:variant>
        <vt:lpwstr>_Toc49643075</vt:lpwstr>
      </vt:variant>
      <vt:variant>
        <vt:i4>1966134</vt:i4>
      </vt:variant>
      <vt:variant>
        <vt:i4>164</vt:i4>
      </vt:variant>
      <vt:variant>
        <vt:i4>0</vt:i4>
      </vt:variant>
      <vt:variant>
        <vt:i4>5</vt:i4>
      </vt:variant>
      <vt:variant>
        <vt:lpwstr/>
      </vt:variant>
      <vt:variant>
        <vt:lpwstr>_Toc49643074</vt:lpwstr>
      </vt:variant>
      <vt:variant>
        <vt:i4>1638454</vt:i4>
      </vt:variant>
      <vt:variant>
        <vt:i4>158</vt:i4>
      </vt:variant>
      <vt:variant>
        <vt:i4>0</vt:i4>
      </vt:variant>
      <vt:variant>
        <vt:i4>5</vt:i4>
      </vt:variant>
      <vt:variant>
        <vt:lpwstr/>
      </vt:variant>
      <vt:variant>
        <vt:lpwstr>_Toc49643073</vt:lpwstr>
      </vt:variant>
      <vt:variant>
        <vt:i4>1572918</vt:i4>
      </vt:variant>
      <vt:variant>
        <vt:i4>152</vt:i4>
      </vt:variant>
      <vt:variant>
        <vt:i4>0</vt:i4>
      </vt:variant>
      <vt:variant>
        <vt:i4>5</vt:i4>
      </vt:variant>
      <vt:variant>
        <vt:lpwstr/>
      </vt:variant>
      <vt:variant>
        <vt:lpwstr>_Toc49643072</vt:lpwstr>
      </vt:variant>
      <vt:variant>
        <vt:i4>1769526</vt:i4>
      </vt:variant>
      <vt:variant>
        <vt:i4>146</vt:i4>
      </vt:variant>
      <vt:variant>
        <vt:i4>0</vt:i4>
      </vt:variant>
      <vt:variant>
        <vt:i4>5</vt:i4>
      </vt:variant>
      <vt:variant>
        <vt:lpwstr/>
      </vt:variant>
      <vt:variant>
        <vt:lpwstr>_Toc49643071</vt:lpwstr>
      </vt:variant>
      <vt:variant>
        <vt:i4>1703990</vt:i4>
      </vt:variant>
      <vt:variant>
        <vt:i4>140</vt:i4>
      </vt:variant>
      <vt:variant>
        <vt:i4>0</vt:i4>
      </vt:variant>
      <vt:variant>
        <vt:i4>5</vt:i4>
      </vt:variant>
      <vt:variant>
        <vt:lpwstr/>
      </vt:variant>
      <vt:variant>
        <vt:lpwstr>_Toc49643070</vt:lpwstr>
      </vt:variant>
      <vt:variant>
        <vt:i4>1245239</vt:i4>
      </vt:variant>
      <vt:variant>
        <vt:i4>134</vt:i4>
      </vt:variant>
      <vt:variant>
        <vt:i4>0</vt:i4>
      </vt:variant>
      <vt:variant>
        <vt:i4>5</vt:i4>
      </vt:variant>
      <vt:variant>
        <vt:lpwstr/>
      </vt:variant>
      <vt:variant>
        <vt:lpwstr>_Toc49643069</vt:lpwstr>
      </vt:variant>
      <vt:variant>
        <vt:i4>1179703</vt:i4>
      </vt:variant>
      <vt:variant>
        <vt:i4>128</vt:i4>
      </vt:variant>
      <vt:variant>
        <vt:i4>0</vt:i4>
      </vt:variant>
      <vt:variant>
        <vt:i4>5</vt:i4>
      </vt:variant>
      <vt:variant>
        <vt:lpwstr/>
      </vt:variant>
      <vt:variant>
        <vt:lpwstr>_Toc49643068</vt:lpwstr>
      </vt:variant>
      <vt:variant>
        <vt:i4>1900599</vt:i4>
      </vt:variant>
      <vt:variant>
        <vt:i4>122</vt:i4>
      </vt:variant>
      <vt:variant>
        <vt:i4>0</vt:i4>
      </vt:variant>
      <vt:variant>
        <vt:i4>5</vt:i4>
      </vt:variant>
      <vt:variant>
        <vt:lpwstr/>
      </vt:variant>
      <vt:variant>
        <vt:lpwstr>_Toc49643067</vt:lpwstr>
      </vt:variant>
      <vt:variant>
        <vt:i4>1835063</vt:i4>
      </vt:variant>
      <vt:variant>
        <vt:i4>116</vt:i4>
      </vt:variant>
      <vt:variant>
        <vt:i4>0</vt:i4>
      </vt:variant>
      <vt:variant>
        <vt:i4>5</vt:i4>
      </vt:variant>
      <vt:variant>
        <vt:lpwstr/>
      </vt:variant>
      <vt:variant>
        <vt:lpwstr>_Toc49643066</vt:lpwstr>
      </vt:variant>
      <vt:variant>
        <vt:i4>2031671</vt:i4>
      </vt:variant>
      <vt:variant>
        <vt:i4>110</vt:i4>
      </vt:variant>
      <vt:variant>
        <vt:i4>0</vt:i4>
      </vt:variant>
      <vt:variant>
        <vt:i4>5</vt:i4>
      </vt:variant>
      <vt:variant>
        <vt:lpwstr/>
      </vt:variant>
      <vt:variant>
        <vt:lpwstr>_Toc49643065</vt:lpwstr>
      </vt:variant>
      <vt:variant>
        <vt:i4>1966135</vt:i4>
      </vt:variant>
      <vt:variant>
        <vt:i4>104</vt:i4>
      </vt:variant>
      <vt:variant>
        <vt:i4>0</vt:i4>
      </vt:variant>
      <vt:variant>
        <vt:i4>5</vt:i4>
      </vt:variant>
      <vt:variant>
        <vt:lpwstr/>
      </vt:variant>
      <vt:variant>
        <vt:lpwstr>_Toc49643064</vt:lpwstr>
      </vt:variant>
      <vt:variant>
        <vt:i4>1638455</vt:i4>
      </vt:variant>
      <vt:variant>
        <vt:i4>98</vt:i4>
      </vt:variant>
      <vt:variant>
        <vt:i4>0</vt:i4>
      </vt:variant>
      <vt:variant>
        <vt:i4>5</vt:i4>
      </vt:variant>
      <vt:variant>
        <vt:lpwstr/>
      </vt:variant>
      <vt:variant>
        <vt:lpwstr>_Toc49643063</vt:lpwstr>
      </vt:variant>
      <vt:variant>
        <vt:i4>1572919</vt:i4>
      </vt:variant>
      <vt:variant>
        <vt:i4>92</vt:i4>
      </vt:variant>
      <vt:variant>
        <vt:i4>0</vt:i4>
      </vt:variant>
      <vt:variant>
        <vt:i4>5</vt:i4>
      </vt:variant>
      <vt:variant>
        <vt:lpwstr/>
      </vt:variant>
      <vt:variant>
        <vt:lpwstr>_Toc49643062</vt:lpwstr>
      </vt:variant>
      <vt:variant>
        <vt:i4>1769527</vt:i4>
      </vt:variant>
      <vt:variant>
        <vt:i4>86</vt:i4>
      </vt:variant>
      <vt:variant>
        <vt:i4>0</vt:i4>
      </vt:variant>
      <vt:variant>
        <vt:i4>5</vt:i4>
      </vt:variant>
      <vt:variant>
        <vt:lpwstr/>
      </vt:variant>
      <vt:variant>
        <vt:lpwstr>_Toc49643061</vt:lpwstr>
      </vt:variant>
      <vt:variant>
        <vt:i4>1703991</vt:i4>
      </vt:variant>
      <vt:variant>
        <vt:i4>80</vt:i4>
      </vt:variant>
      <vt:variant>
        <vt:i4>0</vt:i4>
      </vt:variant>
      <vt:variant>
        <vt:i4>5</vt:i4>
      </vt:variant>
      <vt:variant>
        <vt:lpwstr/>
      </vt:variant>
      <vt:variant>
        <vt:lpwstr>_Toc49643060</vt:lpwstr>
      </vt:variant>
      <vt:variant>
        <vt:i4>1245236</vt:i4>
      </vt:variant>
      <vt:variant>
        <vt:i4>74</vt:i4>
      </vt:variant>
      <vt:variant>
        <vt:i4>0</vt:i4>
      </vt:variant>
      <vt:variant>
        <vt:i4>5</vt:i4>
      </vt:variant>
      <vt:variant>
        <vt:lpwstr/>
      </vt:variant>
      <vt:variant>
        <vt:lpwstr>_Toc49643059</vt:lpwstr>
      </vt:variant>
      <vt:variant>
        <vt:i4>1179700</vt:i4>
      </vt:variant>
      <vt:variant>
        <vt:i4>68</vt:i4>
      </vt:variant>
      <vt:variant>
        <vt:i4>0</vt:i4>
      </vt:variant>
      <vt:variant>
        <vt:i4>5</vt:i4>
      </vt:variant>
      <vt:variant>
        <vt:lpwstr/>
      </vt:variant>
      <vt:variant>
        <vt:lpwstr>_Toc49643058</vt:lpwstr>
      </vt:variant>
      <vt:variant>
        <vt:i4>1900596</vt:i4>
      </vt:variant>
      <vt:variant>
        <vt:i4>62</vt:i4>
      </vt:variant>
      <vt:variant>
        <vt:i4>0</vt:i4>
      </vt:variant>
      <vt:variant>
        <vt:i4>5</vt:i4>
      </vt:variant>
      <vt:variant>
        <vt:lpwstr/>
      </vt:variant>
      <vt:variant>
        <vt:lpwstr>_Toc49643057</vt:lpwstr>
      </vt:variant>
      <vt:variant>
        <vt:i4>1835060</vt:i4>
      </vt:variant>
      <vt:variant>
        <vt:i4>56</vt:i4>
      </vt:variant>
      <vt:variant>
        <vt:i4>0</vt:i4>
      </vt:variant>
      <vt:variant>
        <vt:i4>5</vt:i4>
      </vt:variant>
      <vt:variant>
        <vt:lpwstr/>
      </vt:variant>
      <vt:variant>
        <vt:lpwstr>_Toc49643056</vt:lpwstr>
      </vt:variant>
      <vt:variant>
        <vt:i4>2031668</vt:i4>
      </vt:variant>
      <vt:variant>
        <vt:i4>50</vt:i4>
      </vt:variant>
      <vt:variant>
        <vt:i4>0</vt:i4>
      </vt:variant>
      <vt:variant>
        <vt:i4>5</vt:i4>
      </vt:variant>
      <vt:variant>
        <vt:lpwstr/>
      </vt:variant>
      <vt:variant>
        <vt:lpwstr>_Toc49643055</vt:lpwstr>
      </vt:variant>
      <vt:variant>
        <vt:i4>1966132</vt:i4>
      </vt:variant>
      <vt:variant>
        <vt:i4>44</vt:i4>
      </vt:variant>
      <vt:variant>
        <vt:i4>0</vt:i4>
      </vt:variant>
      <vt:variant>
        <vt:i4>5</vt:i4>
      </vt:variant>
      <vt:variant>
        <vt:lpwstr/>
      </vt:variant>
      <vt:variant>
        <vt:lpwstr>_Toc49643054</vt:lpwstr>
      </vt:variant>
      <vt:variant>
        <vt:i4>1638452</vt:i4>
      </vt:variant>
      <vt:variant>
        <vt:i4>38</vt:i4>
      </vt:variant>
      <vt:variant>
        <vt:i4>0</vt:i4>
      </vt:variant>
      <vt:variant>
        <vt:i4>5</vt:i4>
      </vt:variant>
      <vt:variant>
        <vt:lpwstr/>
      </vt:variant>
      <vt:variant>
        <vt:lpwstr>_Toc49643053</vt:lpwstr>
      </vt:variant>
      <vt:variant>
        <vt:i4>1572916</vt:i4>
      </vt:variant>
      <vt:variant>
        <vt:i4>32</vt:i4>
      </vt:variant>
      <vt:variant>
        <vt:i4>0</vt:i4>
      </vt:variant>
      <vt:variant>
        <vt:i4>5</vt:i4>
      </vt:variant>
      <vt:variant>
        <vt:lpwstr/>
      </vt:variant>
      <vt:variant>
        <vt:lpwstr>_Toc49643052</vt:lpwstr>
      </vt:variant>
      <vt:variant>
        <vt:i4>1769524</vt:i4>
      </vt:variant>
      <vt:variant>
        <vt:i4>26</vt:i4>
      </vt:variant>
      <vt:variant>
        <vt:i4>0</vt:i4>
      </vt:variant>
      <vt:variant>
        <vt:i4>5</vt:i4>
      </vt:variant>
      <vt:variant>
        <vt:lpwstr/>
      </vt:variant>
      <vt:variant>
        <vt:lpwstr>_Toc49643051</vt:lpwstr>
      </vt:variant>
      <vt:variant>
        <vt:i4>1703988</vt:i4>
      </vt:variant>
      <vt:variant>
        <vt:i4>20</vt:i4>
      </vt:variant>
      <vt:variant>
        <vt:i4>0</vt:i4>
      </vt:variant>
      <vt:variant>
        <vt:i4>5</vt:i4>
      </vt:variant>
      <vt:variant>
        <vt:lpwstr/>
      </vt:variant>
      <vt:variant>
        <vt:lpwstr>_Toc49643050</vt:lpwstr>
      </vt:variant>
      <vt:variant>
        <vt:i4>1245237</vt:i4>
      </vt:variant>
      <vt:variant>
        <vt:i4>14</vt:i4>
      </vt:variant>
      <vt:variant>
        <vt:i4>0</vt:i4>
      </vt:variant>
      <vt:variant>
        <vt:i4>5</vt:i4>
      </vt:variant>
      <vt:variant>
        <vt:lpwstr/>
      </vt:variant>
      <vt:variant>
        <vt:lpwstr>_Toc49643049</vt:lpwstr>
      </vt:variant>
      <vt:variant>
        <vt:i4>1179701</vt:i4>
      </vt:variant>
      <vt:variant>
        <vt:i4>8</vt:i4>
      </vt:variant>
      <vt:variant>
        <vt:i4>0</vt:i4>
      </vt:variant>
      <vt:variant>
        <vt:i4>5</vt:i4>
      </vt:variant>
      <vt:variant>
        <vt:lpwstr/>
      </vt:variant>
      <vt:variant>
        <vt:lpwstr>_Toc49643048</vt:lpwstr>
      </vt:variant>
      <vt:variant>
        <vt:i4>1900597</vt:i4>
      </vt:variant>
      <vt:variant>
        <vt:i4>2</vt:i4>
      </vt:variant>
      <vt:variant>
        <vt:i4>0</vt:i4>
      </vt:variant>
      <vt:variant>
        <vt:i4>5</vt:i4>
      </vt:variant>
      <vt:variant>
        <vt:lpwstr/>
      </vt:variant>
      <vt:variant>
        <vt:lpwstr>_Toc49643047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Jürgen Dengler</dc:creator>
  <cp:lastModifiedBy>Dengler Jürgen (deng)</cp:lastModifiedBy>
  <cp:revision>3</cp:revision>
  <dcterms:created xsi:type="dcterms:W3CDTF">2022-10-21T14:02:00Z</dcterms:created>
  <dcterms:modified xsi:type="dcterms:W3CDTF">2022-10-21T19:05:00Z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2021-10-28T18:31:57Z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7e10ff00-92b2-4248-91fb-26bd87db57c7</vt:lpwstr>
  </property>
  <property fmtid="{D5CDD505-2E9C-101B-9397-08002B2CF9AE}" pid="8" name="MSIP_Label_10d9bad3-6dac-4e9a-89a3-89f3b8d247b2_ContentBits">
    <vt:lpwstr>0</vt:lpwstr>
  </property>
</Properties>
</file>